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4D6F34E" w14:textId="31294D49" w:rsidR="006D6FD3" w:rsidRPr="00055A4D" w:rsidRDefault="006D6FD3" w:rsidP="006D6FD3">
      <w:pPr>
        <w:overflowPunct/>
        <w:autoSpaceDE/>
        <w:autoSpaceDN/>
        <w:adjustRightInd/>
        <w:spacing w:after="240" w:line="480" w:lineRule="auto"/>
        <w:rPr>
          <w:rFonts w:eastAsiaTheme="minorEastAsia" w:cstheme="minorBidi"/>
          <w:i w:val="0"/>
          <w:sz w:val="24"/>
        </w:rPr>
      </w:pPr>
      <w:r w:rsidRPr="00055A4D">
        <w:rPr>
          <w:rFonts w:eastAsiaTheme="minorEastAsia" w:cstheme="minorBidi"/>
          <w:i w:val="0"/>
          <w:sz w:val="24"/>
        </w:rPr>
        <w:t xml:space="preserve">Title: </w:t>
      </w:r>
      <w:ins w:id="0" w:author="Alejandro De La Vega" w:date="2016-10-14T17:07:00Z">
        <w:r w:rsidR="007A4739" w:rsidRPr="007A4739">
          <w:rPr>
            <w:rFonts w:eastAsiaTheme="minorEastAsia" w:cstheme="minorBidi"/>
            <w:i w:val="0"/>
            <w:sz w:val="24"/>
          </w:rPr>
          <w:t>Large-scale meta-analysis suggests low regional modularity in lateral frontal cortex.</w:t>
        </w:r>
      </w:ins>
    </w:p>
    <w:p w14:paraId="4523A04F" w14:textId="07CD0457" w:rsidR="006D6FD3" w:rsidRPr="00055A4D" w:rsidRDefault="006D6FD3" w:rsidP="006D6FD3">
      <w:pPr>
        <w:overflowPunct/>
        <w:autoSpaceDE/>
        <w:autoSpaceDN/>
        <w:adjustRightInd/>
        <w:spacing w:after="240" w:line="480" w:lineRule="auto"/>
        <w:rPr>
          <w:rFonts w:eastAsiaTheme="minorEastAsia" w:cstheme="minorBidi"/>
          <w:i w:val="0"/>
          <w:sz w:val="24"/>
          <w:vertAlign w:val="superscript"/>
        </w:rPr>
      </w:pPr>
      <w:r w:rsidRPr="00055A4D">
        <w:rPr>
          <w:rFonts w:eastAsiaTheme="minorEastAsia" w:cstheme="minorBidi"/>
          <w:i w:val="0"/>
          <w:sz w:val="24"/>
        </w:rPr>
        <w:t>Alejandro de la Vega*</w:t>
      </w:r>
      <w:r w:rsidRPr="00055A4D">
        <w:rPr>
          <w:rFonts w:eastAsiaTheme="minorEastAsia" w:cstheme="minorBidi"/>
          <w:i w:val="0"/>
          <w:sz w:val="24"/>
          <w:vertAlign w:val="superscript"/>
        </w:rPr>
        <w:t>1,2,</w:t>
      </w:r>
      <w:r w:rsidR="00D86201" w:rsidRPr="00055A4D">
        <w:rPr>
          <w:rFonts w:eastAsiaTheme="minorEastAsia" w:cstheme="minorBidi"/>
          <w:i w:val="0"/>
          <w:sz w:val="24"/>
          <w:vertAlign w:val="superscript"/>
        </w:rPr>
        <w:t>3</w:t>
      </w:r>
      <w:r w:rsidRPr="00055A4D">
        <w:rPr>
          <w:rFonts w:eastAsiaTheme="minorEastAsia" w:cstheme="minorBidi"/>
          <w:i w:val="0"/>
          <w:sz w:val="24"/>
        </w:rPr>
        <w:t>,</w:t>
      </w:r>
      <w:r w:rsidR="003D76AE">
        <w:rPr>
          <w:rFonts w:eastAsiaTheme="minorEastAsia" w:cstheme="minorBidi"/>
          <w:i w:val="0"/>
          <w:sz w:val="24"/>
        </w:rPr>
        <w:t xml:space="preserve"> </w:t>
      </w:r>
      <w:r w:rsidR="003D76AE" w:rsidRPr="00055A4D">
        <w:rPr>
          <w:rFonts w:eastAsiaTheme="minorEastAsia" w:cstheme="minorBidi"/>
          <w:i w:val="0"/>
          <w:sz w:val="24"/>
        </w:rPr>
        <w:t>Tal Yarkoni</w:t>
      </w:r>
      <w:r w:rsidR="003D76AE" w:rsidRPr="00055A4D">
        <w:rPr>
          <w:rFonts w:eastAsiaTheme="minorEastAsia" w:cstheme="minorBidi"/>
          <w:i w:val="0"/>
          <w:sz w:val="24"/>
          <w:vertAlign w:val="superscript"/>
        </w:rPr>
        <w:t>3</w:t>
      </w:r>
      <w:r w:rsidR="003D76AE">
        <w:rPr>
          <w:rFonts w:eastAsiaTheme="minorEastAsia" w:cstheme="minorBidi"/>
          <w:i w:val="0"/>
          <w:sz w:val="24"/>
        </w:rPr>
        <w:t xml:space="preserve">, </w:t>
      </w:r>
      <w:r w:rsidRPr="00055A4D">
        <w:rPr>
          <w:rFonts w:eastAsiaTheme="minorEastAsia" w:cstheme="minorBidi"/>
          <w:i w:val="0"/>
          <w:sz w:val="24"/>
        </w:rPr>
        <w:t>Tor D. Wager</w:t>
      </w:r>
      <w:r w:rsidRPr="00055A4D">
        <w:rPr>
          <w:rFonts w:eastAsiaTheme="minorEastAsia" w:cstheme="minorBidi"/>
          <w:i w:val="0"/>
          <w:sz w:val="24"/>
          <w:vertAlign w:val="superscript"/>
        </w:rPr>
        <w:t>1</w:t>
      </w:r>
      <w:proofErr w:type="gramStart"/>
      <w:r w:rsidRPr="00055A4D">
        <w:rPr>
          <w:rFonts w:eastAsiaTheme="minorEastAsia" w:cstheme="minorBidi"/>
          <w:i w:val="0"/>
          <w:sz w:val="24"/>
          <w:vertAlign w:val="superscript"/>
        </w:rPr>
        <w:t>,2</w:t>
      </w:r>
      <w:proofErr w:type="gramEnd"/>
      <w:r w:rsidR="003D76AE">
        <w:rPr>
          <w:rFonts w:eastAsiaTheme="minorEastAsia" w:cstheme="minorBidi"/>
          <w:i w:val="0"/>
          <w:sz w:val="24"/>
        </w:rPr>
        <w:t xml:space="preserve">, </w:t>
      </w:r>
      <w:r w:rsidRPr="00055A4D">
        <w:rPr>
          <w:rFonts w:eastAsiaTheme="minorEastAsia" w:cstheme="minorBidi"/>
          <w:i w:val="0"/>
          <w:sz w:val="24"/>
        </w:rPr>
        <w:t>and</w:t>
      </w:r>
      <w:r w:rsidR="003D76AE">
        <w:rPr>
          <w:rFonts w:eastAsiaTheme="minorEastAsia" w:cstheme="minorBidi"/>
          <w:i w:val="0"/>
          <w:sz w:val="24"/>
        </w:rPr>
        <w:t xml:space="preserve"> </w:t>
      </w:r>
      <w:r w:rsidR="003D76AE" w:rsidRPr="00055A4D">
        <w:rPr>
          <w:rFonts w:eastAsiaTheme="minorEastAsia" w:cstheme="minorBidi"/>
          <w:i w:val="0"/>
          <w:sz w:val="24"/>
        </w:rPr>
        <w:t>Marie T. Banic</w:t>
      </w:r>
      <w:bookmarkStart w:id="1" w:name="_GoBack"/>
      <w:bookmarkEnd w:id="1"/>
      <w:r w:rsidR="003D76AE" w:rsidRPr="00055A4D">
        <w:rPr>
          <w:rFonts w:eastAsiaTheme="minorEastAsia" w:cstheme="minorBidi"/>
          <w:i w:val="0"/>
          <w:sz w:val="24"/>
        </w:rPr>
        <w:t>h</w:t>
      </w:r>
      <w:r w:rsidR="003D76AE" w:rsidRPr="00055A4D">
        <w:rPr>
          <w:rFonts w:eastAsiaTheme="minorEastAsia" w:cstheme="minorBidi"/>
          <w:i w:val="0"/>
          <w:sz w:val="24"/>
          <w:vertAlign w:val="superscript"/>
        </w:rPr>
        <w:t>1,2</w:t>
      </w:r>
      <w:r w:rsidRPr="00055A4D">
        <w:rPr>
          <w:rFonts w:eastAsiaTheme="minorEastAsia" w:cstheme="minorBidi"/>
          <w:i w:val="0"/>
          <w:sz w:val="24"/>
        </w:rPr>
        <w:t xml:space="preserve"> </w:t>
      </w:r>
    </w:p>
    <w:p w14:paraId="02C9D5F0" w14:textId="1439760F" w:rsidR="006D6FD3" w:rsidRPr="00055A4D" w:rsidRDefault="006D6FD3" w:rsidP="006D6FD3">
      <w:pPr>
        <w:overflowPunct/>
        <w:autoSpaceDE/>
        <w:autoSpaceDN/>
        <w:adjustRightInd/>
        <w:spacing w:after="240" w:line="480" w:lineRule="auto"/>
        <w:rPr>
          <w:rFonts w:eastAsiaTheme="minorEastAsia" w:cstheme="minorBidi"/>
          <w:i w:val="0"/>
          <w:sz w:val="24"/>
        </w:rPr>
      </w:pPr>
      <w:r w:rsidRPr="00055A4D">
        <w:rPr>
          <w:rFonts w:eastAsiaTheme="minorEastAsia" w:cstheme="minorBidi"/>
          <w:i w:val="0"/>
          <w:sz w:val="24"/>
          <w:vertAlign w:val="superscript"/>
        </w:rPr>
        <w:t xml:space="preserve">1 </w:t>
      </w:r>
      <w:r w:rsidRPr="00055A4D">
        <w:rPr>
          <w:rFonts w:eastAsiaTheme="minorEastAsia" w:cstheme="minorBidi"/>
          <w:i w:val="0"/>
          <w:sz w:val="24"/>
        </w:rPr>
        <w:t xml:space="preserve">Department of Psychology and Neuroscience, University of Colorado Boulder, 80309 </w:t>
      </w:r>
      <w:r w:rsidRPr="00055A4D">
        <w:rPr>
          <w:rFonts w:eastAsiaTheme="minorEastAsia" w:cstheme="minorBidi"/>
          <w:i w:val="0"/>
          <w:sz w:val="24"/>
          <w:vertAlign w:val="superscript"/>
        </w:rPr>
        <w:t xml:space="preserve">2 </w:t>
      </w:r>
      <w:r w:rsidRPr="00055A4D">
        <w:rPr>
          <w:rFonts w:eastAsiaTheme="minorEastAsia" w:cstheme="minorBidi"/>
          <w:i w:val="0"/>
          <w:sz w:val="24"/>
        </w:rPr>
        <w:t xml:space="preserve">Institute of Cognitive Science, University of Colorado Boulder, 80309 </w:t>
      </w:r>
      <w:r w:rsidR="00D86201" w:rsidRPr="00055A4D">
        <w:rPr>
          <w:rFonts w:eastAsiaTheme="minorEastAsia" w:cstheme="minorBidi"/>
          <w:i w:val="0"/>
          <w:sz w:val="24"/>
          <w:vertAlign w:val="superscript"/>
        </w:rPr>
        <w:t>3</w:t>
      </w:r>
      <w:r w:rsidRPr="00055A4D">
        <w:rPr>
          <w:rFonts w:eastAsiaTheme="minorEastAsia" w:cstheme="minorBidi"/>
          <w:i w:val="0"/>
          <w:sz w:val="24"/>
          <w:vertAlign w:val="superscript"/>
        </w:rPr>
        <w:t xml:space="preserve"> </w:t>
      </w:r>
      <w:r w:rsidRPr="00055A4D">
        <w:rPr>
          <w:rFonts w:eastAsiaTheme="minorEastAsia" w:cstheme="minorBidi"/>
          <w:i w:val="0"/>
          <w:sz w:val="24"/>
        </w:rPr>
        <w:t>Department of Psychology, University of Texas at Austin, 78712</w:t>
      </w:r>
    </w:p>
    <w:p w14:paraId="1421067F" w14:textId="46AC0FF4" w:rsidR="006D6FD3" w:rsidRPr="00055A4D" w:rsidRDefault="006D6FD3" w:rsidP="006D6FD3">
      <w:pPr>
        <w:overflowPunct/>
        <w:autoSpaceDE/>
        <w:autoSpaceDN/>
        <w:adjustRightInd/>
        <w:spacing w:after="240" w:line="480" w:lineRule="auto"/>
        <w:rPr>
          <w:rFonts w:eastAsiaTheme="minorEastAsia" w:cstheme="minorBidi"/>
          <w:i w:val="0"/>
          <w:sz w:val="24"/>
        </w:rPr>
      </w:pPr>
      <w:r w:rsidRPr="00055A4D">
        <w:rPr>
          <w:rFonts w:eastAsiaTheme="minorEastAsia" w:cstheme="minorBidi"/>
          <w:i w:val="0"/>
          <w:sz w:val="24"/>
        </w:rPr>
        <w:t xml:space="preserve">Contact Information: Alejandro de la Vega, Department of Psychology, University of Texas at Austin, </w:t>
      </w:r>
      <w:r w:rsidR="003D76AE" w:rsidRPr="003D76AE">
        <w:rPr>
          <w:rFonts w:eastAsiaTheme="minorEastAsia" w:cstheme="minorBidi"/>
          <w:i w:val="0"/>
          <w:sz w:val="24"/>
        </w:rPr>
        <w:t>108 E. Dean Keeton Stop A8000</w:t>
      </w:r>
      <w:r w:rsidR="003D76AE">
        <w:rPr>
          <w:rFonts w:eastAsiaTheme="minorEastAsia" w:cstheme="minorBidi"/>
          <w:i w:val="0"/>
          <w:sz w:val="24"/>
        </w:rPr>
        <w:t xml:space="preserve">, Austin, TX </w:t>
      </w:r>
      <w:r w:rsidRPr="00055A4D">
        <w:rPr>
          <w:rFonts w:eastAsiaTheme="minorEastAsia" w:cstheme="minorBidi"/>
          <w:i w:val="0"/>
          <w:sz w:val="24"/>
        </w:rPr>
        <w:t>78712, 650-315-9536, email: delavega@</w:t>
      </w:r>
      <w:r w:rsidR="003D76AE">
        <w:rPr>
          <w:rFonts w:eastAsiaTheme="minorEastAsia" w:cstheme="minorBidi"/>
          <w:i w:val="0"/>
          <w:sz w:val="24"/>
        </w:rPr>
        <w:t>utexas.edu</w:t>
      </w:r>
    </w:p>
    <w:p w14:paraId="4A23C779" w14:textId="77777777" w:rsidR="006D6FD3" w:rsidRPr="00055A4D" w:rsidRDefault="006D6FD3" w:rsidP="006D6FD3">
      <w:pPr>
        <w:overflowPunct/>
        <w:autoSpaceDE/>
        <w:autoSpaceDN/>
        <w:adjustRightInd/>
        <w:spacing w:after="240" w:line="480" w:lineRule="auto"/>
        <w:rPr>
          <w:rFonts w:eastAsiaTheme="minorEastAsia" w:cstheme="minorBidi"/>
          <w:i w:val="0"/>
          <w:sz w:val="24"/>
        </w:rPr>
      </w:pPr>
      <w:r w:rsidRPr="00055A4D">
        <w:rPr>
          <w:rFonts w:eastAsiaTheme="minorEastAsia" w:cstheme="minorBidi"/>
          <w:i w:val="0"/>
          <w:sz w:val="24"/>
        </w:rPr>
        <w:t>Conflicts of Interest: The authors declare no competing financial interests.</w:t>
      </w:r>
    </w:p>
    <w:p w14:paraId="7F9F7A2F" w14:textId="310B8E55" w:rsidR="006D6FD3" w:rsidRDefault="006D6FD3" w:rsidP="006D6FD3">
      <w:pPr>
        <w:overflowPunct/>
        <w:autoSpaceDE/>
        <w:autoSpaceDN/>
        <w:adjustRightInd/>
        <w:spacing w:after="240" w:line="480" w:lineRule="auto"/>
        <w:rPr>
          <w:ins w:id="2" w:author="Alejandro De La Vega" w:date="2016-10-20T14:30:00Z"/>
          <w:i w:val="0"/>
          <w:sz w:val="24"/>
        </w:rPr>
      </w:pPr>
      <w:r w:rsidRPr="00055A4D">
        <w:rPr>
          <w:rFonts w:eastAsiaTheme="minorEastAsia" w:cstheme="minorBidi"/>
          <w:i w:val="0"/>
          <w:sz w:val="24"/>
        </w:rPr>
        <w:t xml:space="preserve">Acknowledgments: </w:t>
      </w:r>
      <w:r w:rsidRPr="00055A4D">
        <w:rPr>
          <w:i w:val="0"/>
          <w:sz w:val="24"/>
        </w:rPr>
        <w:t>R01MH096906 National Institutes of Health.</w:t>
      </w:r>
    </w:p>
    <w:p w14:paraId="3B35479A" w14:textId="3FD1AEB8" w:rsidR="008B1018" w:rsidRPr="008B1018" w:rsidRDefault="008B1018" w:rsidP="008B1018">
      <w:pPr>
        <w:overflowPunct/>
        <w:autoSpaceDE/>
        <w:autoSpaceDN/>
        <w:adjustRightInd/>
        <w:spacing w:after="240" w:line="480" w:lineRule="auto"/>
        <w:rPr>
          <w:ins w:id="3" w:author="Alejandro De La Vega" w:date="2016-10-20T14:30:00Z"/>
          <w:i w:val="0"/>
          <w:sz w:val="24"/>
        </w:rPr>
      </w:pPr>
      <w:ins w:id="4" w:author="Alejandro De La Vega" w:date="2016-10-20T14:30:00Z">
        <w:r>
          <w:rPr>
            <w:i w:val="0"/>
            <w:sz w:val="24"/>
          </w:rPr>
          <w:t xml:space="preserve">Author contributions: </w:t>
        </w:r>
      </w:ins>
      <w:ins w:id="5" w:author="Alejandro De La Vega" w:date="2016-10-20T14:31:00Z">
        <w:r>
          <w:rPr>
            <w:i w:val="0"/>
            <w:sz w:val="24"/>
          </w:rPr>
          <w:t>A.D</w:t>
        </w:r>
      </w:ins>
      <w:ins w:id="6" w:author="Alejandro De La Vega" w:date="2016-10-20T14:30:00Z">
        <w:r w:rsidRPr="008B1018">
          <w:rPr>
            <w:i w:val="0"/>
            <w:sz w:val="24"/>
          </w:rPr>
          <w:t>., M.T.B., T.D.W., and T.Y. designed research</w:t>
        </w:r>
      </w:ins>
      <w:ins w:id="7" w:author="Alejandro De La Vega" w:date="2016-10-20T14:32:00Z">
        <w:r w:rsidR="004571CB">
          <w:rPr>
            <w:i w:val="0"/>
            <w:sz w:val="24"/>
          </w:rPr>
          <w:t xml:space="preserve"> and wrote manuscript</w:t>
        </w:r>
      </w:ins>
      <w:ins w:id="8" w:author="Alejandro De La Vega" w:date="2016-10-20T14:30:00Z">
        <w:r w:rsidRPr="008B1018">
          <w:rPr>
            <w:i w:val="0"/>
            <w:sz w:val="24"/>
          </w:rPr>
          <w:t xml:space="preserve">; </w:t>
        </w:r>
      </w:ins>
      <w:ins w:id="9" w:author="Alejandro De La Vega" w:date="2016-10-20T14:31:00Z">
        <w:r>
          <w:rPr>
            <w:i w:val="0"/>
            <w:sz w:val="24"/>
          </w:rPr>
          <w:t>A.D</w:t>
        </w:r>
      </w:ins>
      <w:ins w:id="10" w:author="Alejandro De La Vega" w:date="2016-10-20T14:30:00Z">
        <w:r w:rsidRPr="008B1018">
          <w:rPr>
            <w:i w:val="0"/>
            <w:sz w:val="24"/>
          </w:rPr>
          <w:t>. and T.Y. performed research</w:t>
        </w:r>
      </w:ins>
      <w:ins w:id="11" w:author="Alejandro De La Vega" w:date="2016-10-20T14:32:00Z">
        <w:r w:rsidR="004571CB">
          <w:rPr>
            <w:i w:val="0"/>
            <w:sz w:val="24"/>
          </w:rPr>
          <w:t xml:space="preserve"> and</w:t>
        </w:r>
      </w:ins>
      <w:ins w:id="12" w:author="Alejandro De La Vega" w:date="2016-10-20T14:30:00Z">
        <w:r w:rsidRPr="008B1018">
          <w:rPr>
            <w:i w:val="0"/>
            <w:sz w:val="24"/>
          </w:rPr>
          <w:t xml:space="preserve"> analyzed data</w:t>
        </w:r>
      </w:ins>
      <w:ins w:id="13" w:author="Alejandro De La Vega" w:date="2016-10-20T14:32:00Z">
        <w:r w:rsidR="004571CB">
          <w:rPr>
            <w:i w:val="0"/>
            <w:sz w:val="24"/>
          </w:rPr>
          <w:t>.</w:t>
        </w:r>
      </w:ins>
    </w:p>
    <w:p w14:paraId="0B9BEEC1" w14:textId="78232818" w:rsidR="008B1018" w:rsidRPr="00055A4D" w:rsidRDefault="008B1018" w:rsidP="006D6FD3">
      <w:pPr>
        <w:overflowPunct/>
        <w:autoSpaceDE/>
        <w:autoSpaceDN/>
        <w:adjustRightInd/>
        <w:spacing w:after="240" w:line="480" w:lineRule="auto"/>
        <w:rPr>
          <w:i w:val="0"/>
          <w:sz w:val="24"/>
        </w:rPr>
      </w:pPr>
    </w:p>
    <w:p w14:paraId="3A5A041C" w14:textId="2D19F5C6" w:rsidR="00396622" w:rsidRDefault="006D6FD3">
      <w:pPr>
        <w:overflowPunct/>
        <w:autoSpaceDE/>
        <w:autoSpaceDN/>
        <w:adjustRightInd/>
        <w:rPr>
          <w:i w:val="0"/>
          <w:sz w:val="24"/>
        </w:rPr>
      </w:pPr>
      <w:r w:rsidRPr="00055A4D">
        <w:rPr>
          <w:i w:val="0"/>
          <w:sz w:val="24"/>
        </w:rPr>
        <w:br w:type="page"/>
      </w:r>
      <w:r w:rsidR="00396622" w:rsidRPr="00055A4D">
        <w:rPr>
          <w:i w:val="0"/>
          <w:sz w:val="24"/>
        </w:rPr>
        <w:lastRenderedPageBreak/>
        <w:t>Abstract</w:t>
      </w:r>
      <w:ins w:id="14" w:author="Alejandro De La Vega" w:date="2016-10-20T13:32:00Z">
        <w:r w:rsidR="005D543F">
          <w:rPr>
            <w:i w:val="0"/>
            <w:sz w:val="24"/>
          </w:rPr>
          <w:t xml:space="preserve"> (150 words)</w:t>
        </w:r>
      </w:ins>
    </w:p>
    <w:p w14:paraId="4A475105" w14:textId="77777777" w:rsidR="005C7DE8" w:rsidRDefault="005C7DE8">
      <w:pPr>
        <w:overflowPunct/>
        <w:autoSpaceDE/>
        <w:autoSpaceDN/>
        <w:adjustRightInd/>
        <w:rPr>
          <w:i w:val="0"/>
          <w:sz w:val="24"/>
        </w:rPr>
      </w:pPr>
    </w:p>
    <w:p w14:paraId="7AE01D89" w14:textId="528E1A52" w:rsidR="005D543F" w:rsidRDefault="005C7DE8" w:rsidP="00AE2898">
      <w:pPr>
        <w:overflowPunct/>
        <w:autoSpaceDE/>
        <w:autoSpaceDN/>
        <w:adjustRightInd/>
        <w:spacing w:line="480" w:lineRule="auto"/>
        <w:rPr>
          <w:ins w:id="15" w:author="Alejandro De La Vega" w:date="2016-10-20T13:39:00Z"/>
          <w:i w:val="0"/>
          <w:sz w:val="24"/>
        </w:rPr>
      </w:pPr>
      <w:r>
        <w:rPr>
          <w:i w:val="0"/>
          <w:sz w:val="24"/>
        </w:rPr>
        <w:tab/>
      </w:r>
      <w:ins w:id="16" w:author="Alejandro De La Vega" w:date="2016-10-20T13:53:00Z">
        <w:r w:rsidR="00D52EF3">
          <w:rPr>
            <w:i w:val="0"/>
            <w:sz w:val="24"/>
          </w:rPr>
          <w:t>Extensive</w:t>
        </w:r>
      </w:ins>
      <w:ins w:id="17" w:author="Alejandro De La Vega" w:date="2016-10-20T13:51:00Z">
        <w:r w:rsidR="00D52EF3">
          <w:rPr>
            <w:i w:val="0"/>
            <w:sz w:val="24"/>
          </w:rPr>
          <w:t xml:space="preserve"> </w:t>
        </w:r>
      </w:ins>
      <w:ins w:id="18" w:author="Alejandro De La Vega" w:date="2016-10-20T13:54:00Z">
        <w:r w:rsidR="00D52EF3">
          <w:rPr>
            <w:i w:val="0"/>
            <w:sz w:val="24"/>
          </w:rPr>
          <w:t xml:space="preserve">fMRI </w:t>
        </w:r>
      </w:ins>
      <w:ins w:id="19" w:author="Alejandro De La Vega" w:date="2016-10-20T13:51:00Z">
        <w:r w:rsidR="00D52EF3">
          <w:rPr>
            <w:i w:val="0"/>
            <w:sz w:val="24"/>
          </w:rPr>
          <w:t xml:space="preserve">study of </w:t>
        </w:r>
      </w:ins>
      <w:r w:rsidRPr="2CB9C50C">
        <w:rPr>
          <w:i w:val="0"/>
          <w:sz w:val="24"/>
        </w:rPr>
        <w:t xml:space="preserve">human lateral frontal cortex (LFC) </w:t>
      </w:r>
      <w:ins w:id="20" w:author="Alejandro De La Vega" w:date="2016-10-20T13:51:00Z">
        <w:r w:rsidR="00D52EF3">
          <w:rPr>
            <w:i w:val="0"/>
            <w:sz w:val="24"/>
          </w:rPr>
          <w:t xml:space="preserve">has yet to yield a </w:t>
        </w:r>
      </w:ins>
      <w:r w:rsidRPr="2CB9C50C">
        <w:rPr>
          <w:i w:val="0"/>
          <w:sz w:val="24"/>
        </w:rPr>
        <w:t xml:space="preserve">consensus mapping </w:t>
      </w:r>
      <w:r w:rsidR="006E4286" w:rsidRPr="2CB9C50C">
        <w:rPr>
          <w:i w:val="0"/>
          <w:sz w:val="24"/>
        </w:rPr>
        <w:t xml:space="preserve">between </w:t>
      </w:r>
      <w:ins w:id="21" w:author="Alejandro De La Vega" w:date="2016-10-20T13:52:00Z">
        <w:r w:rsidR="00D52EF3">
          <w:rPr>
            <w:i w:val="0"/>
            <w:sz w:val="24"/>
          </w:rPr>
          <w:t xml:space="preserve">discrete </w:t>
        </w:r>
      </w:ins>
      <w:r w:rsidR="006E4286" w:rsidRPr="2CB9C50C">
        <w:rPr>
          <w:i w:val="0"/>
          <w:sz w:val="24"/>
        </w:rPr>
        <w:t>anatomy and psychological states</w:t>
      </w:r>
      <w:ins w:id="22" w:author="Alejandro De La Vega" w:date="2016-10-20T13:52:00Z">
        <w:r w:rsidR="00D52EF3">
          <w:rPr>
            <w:i w:val="0"/>
            <w:sz w:val="24"/>
          </w:rPr>
          <w:t xml:space="preserve">, </w:t>
        </w:r>
      </w:ins>
      <w:ins w:id="23" w:author="Alejandro De La Vega" w:date="2016-10-20T13:54:00Z">
        <w:r w:rsidR="00D52EF3">
          <w:rPr>
            <w:i w:val="0"/>
            <w:sz w:val="24"/>
          </w:rPr>
          <w:t>partly due</w:t>
        </w:r>
      </w:ins>
      <w:ins w:id="24" w:author="Alejandro De La Vega" w:date="2016-10-20T13:52:00Z">
        <w:r w:rsidR="00D52EF3">
          <w:rPr>
            <w:i w:val="0"/>
            <w:sz w:val="24"/>
          </w:rPr>
          <w:t xml:space="preserve"> to the difficulty of inferring mental states </w:t>
        </w:r>
      </w:ins>
      <w:ins w:id="25" w:author="Alejandro De La Vega" w:date="2016-10-20T13:53:00Z">
        <w:r w:rsidR="00D52EF3">
          <w:rPr>
            <w:i w:val="0"/>
            <w:sz w:val="24"/>
          </w:rPr>
          <w:t>in individual studies</w:t>
        </w:r>
      </w:ins>
      <w:r w:rsidR="00422887">
        <w:rPr>
          <w:i w:val="0"/>
          <w:sz w:val="24"/>
        </w:rPr>
        <w:t>.</w:t>
      </w:r>
      <w:r w:rsidRPr="2CB9C50C">
        <w:rPr>
          <w:i w:val="0"/>
          <w:sz w:val="24"/>
        </w:rPr>
        <w:t xml:space="preserve"> </w:t>
      </w:r>
      <w:ins w:id="26" w:author="Alejandro De La Vega" w:date="2016-10-20T13:33:00Z">
        <w:r w:rsidR="005D543F">
          <w:rPr>
            <w:i w:val="0"/>
            <w:sz w:val="24"/>
          </w:rPr>
          <w:t>Here</w:t>
        </w:r>
      </w:ins>
      <w:r w:rsidR="009F0967" w:rsidRPr="2CB9C50C">
        <w:rPr>
          <w:i w:val="0"/>
          <w:sz w:val="24"/>
        </w:rPr>
        <w:t>,</w:t>
      </w:r>
      <w:r w:rsidR="009F0967">
        <w:rPr>
          <w:i w:val="0"/>
          <w:sz w:val="24"/>
        </w:rPr>
        <w:t xml:space="preserve"> we used a data-</w:t>
      </w:r>
      <w:r w:rsidR="009F0967" w:rsidRPr="00C33461">
        <w:rPr>
          <w:i w:val="0"/>
          <w:sz w:val="24"/>
        </w:rPr>
        <w:t>driven approach to generate a comprehensive f</w:t>
      </w:r>
      <w:r w:rsidRPr="00C33461">
        <w:rPr>
          <w:i w:val="0"/>
          <w:sz w:val="24"/>
        </w:rPr>
        <w:t xml:space="preserve">unctional-anatomical mapping of LFC </w:t>
      </w:r>
      <w:ins w:id="27" w:author="Alejandro De La Vega" w:date="2016-10-20T13:34:00Z">
        <w:r w:rsidR="005D543F">
          <w:rPr>
            <w:i w:val="0"/>
            <w:sz w:val="24"/>
          </w:rPr>
          <w:t>from</w:t>
        </w:r>
      </w:ins>
      <w:r w:rsidRPr="00C33461">
        <w:rPr>
          <w:i w:val="0"/>
          <w:sz w:val="24"/>
        </w:rPr>
        <w:t xml:space="preserve"> 11,4</w:t>
      </w:r>
      <w:r w:rsidR="00D6637A" w:rsidRPr="00C33461">
        <w:rPr>
          <w:i w:val="0"/>
          <w:sz w:val="24"/>
        </w:rPr>
        <w:t>06 neuroimaging studies.</w:t>
      </w:r>
      <w:ins w:id="28" w:author="Alejandro De La Vega" w:date="2016-10-20T13:55:00Z">
        <w:r w:rsidR="00D52EF3">
          <w:rPr>
            <w:i w:val="0"/>
            <w:sz w:val="24"/>
          </w:rPr>
          <w:t xml:space="preserve"> W</w:t>
        </w:r>
      </w:ins>
      <w:r w:rsidR="00D6637A" w:rsidRPr="00C33461">
        <w:rPr>
          <w:i w:val="0"/>
          <w:sz w:val="24"/>
        </w:rPr>
        <w:t xml:space="preserve">e </w:t>
      </w:r>
      <w:r w:rsidR="00E36B8E" w:rsidRPr="00C33461">
        <w:rPr>
          <w:i w:val="0"/>
          <w:sz w:val="24"/>
        </w:rPr>
        <w:t>identified</w:t>
      </w:r>
      <w:r w:rsidR="00D6637A" w:rsidRPr="00C33461">
        <w:rPr>
          <w:i w:val="0"/>
          <w:sz w:val="24"/>
        </w:rPr>
        <w:t xml:space="preserve"> putatively</w:t>
      </w:r>
      <w:r w:rsidR="00D6637A" w:rsidRPr="2CB9C50C">
        <w:rPr>
          <w:i w:val="0"/>
          <w:sz w:val="24"/>
        </w:rPr>
        <w:t xml:space="preserve"> </w:t>
      </w:r>
      <w:r w:rsidR="00E36B8E">
        <w:rPr>
          <w:i w:val="0"/>
          <w:sz w:val="24"/>
        </w:rPr>
        <w:t xml:space="preserve">separable LFC </w:t>
      </w:r>
      <w:ins w:id="29" w:author="Alejandro De La Vega" w:date="2016-10-20T13:35:00Z">
        <w:r w:rsidR="005D543F">
          <w:rPr>
            <w:i w:val="0"/>
            <w:sz w:val="24"/>
          </w:rPr>
          <w:t xml:space="preserve">regions on the basis </w:t>
        </w:r>
      </w:ins>
      <w:ins w:id="30" w:author="Alejandro De La Vega" w:date="2016-10-20T13:36:00Z">
        <w:r w:rsidR="005D543F">
          <w:rPr>
            <w:i w:val="0"/>
            <w:sz w:val="24"/>
          </w:rPr>
          <w:t>of</w:t>
        </w:r>
      </w:ins>
      <w:r w:rsidR="009F0967">
        <w:rPr>
          <w:i w:val="0"/>
          <w:sz w:val="24"/>
        </w:rPr>
        <w:t xml:space="preserve"> whole-brain co-</w:t>
      </w:r>
      <w:ins w:id="31" w:author="Alejandro De La Vega" w:date="2016-10-20T13:37:00Z">
        <w:r w:rsidR="005D543F">
          <w:rPr>
            <w:i w:val="0"/>
            <w:sz w:val="24"/>
          </w:rPr>
          <w:t>activation</w:t>
        </w:r>
      </w:ins>
      <w:r w:rsidR="008247E9">
        <w:rPr>
          <w:i w:val="0"/>
          <w:sz w:val="24"/>
        </w:rPr>
        <w:t>, revealing</w:t>
      </w:r>
      <w:r w:rsidR="00E36B8E">
        <w:rPr>
          <w:i w:val="0"/>
          <w:sz w:val="24"/>
        </w:rPr>
        <w:t xml:space="preserve"> </w:t>
      </w:r>
      <w:r w:rsidR="00D6637A">
        <w:rPr>
          <w:i w:val="0"/>
          <w:sz w:val="24"/>
        </w:rPr>
        <w:t xml:space="preserve">14 </w:t>
      </w:r>
      <w:ins w:id="32" w:author="Alejandro De La Vega" w:date="2016-10-20T13:41:00Z">
        <w:r w:rsidR="005D543F">
          <w:rPr>
            <w:i w:val="0"/>
            <w:sz w:val="24"/>
          </w:rPr>
          <w:t>clusters</w:t>
        </w:r>
      </w:ins>
      <w:r w:rsidR="00E36B8E">
        <w:rPr>
          <w:i w:val="0"/>
          <w:sz w:val="24"/>
        </w:rPr>
        <w:t xml:space="preserve"> </w:t>
      </w:r>
      <w:r w:rsidR="00D6637A">
        <w:rPr>
          <w:i w:val="0"/>
          <w:sz w:val="24"/>
        </w:rPr>
        <w:t>organized into three</w:t>
      </w:r>
      <w:r w:rsidR="00E36B8E">
        <w:rPr>
          <w:i w:val="0"/>
          <w:sz w:val="24"/>
        </w:rPr>
        <w:t xml:space="preserve"> whole-brain networks</w:t>
      </w:r>
      <w:ins w:id="33" w:author="Alejandro De La Vega" w:date="2016-10-20T13:47:00Z">
        <w:r w:rsidR="005D543F">
          <w:rPr>
            <w:i w:val="0"/>
            <w:sz w:val="24"/>
          </w:rPr>
          <w:t>.</w:t>
        </w:r>
      </w:ins>
      <w:r w:rsidR="00E36B8E">
        <w:rPr>
          <w:i w:val="0"/>
          <w:sz w:val="24"/>
        </w:rPr>
        <w:t xml:space="preserve"> </w:t>
      </w:r>
      <w:r w:rsidR="00D6637A">
        <w:rPr>
          <w:i w:val="0"/>
          <w:sz w:val="24"/>
        </w:rPr>
        <w:t>N</w:t>
      </w:r>
      <w:r w:rsidRPr="2CB9C50C">
        <w:rPr>
          <w:i w:val="0"/>
          <w:sz w:val="24"/>
        </w:rPr>
        <w:t xml:space="preserve">ext, we </w:t>
      </w:r>
      <w:r w:rsidR="00E36B8E">
        <w:rPr>
          <w:i w:val="0"/>
          <w:sz w:val="24"/>
        </w:rPr>
        <w:t xml:space="preserve">used </w:t>
      </w:r>
      <w:r w:rsidR="00E36B8E" w:rsidRPr="2CB9C50C">
        <w:rPr>
          <w:i w:val="0"/>
          <w:sz w:val="24"/>
        </w:rPr>
        <w:t>multivariate classification</w:t>
      </w:r>
      <w:r w:rsidR="00E36B8E">
        <w:rPr>
          <w:i w:val="0"/>
          <w:sz w:val="24"/>
        </w:rPr>
        <w:t xml:space="preserve"> to identify</w:t>
      </w:r>
      <w:r w:rsidR="00D6637A">
        <w:rPr>
          <w:i w:val="0"/>
          <w:sz w:val="24"/>
        </w:rPr>
        <w:t xml:space="preserve"> the psychological states </w:t>
      </w:r>
      <w:ins w:id="34" w:author="Alejandro De La Vega" w:date="2016-10-20T13:57:00Z">
        <w:r w:rsidR="00D52EF3">
          <w:rPr>
            <w:i w:val="0"/>
            <w:sz w:val="24"/>
          </w:rPr>
          <w:t>that best predicted</w:t>
        </w:r>
      </w:ins>
      <w:r w:rsidR="00E36B8E">
        <w:rPr>
          <w:i w:val="0"/>
          <w:sz w:val="24"/>
        </w:rPr>
        <w:t xml:space="preserve"> activity </w:t>
      </w:r>
      <w:ins w:id="35" w:author="Alejandro De La Vega" w:date="2016-10-20T13:57:00Z">
        <w:r w:rsidR="00D52EF3">
          <w:rPr>
            <w:i w:val="0"/>
            <w:sz w:val="24"/>
          </w:rPr>
          <w:t xml:space="preserve">in </w:t>
        </w:r>
      </w:ins>
      <w:r w:rsidR="00E36B8E">
        <w:rPr>
          <w:i w:val="0"/>
          <w:sz w:val="24"/>
        </w:rPr>
        <w:t xml:space="preserve">each </w:t>
      </w:r>
      <w:ins w:id="36" w:author="Alejandro De La Vega" w:date="2016-10-20T13:38:00Z">
        <w:r w:rsidR="005D543F">
          <w:rPr>
            <w:i w:val="0"/>
            <w:sz w:val="24"/>
          </w:rPr>
          <w:t>sub-region</w:t>
        </w:r>
      </w:ins>
      <w:r w:rsidR="00E36B8E">
        <w:rPr>
          <w:i w:val="0"/>
          <w:sz w:val="24"/>
        </w:rPr>
        <w:t xml:space="preserve">, resulting in </w:t>
      </w:r>
      <w:ins w:id="37" w:author="Alejandro De La Vega" w:date="2016-10-20T13:38:00Z">
        <w:r w:rsidR="005D543F">
          <w:rPr>
            <w:i w:val="0"/>
            <w:sz w:val="24"/>
          </w:rPr>
          <w:t xml:space="preserve">preferential </w:t>
        </w:r>
      </w:ins>
      <w:r w:rsidR="00E36B8E">
        <w:rPr>
          <w:i w:val="0"/>
          <w:sz w:val="24"/>
        </w:rPr>
        <w:t>psychological profiles.</w:t>
      </w:r>
      <w:r w:rsidR="00840E24">
        <w:rPr>
          <w:i w:val="0"/>
          <w:sz w:val="24"/>
        </w:rPr>
        <w:t xml:space="preserve"> </w:t>
      </w:r>
      <w:r w:rsidR="006F24AC">
        <w:rPr>
          <w:i w:val="0"/>
          <w:sz w:val="24"/>
        </w:rPr>
        <w:t>We</w:t>
      </w:r>
      <w:r w:rsidR="00840E24">
        <w:rPr>
          <w:i w:val="0"/>
          <w:sz w:val="24"/>
        </w:rPr>
        <w:t xml:space="preserve"> observed </w:t>
      </w:r>
      <w:r w:rsidR="0027207D">
        <w:rPr>
          <w:i w:val="0"/>
          <w:sz w:val="24"/>
        </w:rPr>
        <w:t>large</w:t>
      </w:r>
      <w:r w:rsidR="00840E24">
        <w:rPr>
          <w:i w:val="0"/>
          <w:sz w:val="24"/>
        </w:rPr>
        <w:t xml:space="preserve"> functional differences </w:t>
      </w:r>
      <w:ins w:id="38" w:author="Alejandro De La Vega" w:date="2016-10-20T13:42:00Z">
        <w:r w:rsidR="005D543F">
          <w:rPr>
            <w:i w:val="0"/>
            <w:sz w:val="24"/>
          </w:rPr>
          <w:t xml:space="preserve">between </w:t>
        </w:r>
      </w:ins>
      <w:r w:rsidR="00840E24">
        <w:rPr>
          <w:i w:val="0"/>
          <w:sz w:val="24"/>
        </w:rPr>
        <w:t xml:space="preserve">networks, </w:t>
      </w:r>
      <w:ins w:id="39" w:author="Alejandro De La Vega" w:date="2016-10-20T13:41:00Z">
        <w:r w:rsidR="005D543F">
          <w:rPr>
            <w:i w:val="0"/>
            <w:sz w:val="24"/>
          </w:rPr>
          <w:t>suggesting</w:t>
        </w:r>
      </w:ins>
      <w:r w:rsidR="00840E24">
        <w:rPr>
          <w:i w:val="0"/>
          <w:sz w:val="24"/>
        </w:rPr>
        <w:t xml:space="preserve"> brain networks support </w:t>
      </w:r>
      <w:ins w:id="40" w:author="Alejandro De La Vega" w:date="2016-10-14T17:11:00Z">
        <w:r w:rsidR="007A4739">
          <w:rPr>
            <w:i w:val="0"/>
            <w:sz w:val="24"/>
          </w:rPr>
          <w:t xml:space="preserve">distinct </w:t>
        </w:r>
      </w:ins>
      <w:r w:rsidR="00593812">
        <w:rPr>
          <w:i w:val="0"/>
          <w:sz w:val="24"/>
        </w:rPr>
        <w:t>modes of processing</w:t>
      </w:r>
      <w:r w:rsidR="00840E24">
        <w:rPr>
          <w:i w:val="0"/>
          <w:sz w:val="24"/>
        </w:rPr>
        <w:t xml:space="preserve">. </w:t>
      </w:r>
      <w:r w:rsidR="00593812">
        <w:rPr>
          <w:i w:val="0"/>
          <w:sz w:val="24"/>
        </w:rPr>
        <w:t xml:space="preserve">Within each network, however, </w:t>
      </w:r>
      <w:r w:rsidR="00DF15E7">
        <w:rPr>
          <w:i w:val="0"/>
          <w:sz w:val="24"/>
        </w:rPr>
        <w:t>we observed low functio</w:t>
      </w:r>
      <w:r w:rsidR="00593812">
        <w:rPr>
          <w:i w:val="0"/>
          <w:sz w:val="24"/>
        </w:rPr>
        <w:t>nal</w:t>
      </w:r>
      <w:ins w:id="41" w:author="Alejandro De La Vega" w:date="2016-10-20T13:42:00Z">
        <w:r w:rsidR="00D52EF3">
          <w:rPr>
            <w:i w:val="0"/>
            <w:sz w:val="24"/>
          </w:rPr>
          <w:t xml:space="preserve"> specificity</w:t>
        </w:r>
      </w:ins>
      <w:r w:rsidR="00593812">
        <w:rPr>
          <w:i w:val="0"/>
          <w:sz w:val="24"/>
        </w:rPr>
        <w:t xml:space="preserve">, suggesting discrete psychological </w:t>
      </w:r>
      <w:ins w:id="42" w:author="Alejandro De La Vega" w:date="2016-10-20T13:58:00Z">
        <w:r w:rsidR="00D52EF3">
          <w:rPr>
            <w:i w:val="0"/>
            <w:sz w:val="24"/>
          </w:rPr>
          <w:t xml:space="preserve">states </w:t>
        </w:r>
      </w:ins>
      <w:r w:rsidR="004F6577">
        <w:rPr>
          <w:i w:val="0"/>
          <w:sz w:val="24"/>
        </w:rPr>
        <w:t>are not</w:t>
      </w:r>
      <w:ins w:id="43" w:author="Alejandro De La Vega" w:date="2016-10-14T17:07:00Z">
        <w:r w:rsidR="007A4739">
          <w:rPr>
            <w:i w:val="0"/>
            <w:sz w:val="24"/>
          </w:rPr>
          <w:t xml:space="preserve"> </w:t>
        </w:r>
      </w:ins>
      <w:ins w:id="44" w:author="Alejandro De La Vega" w:date="2016-10-14T17:08:00Z">
        <w:r w:rsidR="007A4739">
          <w:rPr>
            <w:i w:val="0"/>
            <w:sz w:val="24"/>
          </w:rPr>
          <w:t>modularly</w:t>
        </w:r>
      </w:ins>
      <w:ins w:id="45" w:author="Alejandro De La Vega" w:date="2016-10-20T13:42:00Z">
        <w:r w:rsidR="005D543F">
          <w:rPr>
            <w:i w:val="0"/>
            <w:sz w:val="24"/>
          </w:rPr>
          <w:t xml:space="preserve"> organized</w:t>
        </w:r>
      </w:ins>
      <w:r w:rsidR="00593812">
        <w:rPr>
          <w:i w:val="0"/>
          <w:sz w:val="24"/>
        </w:rPr>
        <w:t xml:space="preserve">. </w:t>
      </w:r>
      <w:ins w:id="46" w:author="Alejandro De La Vega" w:date="2016-10-20T13:42:00Z">
        <w:r w:rsidR="005D543F">
          <w:rPr>
            <w:i w:val="0"/>
            <w:sz w:val="24"/>
          </w:rPr>
          <w:t>O</w:t>
        </w:r>
      </w:ins>
      <w:r w:rsidR="00593812">
        <w:rPr>
          <w:i w:val="0"/>
          <w:sz w:val="24"/>
        </w:rPr>
        <w:t xml:space="preserve">ur results are consistent with the view that </w:t>
      </w:r>
      <w:ins w:id="47" w:author="Alejandro De La Vega" w:date="2016-10-20T13:43:00Z">
        <w:r w:rsidR="005D543F">
          <w:rPr>
            <w:i w:val="0"/>
            <w:sz w:val="24"/>
          </w:rPr>
          <w:t>LFC sub-</w:t>
        </w:r>
      </w:ins>
      <w:r w:rsidR="00593812">
        <w:rPr>
          <w:i w:val="0"/>
          <w:sz w:val="24"/>
        </w:rPr>
        <w:t xml:space="preserve">regions work </w:t>
      </w:r>
      <w:ins w:id="48" w:author="Alejandro De La Vega" w:date="2016-10-14T17:12:00Z">
        <w:r w:rsidR="007A4739">
          <w:rPr>
            <w:i w:val="0"/>
            <w:sz w:val="24"/>
          </w:rPr>
          <w:t>as part of</w:t>
        </w:r>
      </w:ins>
      <w:r w:rsidR="00593812">
        <w:rPr>
          <w:i w:val="0"/>
          <w:sz w:val="24"/>
        </w:rPr>
        <w:t xml:space="preserve"> </w:t>
      </w:r>
      <w:ins w:id="49" w:author="Alejandro De La Vega" w:date="2016-10-14T17:11:00Z">
        <w:r w:rsidR="007A4739">
          <w:rPr>
            <w:i w:val="0"/>
            <w:sz w:val="24"/>
          </w:rPr>
          <w:t xml:space="preserve">highly parallel, </w:t>
        </w:r>
      </w:ins>
      <w:r w:rsidR="00593812">
        <w:rPr>
          <w:i w:val="0"/>
          <w:sz w:val="24"/>
        </w:rPr>
        <w:t xml:space="preserve">distributed </w:t>
      </w:r>
      <w:ins w:id="50" w:author="Alejandro De La Vega" w:date="2016-10-14T17:11:00Z">
        <w:r w:rsidR="007A4739">
          <w:rPr>
            <w:i w:val="0"/>
            <w:sz w:val="24"/>
          </w:rPr>
          <w:t xml:space="preserve">networks </w:t>
        </w:r>
      </w:ins>
      <w:r w:rsidR="00593812">
        <w:rPr>
          <w:i w:val="0"/>
          <w:sz w:val="24"/>
        </w:rPr>
        <w:t xml:space="preserve">to </w:t>
      </w:r>
      <w:ins w:id="51" w:author="Alejandro De La Vega" w:date="2016-10-14T17:12:00Z">
        <w:r w:rsidR="005D543F">
          <w:rPr>
            <w:i w:val="0"/>
            <w:sz w:val="24"/>
          </w:rPr>
          <w:t>give</w:t>
        </w:r>
        <w:r w:rsidR="007A4739">
          <w:rPr>
            <w:i w:val="0"/>
            <w:sz w:val="24"/>
          </w:rPr>
          <w:t xml:space="preserve"> rise to </w:t>
        </w:r>
      </w:ins>
      <w:r w:rsidR="00593812">
        <w:rPr>
          <w:i w:val="0"/>
          <w:sz w:val="24"/>
        </w:rPr>
        <w:t>flexible, adaptive behavior.</w:t>
      </w:r>
      <w:ins w:id="52" w:author="Alejandro De La Vega" w:date="2016-10-20T13:39:00Z">
        <w:r w:rsidR="005D543F">
          <w:rPr>
            <w:i w:val="0"/>
            <w:sz w:val="24"/>
          </w:rPr>
          <w:br w:type="page"/>
        </w:r>
      </w:ins>
    </w:p>
    <w:p w14:paraId="2A3D9327" w14:textId="6119ECAE" w:rsidR="00A341AF" w:rsidRPr="00A341AF" w:rsidRDefault="00E61C4E" w:rsidP="00A341AF">
      <w:pPr>
        <w:overflowPunct/>
        <w:autoSpaceDE/>
        <w:autoSpaceDN/>
        <w:adjustRightInd/>
        <w:spacing w:line="480" w:lineRule="auto"/>
        <w:ind w:firstLine="720"/>
        <w:rPr>
          <w:sz w:val="24"/>
        </w:rPr>
      </w:pPr>
      <w:r w:rsidRPr="00593812">
        <w:rPr>
          <w:i w:val="0"/>
          <w:sz w:val="24"/>
        </w:rPr>
        <w:t xml:space="preserve">Decades of research have </w:t>
      </w:r>
      <w:r>
        <w:rPr>
          <w:i w:val="0"/>
          <w:sz w:val="24"/>
        </w:rPr>
        <w:t>suggested</w:t>
      </w:r>
      <w:r w:rsidRPr="00593812">
        <w:rPr>
          <w:i w:val="0"/>
          <w:sz w:val="24"/>
        </w:rPr>
        <w:t xml:space="preserve"> lateral frontal cortex (LFC) </w:t>
      </w:r>
      <w:r>
        <w:rPr>
          <w:i w:val="0"/>
          <w:sz w:val="24"/>
        </w:rPr>
        <w:t>plays a critical role in the execution of flexible, goal-directed behavior</w:t>
      </w:r>
      <w:r w:rsidR="00B82307">
        <w:rPr>
          <w:i w:val="0"/>
          <w:sz w:val="24"/>
        </w:rPr>
        <w:fldChar w:fldCharType="begin"/>
      </w:r>
      <w:r w:rsidR="00132E8A">
        <w:rPr>
          <w:i w:val="0"/>
          <w:sz w:val="24"/>
        </w:rPr>
        <w:instrText xml:space="preserve"> ADDIN PAPERS2_CITATIONS &lt;citation&gt;&lt;uuid&gt;83E48C2C-A388-4893-8CA6-08B51DB9D505&lt;/uuid&gt;&lt;priority&gt;0&lt;/priority&gt;&lt;publications&gt;&lt;publication&gt;&lt;uuid&gt;7A2B6DB8-D6D7-4B4D-8777-266E9CF470E6&lt;/uuid&gt;&lt;volume&gt;24&lt;/volume&gt;&lt;doi&gt;10.1146/annurev.neuro.24.1.167&lt;/doi&gt;&lt;startpage&gt;167&lt;/startpage&gt;&lt;publication_date&gt;99200100001200000000200000&lt;/publication_date&gt;&lt;url&gt;http://www.annualreviews.org/doi/10.1146/annurev.neuro.24.1.167&lt;/url&gt;&lt;type&gt;400&lt;/type&gt;&lt;title&gt;An integrative theory of prefrontal cortex function.&lt;/title&gt;&lt;publisher&gt; Annual Reviews 4139 El Camino Way, P.O. Box 10139, Palo Alto, CA 94303-0139, USA&lt;/publisher&gt;&lt;institution&gt;Center for Learning and Memory, RIKEN-MIT Neuroscience Research Center and Department of Brain and Cognitive Sciences, Massachusetts Institute of Technology, Cambridge, Massachusetts 02139, USA. ekm@ai.mit.edu&lt;/institution&gt;&lt;number&gt;1&lt;/number&gt;&lt;subtype&gt;400&lt;/subtype&gt;&lt;endpage&gt;202&lt;/endpage&gt;&lt;bundle&gt;&lt;publication&gt;&lt;title&gt;Annual Review of Neuroscience&lt;/title&gt;&lt;type&gt;-100&lt;/type&gt;&lt;subtype&gt;-100&lt;/subtype&gt;&lt;uuid&gt;5557B823-D203-4C5C-BAAF-400E32D012DF&lt;/uuid&gt;&lt;/publication&gt;&lt;/bundle&gt;&lt;authors&gt;&lt;author&gt;&lt;firstName&gt;E&lt;/firstName&gt;&lt;middleNames&gt;K&lt;/middleNames&gt;&lt;lastName&gt;Miller&lt;/lastName&gt;&lt;/author&gt;&lt;author&gt;&lt;firstName&gt;J&lt;/firstName&gt;&lt;middleNames&gt;D&lt;/middleNames&gt;&lt;lastName&gt;Cohen&lt;/lastName&gt;&lt;/author&gt;&lt;/authors&gt;&lt;/publication&gt;&lt;/publications&gt;&lt;cites&gt;&lt;/cites&gt;&lt;/citation&gt;</w:instrText>
      </w:r>
      <w:r w:rsidR="00B82307">
        <w:rPr>
          <w:i w:val="0"/>
          <w:sz w:val="24"/>
        </w:rPr>
        <w:fldChar w:fldCharType="separate"/>
      </w:r>
      <w:ins w:id="53" w:author="Alejandro De La Vega" w:date="2016-10-20T14:55:00Z">
        <w:r w:rsidR="00132E8A">
          <w:rPr>
            <w:rFonts w:eastAsiaTheme="minorEastAsia" w:cs="Century Schoolbook"/>
            <w:i w:val="0"/>
            <w:sz w:val="24"/>
            <w:vertAlign w:val="superscript"/>
          </w:rPr>
          <w:t>1</w:t>
        </w:r>
      </w:ins>
      <w:r w:rsidR="00B82307">
        <w:rPr>
          <w:i w:val="0"/>
          <w:sz w:val="24"/>
        </w:rPr>
        <w:fldChar w:fldCharType="end"/>
      </w:r>
      <w:r w:rsidR="00B82307">
        <w:rPr>
          <w:i w:val="0"/>
          <w:sz w:val="24"/>
        </w:rPr>
        <w:t xml:space="preserve">. </w:t>
      </w:r>
      <w:r w:rsidR="005F3DB1" w:rsidRPr="00593812">
        <w:rPr>
          <w:i w:val="0"/>
          <w:sz w:val="24"/>
        </w:rPr>
        <w:t>Such flexible behavior enables the navigation of complex, rapidly changing environments, the pursuit of</w:t>
      </w:r>
      <w:r>
        <w:rPr>
          <w:i w:val="0"/>
          <w:sz w:val="24"/>
        </w:rPr>
        <w:t xml:space="preserve"> distant</w:t>
      </w:r>
      <w:r w:rsidR="005F3DB1" w:rsidRPr="00593812">
        <w:rPr>
          <w:i w:val="0"/>
          <w:sz w:val="24"/>
        </w:rPr>
        <w:t xml:space="preserve"> goals in the face of various obstacles, planning for hypothetical future events</w:t>
      </w:r>
      <w:r w:rsidR="00420958">
        <w:rPr>
          <w:i w:val="0"/>
          <w:sz w:val="24"/>
        </w:rPr>
        <w:t>,</w:t>
      </w:r>
      <w:r w:rsidR="005F3DB1" w:rsidRPr="00593812">
        <w:rPr>
          <w:i w:val="0"/>
          <w:sz w:val="24"/>
        </w:rPr>
        <w:t xml:space="preserve"> and the communication of complex ideas with others using language. </w:t>
      </w:r>
      <w:r w:rsidR="0084598C" w:rsidRPr="00A341AF">
        <w:rPr>
          <w:i w:val="0"/>
          <w:sz w:val="24"/>
        </w:rPr>
        <w:t xml:space="preserve">Although extensive work has </w:t>
      </w:r>
      <w:r w:rsidR="00897B81" w:rsidRPr="00A341AF">
        <w:rPr>
          <w:i w:val="0"/>
          <w:sz w:val="24"/>
        </w:rPr>
        <w:t>identified</w:t>
      </w:r>
      <w:r w:rsidR="0084598C" w:rsidRPr="00A341AF">
        <w:rPr>
          <w:i w:val="0"/>
          <w:sz w:val="24"/>
        </w:rPr>
        <w:t xml:space="preserve"> putatively separable psychological </w:t>
      </w:r>
      <w:r w:rsidR="00897B81" w:rsidRPr="00A341AF">
        <w:rPr>
          <w:i w:val="0"/>
          <w:sz w:val="24"/>
        </w:rPr>
        <w:t>processes critical for flexible behavior</w:t>
      </w:r>
      <w:r>
        <w:rPr>
          <w:i w:val="0"/>
          <w:sz w:val="24"/>
        </w:rPr>
        <w:fldChar w:fldCharType="begin"/>
      </w:r>
      <w:r w:rsidR="00132E8A">
        <w:rPr>
          <w:i w:val="0"/>
          <w:sz w:val="24"/>
        </w:rPr>
        <w:instrText xml:space="preserve"> ADDIN PAPERS2_CITATIONS &lt;citation&gt;&lt;uuid&gt;F9E8C40D-708E-467B-BE50-10111D04E302&lt;/uuid&gt;&lt;priority&gt;0&lt;/priority&gt;&lt;publications&gt;&lt;publication&gt;&lt;uuid&gt;7CE4ABE4-A4F3-4338-A51D-7CE9C3101685&lt;/uuid&gt;&lt;volume&gt;41&lt;/volume&gt;&lt;doi&gt;10.1006/cogp.1999.0734&lt;/doi&gt;&lt;startpage&gt;49&lt;/startpage&gt;&lt;publication_date&gt;99200008001200000000220000&lt;/publication_date&gt;&lt;url&gt;http://eutils.ncbi.nlm.nih.gov/entrez/eutils/elink.fcgi?dbfrom=pubmed&amp;amp;id=10945922&amp;amp;retmode=ref&amp;amp;cmd=prlinks&lt;/url&gt;&lt;type&gt;400&lt;/type&gt;&lt;title&gt;The unity and diversity of executive functions and their contributions to complex "Frontal Lobe" tasks: a latent variable analysis.&lt;/title&gt;&lt;institution&gt;Department of Psychology, University of Colorado at Boulder, 80309-0345, USA.&lt;/institution&gt;&lt;number&gt;1&lt;/number&gt;&lt;subtype&gt;400&lt;/subtype&gt;&lt;endpage&gt;100&lt;/endpage&gt;&lt;bundle&gt;&lt;publication&gt;&lt;title&gt;Cognitive psychology&lt;/title&gt;&lt;type&gt;-100&lt;/type&gt;&lt;subtype&gt;-100&lt;/subtype&gt;&lt;uuid&gt;7637FBBD-4409-48E0-A1B3-E9181B356AD0&lt;/uuid&gt;&lt;/publication&gt;&lt;/bundle&gt;&lt;authors&gt;&lt;author&gt;&lt;firstName&gt;A&lt;/firstName&gt;&lt;lastName&gt;Miyake&lt;/lastName&gt;&lt;/author&gt;&lt;author&gt;&lt;firstName&gt;N&lt;/firstName&gt;&lt;middleNames&gt;P&lt;/middleNames&gt;&lt;lastName&gt;Friedman&lt;/lastName&gt;&lt;/author&gt;&lt;author&gt;&lt;firstName&gt;M&lt;/firstName&gt;&lt;middleNames&gt;J&lt;/middleNames&gt;&lt;lastName&gt;Emerson&lt;/lastName&gt;&lt;/author&gt;&lt;author&gt;&lt;firstName&gt;A&lt;/firstName&gt;&lt;middleNames&gt;H&lt;/middleNames&gt;&lt;lastName&gt;Witzki&lt;/lastName&gt;&lt;/author&gt;&lt;author&gt;&lt;firstName&gt;A&lt;/firstName&gt;&lt;lastName&gt;Howerter&lt;/lastName&gt;&lt;/author&gt;&lt;author&gt;&lt;firstName&gt;T&lt;/firstName&gt;&lt;middleNames&gt;D&lt;/middleNames&gt;&lt;lastName&gt;Wager&lt;/lastName&gt;&lt;/author&gt;&lt;/authors&gt;&lt;/publication&gt;&lt;/publications&gt;&lt;cites&gt;&lt;/cites&gt;&lt;/citation&gt;</w:instrText>
      </w:r>
      <w:r>
        <w:rPr>
          <w:i w:val="0"/>
          <w:sz w:val="24"/>
        </w:rPr>
        <w:fldChar w:fldCharType="separate"/>
      </w:r>
      <w:ins w:id="54" w:author="Alejandro De La Vega" w:date="2016-10-20T14:55:00Z">
        <w:r w:rsidR="00132E8A">
          <w:rPr>
            <w:rFonts w:eastAsiaTheme="minorEastAsia" w:cs="Century Schoolbook"/>
            <w:i w:val="0"/>
            <w:sz w:val="24"/>
            <w:vertAlign w:val="superscript"/>
          </w:rPr>
          <w:t>2</w:t>
        </w:r>
      </w:ins>
      <w:r>
        <w:rPr>
          <w:i w:val="0"/>
          <w:sz w:val="24"/>
        </w:rPr>
        <w:fldChar w:fldCharType="end"/>
      </w:r>
      <w:r w:rsidR="00897B81" w:rsidRPr="00A341AF">
        <w:rPr>
          <w:i w:val="0"/>
          <w:sz w:val="24"/>
        </w:rPr>
        <w:t>–</w:t>
      </w:r>
      <w:r w:rsidR="0084598C" w:rsidRPr="00A341AF">
        <w:rPr>
          <w:i w:val="0"/>
          <w:sz w:val="24"/>
        </w:rPr>
        <w:t xml:space="preserve"> such as ‘working memory’</w:t>
      </w:r>
      <w:r w:rsidR="00897B81" w:rsidRPr="00A341AF">
        <w:rPr>
          <w:i w:val="0"/>
          <w:sz w:val="24"/>
        </w:rPr>
        <w:t>, ‘inhibition’ and ‘conflict’– t</w:t>
      </w:r>
      <w:r w:rsidR="005F3DB1" w:rsidRPr="00A341AF">
        <w:rPr>
          <w:i w:val="0"/>
          <w:sz w:val="24"/>
        </w:rPr>
        <w:t xml:space="preserve">he </w:t>
      </w:r>
      <w:r w:rsidR="00897B81" w:rsidRPr="00A341AF">
        <w:rPr>
          <w:i w:val="0"/>
          <w:sz w:val="24"/>
        </w:rPr>
        <w:t xml:space="preserve">precise </w:t>
      </w:r>
      <w:r w:rsidR="00145BCA" w:rsidRPr="00A341AF">
        <w:rPr>
          <w:i w:val="0"/>
          <w:sz w:val="24"/>
        </w:rPr>
        <w:t xml:space="preserve">organization of </w:t>
      </w:r>
      <w:r w:rsidR="00897B81" w:rsidRPr="00A341AF">
        <w:rPr>
          <w:i w:val="0"/>
          <w:sz w:val="24"/>
        </w:rPr>
        <w:t>these</w:t>
      </w:r>
      <w:r w:rsidR="005F3DB1" w:rsidRPr="00A341AF">
        <w:rPr>
          <w:i w:val="0"/>
          <w:sz w:val="24"/>
        </w:rPr>
        <w:t xml:space="preserve"> processes </w:t>
      </w:r>
      <w:r w:rsidR="00145BCA" w:rsidRPr="00A341AF">
        <w:rPr>
          <w:i w:val="0"/>
          <w:sz w:val="24"/>
        </w:rPr>
        <w:t>within</w:t>
      </w:r>
      <w:r w:rsidR="005F3DB1" w:rsidRPr="00A341AF">
        <w:rPr>
          <w:i w:val="0"/>
          <w:sz w:val="24"/>
        </w:rPr>
        <w:t xml:space="preserve"> discrete lateral frontal anatomy remains actively debated.</w:t>
      </w:r>
    </w:p>
    <w:p w14:paraId="0C7CD164" w14:textId="155C8AC9" w:rsidR="005F3DB1" w:rsidRPr="00055A4D" w:rsidRDefault="00A341AF" w:rsidP="00897B81">
      <w:pPr>
        <w:pStyle w:val="Normal1"/>
        <w:ind w:firstLine="720"/>
        <w:rPr>
          <w:rFonts w:ascii="Century Schoolbook" w:hAnsi="Century Schoolbook"/>
          <w:sz w:val="24"/>
          <w:szCs w:val="24"/>
        </w:rPr>
      </w:pPr>
      <w:r>
        <w:rPr>
          <w:rFonts w:ascii="Century Schoolbook" w:hAnsi="Century Schoolbook"/>
          <w:sz w:val="24"/>
          <w:szCs w:val="24"/>
        </w:rPr>
        <w:t>Much</w:t>
      </w:r>
      <w:r w:rsidR="005F3DB1" w:rsidRPr="00055A4D">
        <w:rPr>
          <w:rFonts w:ascii="Century Schoolbook" w:hAnsi="Century Schoolbook"/>
          <w:sz w:val="24"/>
          <w:szCs w:val="24"/>
        </w:rPr>
        <w:t xml:space="preserve"> progress has been made in understanding the LFC’s </w:t>
      </w:r>
      <w:r w:rsidR="00044E92">
        <w:rPr>
          <w:rFonts w:ascii="Century Schoolbook" w:hAnsi="Century Schoolbook"/>
          <w:sz w:val="24"/>
          <w:szCs w:val="24"/>
        </w:rPr>
        <w:t xml:space="preserve">functional </w:t>
      </w:r>
      <w:r w:rsidR="005F3DB1" w:rsidRPr="00055A4D">
        <w:rPr>
          <w:rFonts w:ascii="Century Schoolbook" w:hAnsi="Century Schoolbook"/>
          <w:sz w:val="24"/>
          <w:szCs w:val="24"/>
        </w:rPr>
        <w:t xml:space="preserve">organization by </w:t>
      </w:r>
      <w:r>
        <w:rPr>
          <w:rFonts w:ascii="Century Schoolbook" w:hAnsi="Century Schoolbook"/>
          <w:sz w:val="24"/>
          <w:szCs w:val="24"/>
        </w:rPr>
        <w:t xml:space="preserve">identifying putatively separable LFC </w:t>
      </w:r>
      <w:r w:rsidR="00D82ACD">
        <w:rPr>
          <w:rFonts w:ascii="Century Schoolbook" w:hAnsi="Century Schoolbook"/>
          <w:sz w:val="24"/>
          <w:szCs w:val="24"/>
        </w:rPr>
        <w:t>subregion</w:t>
      </w:r>
      <w:r>
        <w:rPr>
          <w:rFonts w:ascii="Century Schoolbook" w:hAnsi="Century Schoolbook"/>
          <w:sz w:val="24"/>
          <w:szCs w:val="24"/>
        </w:rPr>
        <w:t>s on the basis of</w:t>
      </w:r>
      <w:r w:rsidR="005F3DB1" w:rsidRPr="00055A4D">
        <w:rPr>
          <w:rFonts w:ascii="Century Schoolbook" w:hAnsi="Century Schoolbook"/>
          <w:sz w:val="24"/>
          <w:szCs w:val="24"/>
        </w:rPr>
        <w:t xml:space="preserve"> properties that c</w:t>
      </w:r>
      <w:r>
        <w:rPr>
          <w:rFonts w:ascii="Century Schoolbook" w:hAnsi="Century Schoolbook"/>
          <w:sz w:val="24"/>
          <w:szCs w:val="24"/>
        </w:rPr>
        <w:t>o</w:t>
      </w:r>
      <w:r w:rsidR="00044E92">
        <w:rPr>
          <w:rFonts w:ascii="Century Schoolbook" w:hAnsi="Century Schoolbook"/>
          <w:sz w:val="24"/>
          <w:szCs w:val="24"/>
        </w:rPr>
        <w:t xml:space="preserve">nstrain information processing. For instance, discrete regions have been proposed based on differences in anatomical </w:t>
      </w:r>
      <w:r w:rsidR="005F3DB1" w:rsidRPr="00055A4D">
        <w:rPr>
          <w:rFonts w:ascii="Century Schoolbook" w:hAnsi="Century Schoolbook"/>
          <w:sz w:val="24"/>
          <w:szCs w:val="24"/>
        </w:rPr>
        <w:t>mi</w:t>
      </w:r>
      <w:r w:rsidR="00044E92">
        <w:rPr>
          <w:rFonts w:ascii="Century Schoolbook" w:hAnsi="Century Schoolbook"/>
          <w:sz w:val="24"/>
          <w:szCs w:val="24"/>
        </w:rPr>
        <w:t>crostructural properties (e.g. cytoarchitecture)</w:t>
      </w:r>
      <w:r w:rsidR="002615E8">
        <w:rPr>
          <w:rFonts w:ascii="Century Schoolbook" w:hAnsi="Century Schoolbook"/>
          <w:sz w:val="24"/>
          <w:szCs w:val="24"/>
        </w:rPr>
        <w:fldChar w:fldCharType="begin"/>
      </w:r>
      <w:r w:rsidR="00132E8A">
        <w:rPr>
          <w:rFonts w:ascii="Century Schoolbook" w:hAnsi="Century Schoolbook"/>
          <w:sz w:val="24"/>
          <w:szCs w:val="24"/>
        </w:rPr>
        <w:instrText xml:space="preserve"> ADDIN PAPERS2_CITATIONS &lt;citation&gt;&lt;uuid&gt;C2D94918-A10F-4875-BAF3-749479818154&lt;/uuid&gt;&lt;priority&gt;0&lt;/priority&gt;&lt;publications&gt;&lt;publication&gt;&lt;volume&gt;360&lt;/volume&gt;&lt;publication_date&gt;99200504291200000000222000&lt;/publication_date&gt;&lt;number&gt;1456&lt;/number&gt;&lt;doi&gt;10.1098/rstb.2005.1631&lt;/doi&gt;&lt;startpage&gt;781&lt;/startpage&gt;&lt;title&gt;Lateral prefrontal cortex: architectonic and functional organization&lt;/title&gt;&lt;uuid&gt;22452E3D-8655-4176-A1A5-7A7708A3180D&lt;/uuid&gt;&lt;subtype&gt;400&lt;/subtype&gt;&lt;endpage&gt;795&lt;/endpage&gt;&lt;type&gt;400&lt;/type&gt;&lt;url&gt;http://rstb.royalsocietypublishing.org/cgi/doi/10.1098/rstb.2005.1631&lt;/url&gt;&lt;bundle&gt;&lt;publication&gt;&lt;publisher&gt;The Royal Society&lt;/publisher&gt;&lt;title&gt;Philosophical Transactions of the Royal Society B: Biological Sciences&lt;/title&gt;&lt;type&gt;-100&lt;/type&gt;&lt;subtype&gt;-100&lt;/subtype&gt;&lt;uuid&gt;9573E04C-A21E-43B1-A7E4-DAF09775A43E&lt;/uuid&gt;&lt;/publication&gt;&lt;/bundle&gt;&lt;authors&gt;&lt;author&gt;&lt;firstName&gt;M&lt;/firstName&gt;&lt;lastName&gt;Petrides&lt;/lastName&gt;&lt;/author&gt;&lt;/authors&gt;&lt;/publication&gt;&lt;/publications&gt;&lt;cites&gt;&lt;/cites&gt;&lt;/citation&gt;</w:instrText>
      </w:r>
      <w:r w:rsidR="002615E8">
        <w:rPr>
          <w:rFonts w:ascii="Century Schoolbook" w:hAnsi="Century Schoolbook"/>
          <w:sz w:val="24"/>
          <w:szCs w:val="24"/>
        </w:rPr>
        <w:fldChar w:fldCharType="separate"/>
      </w:r>
      <w:ins w:id="55" w:author="Alejandro De La Vega" w:date="2016-10-20T14:55:00Z">
        <w:r w:rsidR="00132E8A">
          <w:rPr>
            <w:rFonts w:eastAsiaTheme="minorEastAsia" w:cs="Cambria"/>
            <w:i/>
            <w:sz w:val="24"/>
            <w:vertAlign w:val="superscript"/>
          </w:rPr>
          <w:t>3</w:t>
        </w:r>
      </w:ins>
      <w:r w:rsidR="002615E8">
        <w:rPr>
          <w:rFonts w:ascii="Century Schoolbook" w:hAnsi="Century Schoolbook"/>
          <w:sz w:val="24"/>
          <w:szCs w:val="24"/>
        </w:rPr>
        <w:fldChar w:fldCharType="end"/>
      </w:r>
      <w:r w:rsidR="00044E92">
        <w:rPr>
          <w:rFonts w:ascii="Century Schoolbook" w:hAnsi="Century Schoolbook"/>
          <w:sz w:val="24"/>
          <w:szCs w:val="24"/>
        </w:rPr>
        <w:t xml:space="preserve"> and anatomical</w:t>
      </w:r>
      <w:r w:rsidR="002615E8">
        <w:rPr>
          <w:rFonts w:ascii="Century Schoolbook" w:hAnsi="Century Schoolbook"/>
          <w:sz w:val="24"/>
          <w:szCs w:val="24"/>
        </w:rPr>
        <w:fldChar w:fldCharType="begin"/>
      </w:r>
      <w:r w:rsidR="00132E8A">
        <w:rPr>
          <w:rFonts w:ascii="Century Schoolbook" w:hAnsi="Century Schoolbook"/>
          <w:sz w:val="24"/>
          <w:szCs w:val="24"/>
        </w:rPr>
        <w:instrText xml:space="preserve"> ADDIN PAPERS2_CITATIONS &lt;citation&gt;&lt;uuid&gt;1CBFD0EA-DF5D-4372-8F23-8997552D9CB4&lt;/uuid&gt;&lt;priority&gt;0&lt;/priority&gt;&lt;publications&gt;&lt;publication&gt;&lt;uuid&gt;61E9A1AD-CE9D-4641-AD49-CE6E1AED34ED&lt;/uuid&gt;&lt;volume&gt;10&lt;/volume&gt;&lt;accepted_date&gt;99201503061200000000222000&lt;/accepted_date&gt;&lt;doi&gt;10.1371/journal.pone.0124797&lt;/doi&gt;&lt;startpage&gt;e0124797&lt;/startpage&gt;&lt;publication_date&gt;99201500001200000000200000&lt;/publication_date&gt;&lt;url&gt;http://eutils.ncbi.nlm.nih.gov/entrez/eutils/elink.fcgi?dbfrom=pubmed&amp;amp;id=25945925&amp;amp;retmode=ref&amp;amp;cmd=prlinks&lt;/url&gt;&lt;type&gt;400&lt;/type&gt;&lt;title&gt;Organization of the Human Frontal Pole Revealed by Large-Scale DTI-Based Connectivity: Implications for Control of Behavior.&lt;/title&gt;&lt;submission_date&gt;99201409061200000000222000&lt;/submission_date&gt;&lt;number&gt;5&lt;/number&gt;&lt;institution&gt;Institute of Cognitive Science, University of Colorado Boulder, Boulder, Colorado, United States of America.&lt;/institution&gt;&lt;subtype&gt;400&lt;/subtype&gt;&lt;bundle&gt;&lt;publication&gt;&lt;publisher&gt;Public Library of Science&lt;/publisher&gt;&lt;title&gt;PLOS ONE&lt;/title&gt;&lt;type&gt;-100&lt;/type&gt;&lt;subtype&gt;-100&lt;/subtype&gt;&lt;uuid&gt;14298E0F-690A-4D11-BE29-14EEC4B85622&lt;/uuid&gt;&lt;/publication&gt;&lt;/bundle&gt;&lt;authors&gt;&lt;author&gt;&lt;firstName&gt;Joseph&lt;/firstName&gt;&lt;middleNames&gt;M&lt;/middleNames&gt;&lt;lastName&gt;Orr&lt;/lastName&gt;&lt;/author&gt;&lt;author&gt;&lt;firstName&gt;Harry&lt;/firstName&gt;&lt;middleNames&gt;R&lt;/middleNames&gt;&lt;lastName&gt;Smolker&lt;/lastName&gt;&lt;/author&gt;&lt;author&gt;&lt;firstName&gt;Marie&lt;/firstName&gt;&lt;middleNames&gt;T&lt;/middleNames&gt;&lt;lastName&gt;Banich&lt;/lastName&gt;&lt;/author&gt;&lt;/authors&gt;&lt;/publication&gt;&lt;publication&gt;&lt;volume&gt;112&lt;/volume&gt;&lt;publication_date&gt;99201505191200000000222000&lt;/publication_date&gt;&lt;number&gt;20&lt;/number&gt;&lt;doi&gt;10.1073/pnas.1410767112&lt;/doi&gt;&lt;startpage&gt;E2695&lt;/startpage&gt;&lt;title&gt;Connectivity reveals relationship of brain areas for reward-guided learning and decision making in human and monkey frontal cortex&lt;/title&gt;&lt;uuid&gt;89A7A28F-94A5-42DA-81CB-45513C9049C5&lt;/uuid&gt;&lt;subtype&gt;400&lt;/subtype&gt;&lt;endpage&gt;E2704&lt;/endpage&gt;&lt;type&gt;400&lt;/type&gt;&lt;url&gt;http://www.pnas.org/lookup/doi/10.1073/pnas.1410767112&lt;/url&gt;&lt;bundle&gt;&lt;publication&gt;&lt;publisher&gt;National Acad Sciences&lt;/publisher&gt;&lt;title&gt;Proceedings of the National Academy of Sciences&lt;/title&gt;&lt;type&gt;-100&lt;/type&gt;&lt;subtype&gt;-100&lt;/subtype&gt;&lt;uuid&gt;7BFADCCA-782B-44D2-86AB-14BC9C739266&lt;/uuid&gt;&lt;/publication&gt;&lt;/bundle&gt;&lt;authors&gt;&lt;author&gt;&lt;firstName&gt;Franz-Xaver&lt;/firstName&gt;&lt;lastName&gt;Neubert&lt;/lastName&gt;&lt;/author&gt;&lt;author&gt;&lt;firstName&gt;Rogier&lt;/firstName&gt;&lt;middleNames&gt;B&lt;/middleNames&gt;&lt;lastName&gt;Mars&lt;/lastName&gt;&lt;/author&gt;&lt;author&gt;&lt;firstName&gt;Jerome&lt;/firstName&gt;&lt;lastName&gt;Sallet&lt;/lastName&gt;&lt;/author&gt;&lt;author&gt;&lt;firstName&gt;Matthew&lt;/firstName&gt;&lt;middleNames&gt;F S&lt;/middleNames&gt;&lt;lastName&gt;Rushworth&lt;/lastName&gt;&lt;/author&gt;&lt;/authors&gt;&lt;/publication&gt;&lt;publication&gt;&lt;uuid&gt;882F8D0F-8B5A-47AD-A3E7-93C9323655FF&lt;/uuid&gt;&lt;volume&gt;33&lt;/volume&gt;&lt;doi&gt;10.1523/JNEUROSCI.5108-12.2013&lt;/doi&gt;&lt;startpage&gt;12255&lt;/startpage&gt;&lt;publication_date&gt;99201307241200000000222000&lt;/publication_date&gt;&lt;url&gt;http://eutils.ncbi.nlm.nih.gov/entrez/eutils/elink.fcgi?dbfrom=pubmed&amp;amp;id=23884933&amp;amp;retmode=ref&amp;amp;cmd=prlinks&lt;/url&gt;&lt;type&gt;400&lt;/type&gt;&lt;title&gt;The organization of dorsal frontal cortex in humans and macaques.&lt;/title&gt;&lt;institution&gt;Department of Experimental Psychology, University of Oxford, Oxford OX1 3UD, United Kingdom. jerome.sallet@psy.ox.ac.uk&lt;/institution&gt;&lt;number&gt;30&lt;/number&gt;&lt;subtype&gt;400&lt;/subtype&gt;&lt;endpage&gt;12274&lt;/endpage&gt;&lt;bundle&gt;&lt;publication&gt;&lt;title&gt;The Journal of neuroscience : the official journal of the Society for Neuroscience&lt;/title&gt;&lt;type&gt;-100&lt;/type&gt;&lt;subtype&gt;-100&lt;/subtype&gt;&lt;uuid&gt;03807444-C427-417F-A167-36A2FBD88CD7&lt;/uuid&gt;&lt;/publication&gt;&lt;/bundle&gt;&lt;authors&gt;&lt;author&gt;&lt;firstName&gt;Jerome&lt;/firstName&gt;&lt;lastName&gt;Sallet&lt;/lastName&gt;&lt;/author&gt;&lt;author&gt;&lt;firstName&gt;Rogier&lt;/firstName&gt;&lt;middleNames&gt;B&lt;/middleNames&gt;&lt;lastName&gt;Mars&lt;/lastName&gt;&lt;/author&gt;&lt;author&gt;&lt;firstName&gt;MaryAnn&lt;/firstName&gt;&lt;middleNames&gt;P&lt;/middleNames&gt;&lt;lastName&gt;Noonan&lt;/lastName&gt;&lt;/author&gt;&lt;author&gt;&lt;firstName&gt;Franz-Xaver&lt;/firstName&gt;&lt;lastName&gt;Neubert&lt;/lastName&gt;&lt;/author&gt;&lt;author&gt;&lt;firstName&gt;Saad&lt;/firstName&gt;&lt;lastName&gt;Jbabdi&lt;/lastName&gt;&lt;/author&gt;&lt;author&gt;&lt;firstName&gt;Jill&lt;/firstName&gt;&lt;middleNames&gt;X&lt;/middleNames&gt;&lt;lastName&gt;O'Reilly&lt;/lastName&gt;&lt;/author&gt;&lt;author&gt;&lt;firstName&gt;Nicola&lt;/firstName&gt;&lt;lastName&gt;Filippini&lt;/lastName&gt;&lt;/author&gt;&lt;author&gt;&lt;firstName&gt;Adam&lt;/firstName&gt;&lt;middleNames&gt;G&lt;/middleNames&gt;&lt;lastName&gt;Thomas&lt;/lastName&gt;&lt;/author&gt;&lt;author&gt;&lt;firstName&gt;Matthew&lt;/firstName&gt;&lt;middleNames&gt;F&lt;/middleNames&gt;&lt;lastName&gt;Rushworth&lt;/lastName&gt;&lt;/author&gt;&lt;/authors&gt;&lt;/publication&gt;&lt;/publications&gt;&lt;cites&gt;&lt;/cites&gt;&lt;/citation&gt;</w:instrText>
      </w:r>
      <w:r w:rsidR="002615E8">
        <w:rPr>
          <w:rFonts w:ascii="Century Schoolbook" w:hAnsi="Century Schoolbook"/>
          <w:sz w:val="24"/>
          <w:szCs w:val="24"/>
        </w:rPr>
        <w:fldChar w:fldCharType="separate"/>
      </w:r>
      <w:ins w:id="56" w:author="Alejandro De La Vega" w:date="2016-10-20T14:55:00Z">
        <w:r w:rsidR="00132E8A">
          <w:rPr>
            <w:rFonts w:eastAsiaTheme="minorEastAsia" w:cs="Cambria"/>
            <w:i/>
            <w:sz w:val="24"/>
            <w:vertAlign w:val="superscript"/>
          </w:rPr>
          <w:t>4-6</w:t>
        </w:r>
      </w:ins>
      <w:r w:rsidR="002615E8">
        <w:rPr>
          <w:rFonts w:ascii="Century Schoolbook" w:hAnsi="Century Schoolbook"/>
          <w:sz w:val="24"/>
          <w:szCs w:val="24"/>
        </w:rPr>
        <w:fldChar w:fldCharType="end"/>
      </w:r>
      <w:r w:rsidR="00044E92">
        <w:rPr>
          <w:rFonts w:ascii="Century Schoolbook" w:hAnsi="Century Schoolbook"/>
          <w:sz w:val="24"/>
          <w:szCs w:val="24"/>
        </w:rPr>
        <w:t xml:space="preserve"> and resting-state functional connectivity</w:t>
      </w:r>
      <w:r w:rsidR="002615E8">
        <w:rPr>
          <w:rFonts w:ascii="Century Schoolbook" w:hAnsi="Century Schoolbook"/>
          <w:sz w:val="24"/>
          <w:szCs w:val="24"/>
        </w:rPr>
        <w:fldChar w:fldCharType="begin"/>
      </w:r>
      <w:r w:rsidR="00132E8A">
        <w:rPr>
          <w:rFonts w:ascii="Century Schoolbook" w:hAnsi="Century Schoolbook"/>
          <w:sz w:val="24"/>
          <w:szCs w:val="24"/>
        </w:rPr>
        <w:instrText xml:space="preserve"> ADDIN PAPERS2_CITATIONS &lt;citation&gt;&lt;uuid&gt;CBC6E084-7485-42AF-96E6-A96BE4392414&lt;/uuid&gt;&lt;priority&gt;0&lt;/priority&gt;&lt;publications&gt;&lt;publication&gt;&lt;uuid&gt;3106F631-C95F-42CA-B549-4732630EE4BE&lt;/uuid&gt;&lt;volume&gt;49&lt;/volume&gt;&lt;doi&gt;10.1016/j.neuroimage.2009.10.016&lt;/doi&gt;&lt;startpage&gt;2375&lt;/startpage&gt;&lt;publication_date&gt;99201002011200000000222000&lt;/publication_date&gt;&lt;url&gt;http://dx.doi.org/10.1016/j.neuroimage.2009.10.016&lt;/url&gt;&lt;type&gt;400&lt;/type&gt;&lt;title&gt;Defining functional SMA and pre-SMA subregions in human MFC using resting state fMRI: Functional connectivity-based parcellation method&lt;/title&gt;&lt;publisher&gt;Elsevier Inc.&lt;/publisher&gt;&lt;number&gt;3&lt;/number&gt;&lt;subtype&gt;400&lt;/subtype&gt;&lt;endpage&gt;2386&lt;/endpage&gt;&lt;bundle&gt;&lt;publication&gt;&lt;publisher&gt;Elsevier Inc.&lt;/publisher&gt;&lt;title&gt;NeuroImage&lt;/title&gt;&lt;type&gt;-100&lt;/type&gt;&lt;subtype&gt;-100&lt;/subtype&gt;&lt;uuid&gt;6CD5DDF9-C34D-49F1-A9F1-46714B6AB5E1&lt;/uuid&gt;&lt;/publication&gt;&lt;/bundle&gt;&lt;authors&gt;&lt;author&gt;&lt;firstName&gt;Jae-Hun&lt;/firstName&gt;&lt;lastName&gt;Kim&lt;/lastName&gt;&lt;/author&gt;&lt;author&gt;&lt;firstName&gt;Jong-Min&lt;/firstName&gt;&lt;lastName&gt;Lee&lt;/lastName&gt;&lt;/author&gt;&lt;author&gt;&lt;firstName&gt;Hang&lt;/firstName&gt;&lt;middleNames&gt;Joon&lt;/middleNames&gt;&lt;lastName&gt;Jo&lt;/lastName&gt;&lt;/author&gt;&lt;author&gt;&lt;firstName&gt;Sook&lt;/firstName&gt;&lt;middleNames&gt;Hui&lt;/middleNames&gt;&lt;lastName&gt;Kim&lt;/lastName&gt;&lt;/author&gt;&lt;author&gt;&lt;firstName&gt;Jung&lt;/firstName&gt;&lt;middleNames&gt;Hee&lt;/middleNames&gt;&lt;lastName&gt;Lee&lt;/lastName&gt;&lt;/author&gt;&lt;author&gt;&lt;firstName&gt;Sung&lt;/firstName&gt;&lt;middleNames&gt;Tae&lt;/middleNames&gt;&lt;lastName&gt;Kim&lt;/lastName&gt;&lt;/author&gt;&lt;author&gt;&lt;firstName&gt;Sang&lt;/firstName&gt;&lt;middleNames&gt;Won&lt;/middleNames&gt;&lt;lastName&gt;Seo&lt;/lastName&gt;&lt;/author&gt;&lt;author&gt;&lt;firstName&gt;Robert&lt;/firstName&gt;&lt;middleNames&gt;W&lt;/middleNames&gt;&lt;lastName&gt;Cox&lt;/lastName&gt;&lt;/author&gt;&lt;author&gt;&lt;firstName&gt;Duk&lt;/firstName&gt;&lt;middleNames&gt;L&lt;/middleNames&gt;&lt;lastName&gt;Na&lt;/lastName&gt;&lt;/author&gt;&lt;author&gt;&lt;firstName&gt;Sun&lt;/firstName&gt;&lt;middleNames&gt;I&lt;/middleNames&gt;&lt;lastName&gt;Kim&lt;/lastName&gt;&lt;/author&gt;&lt;author&gt;&lt;firstName&gt;Ziad&lt;/firstName&gt;&lt;middleNames&gt;S&lt;/middleNames&gt;&lt;lastName&gt;Saad&lt;/lastName&gt;&lt;/author&gt;&lt;/authors&gt;&lt;/publication&gt;&lt;publication&gt;&lt;volume&gt;32&lt;/volume&gt;&lt;publication_date&gt;99201207251200000000222000&lt;/publication_date&gt;&lt;number&gt;30&lt;/number&gt;&lt;doi&gt;10.1523/JNEUROSCI.5852-11.2012&lt;/doi&gt;&lt;startpage&gt;10238&lt;/startpage&gt;&lt;title&gt;Unravelling the Intrinsic Functional Organization of the Human Lateral Frontal Cortex: A Parcellation Scheme Based on Resting State fMRI&lt;/title&gt;&lt;uuid&gt;A198320E-3D78-457D-8CC2-98C483EB61CD&lt;/uuid&gt;&lt;subtype&gt;400&lt;/subtype&gt;&lt;endpage&gt;10252&lt;/endpage&gt;&lt;type&gt;400&lt;/type&gt;&lt;url&gt;http://www.jneurosci.org/cgi/doi/10.1523/JNEUROSCI.5852-11.2012&lt;/url&gt;&lt;bundle&gt;&lt;publication&gt;&lt;title&gt;Journal of Neuroscience&lt;/title&gt;&lt;type&gt;-100&lt;/type&gt;&lt;subtype&gt;-100&lt;/subtype&gt;&lt;uuid&gt;06D138AD-CBF7-4C83-9202-AD7D2A916BA2&lt;/uuid&gt;&lt;/publication&gt;&lt;/bundle&gt;&lt;authors&gt;&lt;author&gt;&lt;firstName&gt;A&lt;/firstName&gt;&lt;lastName&gt;Goulas&lt;/lastName&gt;&lt;/author&gt;&lt;author&gt;&lt;firstName&gt;H&lt;/firstName&gt;&lt;middleNames&gt;B M&lt;/middleNames&gt;&lt;lastName&gt;Uylings&lt;/lastName&gt;&lt;/author&gt;&lt;author&gt;&lt;firstName&gt;P&lt;/firstName&gt;&lt;lastName&gt;Stiers&lt;/lastName&gt;&lt;/author&gt;&lt;/authors&gt;&lt;/publication&gt;&lt;/publications&gt;&lt;cites&gt;&lt;/cites&gt;&lt;/citation&gt;</w:instrText>
      </w:r>
      <w:r w:rsidR="002615E8">
        <w:rPr>
          <w:rFonts w:ascii="Century Schoolbook" w:hAnsi="Century Schoolbook"/>
          <w:sz w:val="24"/>
          <w:szCs w:val="24"/>
        </w:rPr>
        <w:fldChar w:fldCharType="separate"/>
      </w:r>
      <w:ins w:id="57" w:author="Alejandro De La Vega" w:date="2016-10-20T14:55:00Z">
        <w:r w:rsidR="00132E8A">
          <w:rPr>
            <w:rFonts w:eastAsiaTheme="minorEastAsia" w:cs="Cambria"/>
            <w:i/>
            <w:sz w:val="24"/>
            <w:vertAlign w:val="superscript"/>
          </w:rPr>
          <w:t>7,8</w:t>
        </w:r>
      </w:ins>
      <w:r w:rsidR="002615E8">
        <w:rPr>
          <w:rFonts w:ascii="Century Schoolbook" w:hAnsi="Century Schoolbook"/>
          <w:sz w:val="24"/>
          <w:szCs w:val="24"/>
        </w:rPr>
        <w:fldChar w:fldCharType="end"/>
      </w:r>
      <w:r w:rsidR="00044E92">
        <w:rPr>
          <w:rFonts w:ascii="Century Schoolbook" w:hAnsi="Century Schoolbook"/>
          <w:sz w:val="24"/>
          <w:szCs w:val="24"/>
        </w:rPr>
        <w:t xml:space="preserve">. </w:t>
      </w:r>
      <w:r w:rsidR="005F3DB1" w:rsidRPr="00055A4D">
        <w:rPr>
          <w:rFonts w:ascii="Century Schoolbook" w:hAnsi="Century Schoolbook"/>
          <w:sz w:val="24"/>
          <w:szCs w:val="24"/>
        </w:rPr>
        <w:t xml:space="preserve">Although </w:t>
      </w:r>
      <w:r w:rsidR="00044E92">
        <w:rPr>
          <w:rFonts w:ascii="Century Schoolbook" w:hAnsi="Century Schoolbook"/>
          <w:sz w:val="24"/>
          <w:szCs w:val="24"/>
        </w:rPr>
        <w:t xml:space="preserve">these studies </w:t>
      </w:r>
      <w:r w:rsidR="005F3DB1" w:rsidRPr="00055A4D">
        <w:rPr>
          <w:rFonts w:ascii="Century Schoolbook" w:hAnsi="Century Schoolbook"/>
          <w:sz w:val="24"/>
          <w:szCs w:val="24"/>
        </w:rPr>
        <w:t xml:space="preserve">have helped carefully characterize important </w:t>
      </w:r>
      <w:r w:rsidR="00044E92">
        <w:rPr>
          <w:rFonts w:ascii="Century Schoolbook" w:hAnsi="Century Schoolbook"/>
          <w:sz w:val="24"/>
          <w:szCs w:val="24"/>
        </w:rPr>
        <w:t xml:space="preserve">functional </w:t>
      </w:r>
      <w:r w:rsidR="005F3DB1" w:rsidRPr="00055A4D">
        <w:rPr>
          <w:rFonts w:ascii="Century Schoolbook" w:hAnsi="Century Schoolbook"/>
          <w:sz w:val="24"/>
          <w:szCs w:val="24"/>
        </w:rPr>
        <w:t xml:space="preserve">properties of LFC, it is unclear to what extent the boundaries derived </w:t>
      </w:r>
      <w:r w:rsidR="00044E92">
        <w:rPr>
          <w:rFonts w:ascii="Century Schoolbook" w:hAnsi="Century Schoolbook"/>
          <w:sz w:val="24"/>
          <w:szCs w:val="24"/>
        </w:rPr>
        <w:t>from</w:t>
      </w:r>
      <w:r w:rsidR="005F3DB1" w:rsidRPr="00055A4D">
        <w:rPr>
          <w:rFonts w:ascii="Century Schoolbook" w:hAnsi="Century Schoolbook"/>
          <w:sz w:val="24"/>
          <w:szCs w:val="24"/>
        </w:rPr>
        <w:t xml:space="preserve"> </w:t>
      </w:r>
      <w:r w:rsidR="00044E92">
        <w:rPr>
          <w:rFonts w:ascii="Century Schoolbook" w:hAnsi="Century Schoolbook"/>
          <w:sz w:val="24"/>
          <w:szCs w:val="24"/>
        </w:rPr>
        <w:t>such</w:t>
      </w:r>
      <w:r w:rsidR="005F3DB1" w:rsidRPr="00055A4D">
        <w:rPr>
          <w:rFonts w:ascii="Century Schoolbook" w:hAnsi="Century Schoolbook"/>
          <w:sz w:val="24"/>
          <w:szCs w:val="24"/>
        </w:rPr>
        <w:t xml:space="preserve"> methods correspond to the organization</w:t>
      </w:r>
      <w:r w:rsidR="00044E92">
        <w:rPr>
          <w:rFonts w:ascii="Century Schoolbook" w:hAnsi="Century Schoolbook"/>
          <w:sz w:val="24"/>
          <w:szCs w:val="24"/>
        </w:rPr>
        <w:t xml:space="preserve"> of </w:t>
      </w:r>
      <w:r w:rsidR="00EA038C">
        <w:rPr>
          <w:rFonts w:ascii="Century Schoolbook" w:hAnsi="Century Schoolbook"/>
          <w:sz w:val="24"/>
          <w:szCs w:val="24"/>
        </w:rPr>
        <w:t>brain activity</w:t>
      </w:r>
      <w:r w:rsidR="005F3DB1" w:rsidRPr="00055A4D">
        <w:rPr>
          <w:rFonts w:ascii="Century Schoolbook" w:hAnsi="Century Schoolbook"/>
          <w:sz w:val="24"/>
          <w:szCs w:val="24"/>
        </w:rPr>
        <w:t xml:space="preserve"> observed during </w:t>
      </w:r>
      <w:r w:rsidR="00EA038C">
        <w:rPr>
          <w:rFonts w:ascii="Century Schoolbook" w:hAnsi="Century Schoolbook"/>
          <w:sz w:val="24"/>
          <w:szCs w:val="24"/>
        </w:rPr>
        <w:t>distinct psychological states</w:t>
      </w:r>
      <w:ins w:id="58" w:author="Alejandro De La Vega" w:date="2016-10-20T14:37:00Z">
        <w:r w:rsidR="00BA294C">
          <w:rPr>
            <w:rFonts w:ascii="Century Schoolbook" w:hAnsi="Century Schoolbook"/>
            <w:sz w:val="24"/>
            <w:szCs w:val="24"/>
          </w:rPr>
          <w:fldChar w:fldCharType="begin"/>
        </w:r>
      </w:ins>
      <w:r w:rsidR="00132E8A">
        <w:rPr>
          <w:rFonts w:ascii="Century Schoolbook" w:hAnsi="Century Schoolbook"/>
          <w:sz w:val="24"/>
          <w:szCs w:val="24"/>
        </w:rPr>
        <w:instrText xml:space="preserve"> ADDIN PAPERS2_CITATIONS &lt;citation&gt;&lt;uuid&gt;8A45AE4D-B4CB-4E5E-A12C-34195A147900&lt;/uuid&gt;&lt;priority&gt;0&lt;/priority&gt;&lt;publications&gt;&lt;publication&gt;&lt;uuid&gt;3DB6F515-2087-48BC-8915-8D5799007777&lt;/uuid&gt;&lt;volume&gt;36&lt;/volume&gt;&lt;doi&gt;10.1016/j.neuroimage.2007.03.060&lt;/doi&gt;&lt;startpage&gt;511&lt;/startpage&gt;&lt;publication_date&gt;99200707011200000000222000&lt;/publication_date&gt;&lt;url&gt;http://dx.doi.org/10.1016/j.neuroimage.2007.03.060&lt;/url&gt;&lt;type&gt;400&lt;/type&gt;&lt;title&gt;Assignment of functional activations to probabilistic cytoarchitectonic areas revisited&lt;/title&gt;&lt;publisher&gt;Elsevier Inc.&lt;/publisher&gt;&lt;number&gt;3&lt;/number&gt;&lt;subtype&gt;400&lt;/subtype&gt;&lt;endpage&gt;521&lt;/endpage&gt;&lt;bundle&gt;&lt;publication&gt;&lt;publisher&gt;Elsevier Inc.&lt;/publisher&gt;&lt;title&gt;NeuroImage&lt;/title&gt;&lt;type&gt;-100&lt;/type&gt;&lt;subtype&gt;-100&lt;/subtype&gt;&lt;uuid&gt;6CD5DDF9-C34D-49F1-A9F1-46714B6AB5E1&lt;/uuid&gt;&lt;/publication&gt;&lt;/bundle&gt;&lt;authors&gt;&lt;author&gt;&lt;firstName&gt;Simon&lt;/firstName&gt;&lt;middleNames&gt;B&lt;/middleNames&gt;&lt;lastName&gt;Eickhoff&lt;/lastName&gt;&lt;/author&gt;&lt;author&gt;&lt;firstName&gt;Tomas&lt;/firstName&gt;&lt;lastName&gt;Paus&lt;/lastName&gt;&lt;/author&gt;&lt;author&gt;&lt;firstName&gt;Svenja&lt;/firstName&gt;&lt;lastName&gt;Caspers&lt;/lastName&gt;&lt;/author&gt;&lt;author&gt;&lt;firstName&gt;Marie-Helene&lt;/firstName&gt;&lt;lastName&gt;Grosbras&lt;/lastName&gt;&lt;/author&gt;&lt;author&gt;&lt;firstName&gt;Alan&lt;/firstName&gt;&lt;middleNames&gt;C&lt;/middleNames&gt;&lt;lastName&gt;Evans&lt;/lastName&gt;&lt;/author&gt;&lt;author&gt;&lt;firstName&gt;Karl&lt;/firstName&gt;&lt;lastName&gt;Zilles&lt;/lastName&gt;&lt;/author&gt;&lt;author&gt;&lt;firstName&gt;Katrin&lt;/firstName&gt;&lt;lastName&gt;Amunts&lt;/lastName&gt;&lt;/author&gt;&lt;/authors&gt;&lt;/publication&gt;&lt;/publications&gt;&lt;cites&gt;&lt;/cites&gt;&lt;/citation&gt;</w:instrText>
      </w:r>
      <w:r w:rsidR="00BA294C">
        <w:rPr>
          <w:rFonts w:ascii="Century Schoolbook" w:hAnsi="Century Schoolbook"/>
          <w:sz w:val="24"/>
          <w:szCs w:val="24"/>
        </w:rPr>
        <w:fldChar w:fldCharType="separate"/>
      </w:r>
      <w:ins w:id="59" w:author="Alejandro De La Vega" w:date="2016-10-20T14:55:00Z">
        <w:r w:rsidR="00132E8A">
          <w:rPr>
            <w:rFonts w:eastAsiaTheme="minorEastAsia" w:cs="Cambria"/>
            <w:i/>
            <w:sz w:val="24"/>
            <w:vertAlign w:val="superscript"/>
          </w:rPr>
          <w:t>9</w:t>
        </w:r>
      </w:ins>
      <w:ins w:id="60" w:author="Alejandro De La Vega" w:date="2016-10-20T14:37:00Z">
        <w:r w:rsidR="00BA294C">
          <w:rPr>
            <w:rFonts w:ascii="Century Schoolbook" w:hAnsi="Century Schoolbook"/>
            <w:sz w:val="24"/>
            <w:szCs w:val="24"/>
          </w:rPr>
          <w:fldChar w:fldCharType="end"/>
        </w:r>
      </w:ins>
      <w:r w:rsidR="005F3DB1" w:rsidRPr="00055A4D">
        <w:rPr>
          <w:rFonts w:ascii="Century Schoolbook" w:hAnsi="Century Schoolbook"/>
          <w:sz w:val="24"/>
          <w:szCs w:val="24"/>
        </w:rPr>
        <w:t xml:space="preserve">. </w:t>
      </w:r>
    </w:p>
    <w:p w14:paraId="2B799B62" w14:textId="75F8991E" w:rsidR="005F3DB1" w:rsidRPr="00055A4D" w:rsidRDefault="005F3DB1" w:rsidP="005F3DB1">
      <w:pPr>
        <w:pStyle w:val="Normal1"/>
        <w:rPr>
          <w:rFonts w:ascii="Century Schoolbook" w:hAnsi="Century Schoolbook"/>
          <w:sz w:val="24"/>
          <w:szCs w:val="24"/>
        </w:rPr>
      </w:pPr>
      <w:r w:rsidRPr="2CB9C50C">
        <w:rPr>
          <w:rFonts w:ascii="Century Schoolbook" w:eastAsia="Century Schoolbook" w:hAnsi="Century Schoolbook" w:cs="Century Schoolbook"/>
          <w:sz w:val="24"/>
          <w:szCs w:val="24"/>
        </w:rPr>
        <w:t xml:space="preserve">One approach used to map the functional correlates of distinct behavioral phenotypes is the quantitative meta-analysis of functional MRI (fMRI) studies. Such meta-analyses help overcome the low power </w:t>
      </w:r>
      <w:r w:rsidR="00D60225" w:rsidRPr="2CB9C50C">
        <w:rPr>
          <w:rFonts w:ascii="Century Schoolbook" w:eastAsia="Century Schoolbook" w:hAnsi="Century Schoolbook" w:cs="Century Schoolbook"/>
          <w:sz w:val="24"/>
          <w:szCs w:val="24"/>
        </w:rPr>
        <w:t>observed in</w:t>
      </w:r>
      <w:r w:rsidRPr="2CB9C50C">
        <w:rPr>
          <w:rFonts w:ascii="Century Schoolbook" w:eastAsia="Century Schoolbook" w:hAnsi="Century Schoolbook" w:cs="Century Schoolbook"/>
          <w:sz w:val="24"/>
          <w:szCs w:val="24"/>
        </w:rPr>
        <w:t xml:space="preserve"> most individual fMRI studies and </w:t>
      </w:r>
      <w:r w:rsidR="00D60225" w:rsidRPr="2CB9C50C">
        <w:rPr>
          <w:rFonts w:ascii="Century Schoolbook" w:eastAsia="Century Schoolbook" w:hAnsi="Century Schoolbook" w:cs="Century Schoolbook"/>
          <w:sz w:val="24"/>
          <w:szCs w:val="24"/>
        </w:rPr>
        <w:t>produce more</w:t>
      </w:r>
      <w:r w:rsidRPr="2CB9C50C">
        <w:rPr>
          <w:rFonts w:ascii="Century Schoolbook" w:eastAsia="Century Schoolbook" w:hAnsi="Century Schoolbook" w:cs="Century Schoolbook"/>
          <w:sz w:val="24"/>
          <w:szCs w:val="24"/>
        </w:rPr>
        <w:t xml:space="preserve"> precise spatial maps of </w:t>
      </w:r>
      <w:r w:rsidR="00D60225" w:rsidRPr="2CB9C50C">
        <w:rPr>
          <w:rFonts w:ascii="Century Schoolbook" w:eastAsia="Century Schoolbook" w:hAnsi="Century Schoolbook" w:cs="Century Schoolbook"/>
          <w:sz w:val="24"/>
          <w:szCs w:val="24"/>
        </w:rPr>
        <w:t xml:space="preserve">psychological states that activate </w:t>
      </w:r>
      <w:r w:rsidRPr="2CB9C50C">
        <w:rPr>
          <w:rFonts w:ascii="Century Schoolbook" w:eastAsia="Century Schoolbook" w:hAnsi="Century Schoolbook" w:cs="Century Schoolbook"/>
          <w:sz w:val="24"/>
          <w:szCs w:val="24"/>
        </w:rPr>
        <w:t>LFC, such as working-memory</w:t>
      </w:r>
      <w:r w:rsidR="00DD4141">
        <w:rPr>
          <w:rFonts w:ascii="Century Schoolbook" w:eastAsia="Century Schoolbook" w:hAnsi="Century Schoolbook" w:cs="Century Schoolbook"/>
          <w:sz w:val="24"/>
          <w:szCs w:val="24"/>
        </w:rPr>
        <w:fldChar w:fldCharType="begin"/>
      </w:r>
      <w:r w:rsidR="00132E8A">
        <w:rPr>
          <w:rFonts w:ascii="Century Schoolbook" w:eastAsia="Century Schoolbook" w:hAnsi="Century Schoolbook" w:cs="Century Schoolbook"/>
          <w:sz w:val="24"/>
          <w:szCs w:val="24"/>
        </w:rPr>
        <w:instrText xml:space="preserve"> ADDIN PAPERS2_CITATIONS &lt;citation&gt;&lt;uuid&gt;3F1A7A16-3351-446F-AE72-0F6BF812B7C0&lt;/uuid&gt;&lt;priority&gt;0&lt;/priority&gt;&lt;publications&gt;&lt;publication&gt;&lt;volume&gt;23&lt;/volume&gt;&lt;publication_date&gt;99201301081200000000222000&lt;/publication_date&gt;&lt;number&gt;2&lt;/number&gt;&lt;doi&gt;10.1093/cercor/bhs007&lt;/doi&gt;&lt;startpage&gt;264&lt;/startpage&gt;&lt;title&gt;A Meta-analysis of Executive Components of Working Memory&lt;/title&gt;&lt;uuid&gt;C3916890-7661-4395-BDBA-49319B3D61FB&lt;/uuid&gt;&lt;subtype&gt;400&lt;/subtype&gt;&lt;endpage&gt;282&lt;/endpage&gt;&lt;type&gt;400&lt;/type&gt;&lt;url&gt;http://www.cercor.oxfordjournals.org/cgi/doi/10.1093/cercor/bhs007&lt;/url&gt;&lt;bundle&gt;&lt;publication&gt;&lt;title&gt;Cerebral Cortex&lt;/title&gt;&lt;type&gt;-100&lt;/type&gt;&lt;subtype&gt;-100&lt;/subtype&gt;&lt;uuid&gt;77496BB1-9579-49BD-B03C-B44147E85F01&lt;/uuid&gt;&lt;/publication&gt;&lt;/bundle&gt;&lt;authors&gt;&lt;author&gt;&lt;firstName&gt;D&lt;/firstName&gt;&lt;middleNames&gt;E&lt;/middleNames&gt;&lt;lastName&gt;Nee&lt;/lastName&gt;&lt;/author&gt;&lt;author&gt;&lt;firstName&gt;J&lt;/firstName&gt;&lt;middleNames&gt;W&lt;/middleNames&gt;&lt;lastName&gt;Brown&lt;/lastName&gt;&lt;/author&gt;&lt;author&gt;&lt;firstName&gt;M&lt;/firstName&gt;&lt;middleNames&gt;K&lt;/middleNames&gt;&lt;lastName&gt;Askren&lt;/lastName&gt;&lt;/author&gt;&lt;author&gt;&lt;firstName&gt;M&lt;/firstName&gt;&lt;middleNames&gt;G&lt;/middleNames&gt;&lt;lastName&gt;Berman&lt;/lastName&gt;&lt;/author&gt;&lt;author&gt;&lt;firstName&gt;E&lt;/firstName&gt;&lt;lastName&gt;Demiralp&lt;/lastName&gt;&lt;/author&gt;&lt;author&gt;&lt;firstName&gt;A&lt;/firstName&gt;&lt;lastName&gt;Krawitz&lt;/lastName&gt;&lt;/author&gt;&lt;author&gt;&lt;firstName&gt;J&lt;/firstName&gt;&lt;lastName&gt;Jonides&lt;/lastName&gt;&lt;/author&gt;&lt;/authors&gt;&lt;/publication&gt;&lt;publication&gt;&lt;uuid&gt;A1F18561-FFF2-4CE9-B027-075C956E2ABA&lt;/uuid&gt;&lt;volume&gt;3&lt;/volume&gt;&lt;doi&gt;10.3758/CABN.3.4.255&lt;/doi&gt;&lt;startpage&gt;255&lt;/startpage&gt;&lt;publication_date&gt;99200312001200000000220000&lt;/publication_date&gt;&lt;url&gt;http://eutils.ncbi.nlm.nih.gov/entrez/eutils/elink.fcgi?dbfrom=pubmed&amp;amp;id=15040547&amp;amp;retmode=ref&amp;amp;cmd=prlinks&lt;/url&gt;&lt;type&gt;400&lt;/type&gt;&lt;title&gt;Neuroimaging studies of working memory: a meta-analysis.&lt;/title&gt;&lt;institution&gt;University of Michigan, Ann Arbor, Michigan, USA. tor@paradox.psych.columbia.edu&lt;/institution&gt;&lt;number&gt;4&lt;/number&gt;&lt;subtype&gt;400&lt;/subtype&gt;&lt;endpage&gt;274&lt;/endpage&gt;&lt;bundle&gt;&lt;publication&gt;&lt;title&gt;Cognitive, Affective, &amp;amp; Behavioral Neuroscience&lt;/title&gt;&lt;type&gt;-100&lt;/type&gt;&lt;subtype&gt;-100&lt;/subtype&gt;&lt;uuid&gt;0A86B89A-90BA-406A-8740-31576A001429&lt;/uuid&gt;&lt;/publication&gt;&lt;/bundle&gt;&lt;authors&gt;&lt;author&gt;&lt;firstName&gt;Tor&lt;/firstName&gt;&lt;middleNames&gt;D&lt;/middleNames&gt;&lt;lastName&gt;Wager&lt;/lastName&gt;&lt;/author&gt;&lt;author&gt;&lt;firstName&gt;Edward&lt;/firstName&gt;&lt;middleNames&gt;E&lt;/middleNames&gt;&lt;lastName&gt;Smith&lt;/lastName&gt;&lt;/author&gt;&lt;/authors&gt;&lt;/publication&gt;&lt;/publications&gt;&lt;cites&gt;&lt;/cites&gt;&lt;/citation&gt;</w:instrText>
      </w:r>
      <w:r w:rsidR="00DD4141">
        <w:rPr>
          <w:rFonts w:ascii="Century Schoolbook" w:eastAsia="Century Schoolbook" w:hAnsi="Century Schoolbook" w:cs="Century Schoolbook"/>
          <w:sz w:val="24"/>
          <w:szCs w:val="24"/>
        </w:rPr>
        <w:fldChar w:fldCharType="separate"/>
      </w:r>
      <w:ins w:id="61" w:author="Alejandro De La Vega" w:date="2016-10-20T14:55:00Z">
        <w:r w:rsidR="00132E8A">
          <w:rPr>
            <w:rFonts w:eastAsiaTheme="minorEastAsia" w:cs="Cambria"/>
            <w:i/>
            <w:sz w:val="24"/>
            <w:vertAlign w:val="superscript"/>
          </w:rPr>
          <w:t>10,11</w:t>
        </w:r>
      </w:ins>
      <w:r w:rsidR="00DD4141">
        <w:rPr>
          <w:rFonts w:ascii="Century Schoolbook" w:eastAsia="Century Schoolbook" w:hAnsi="Century Schoolbook" w:cs="Century Schoolbook"/>
          <w:sz w:val="24"/>
          <w:szCs w:val="24"/>
        </w:rPr>
        <w:fldChar w:fldCharType="end"/>
      </w:r>
      <w:r w:rsidRPr="2CB9C50C">
        <w:rPr>
          <w:rFonts w:ascii="Century Schoolbook" w:eastAsia="Century Schoolbook" w:hAnsi="Century Schoolbook" w:cs="Century Schoolbook"/>
          <w:sz w:val="24"/>
          <w:szCs w:val="24"/>
        </w:rPr>
        <w:t xml:space="preserve">, </w:t>
      </w:r>
      <w:r w:rsidR="00DD4141">
        <w:rPr>
          <w:rFonts w:ascii="Century Schoolbook" w:eastAsia="Century Schoolbook" w:hAnsi="Century Schoolbook" w:cs="Century Schoolbook"/>
          <w:sz w:val="24"/>
          <w:szCs w:val="24"/>
        </w:rPr>
        <w:t>inhibition</w:t>
      </w:r>
      <w:r w:rsidR="00DD4141">
        <w:rPr>
          <w:rFonts w:ascii="Century Schoolbook" w:eastAsia="Century Schoolbook" w:hAnsi="Century Schoolbook" w:cs="Century Schoolbook"/>
          <w:sz w:val="24"/>
          <w:szCs w:val="24"/>
        </w:rPr>
        <w:fldChar w:fldCharType="begin"/>
      </w:r>
      <w:r w:rsidR="00132E8A">
        <w:rPr>
          <w:rFonts w:ascii="Century Schoolbook" w:eastAsia="Century Schoolbook" w:hAnsi="Century Schoolbook" w:cs="Century Schoolbook"/>
          <w:sz w:val="24"/>
          <w:szCs w:val="24"/>
        </w:rPr>
        <w:instrText xml:space="preserve"> ADDIN PAPERS2_CITATIONS &lt;citation&gt;&lt;uuid&gt;F937BC63-B1B0-49FE-8E18-D23A4A05D894&lt;/uuid&gt;&lt;priority&gt;0&lt;/priority&gt;&lt;publications&gt;&lt;publication&gt;&lt;uuid&gt;B489E766-97C6-4A74-AECF-63C94F623616&lt;/uuid&gt;&lt;volume&gt;7&lt;/volume&gt;&lt;doi&gt;10.3758/CABN.7.1.1&lt;/doi&gt;&lt;startpage&gt;1&lt;/startpage&gt;&lt;publication_date&gt;99200703001200000000220000&lt;/publication_date&gt;&lt;url&gt;http://eutils.ncbi.nlm.nih.gov/entrez/eutils/elink.fcgi?dbfrom=pubmed&amp;amp;id=17598730&amp;amp;retmode=ref&amp;amp;cmd=prlinks&lt;/url&gt;&lt;type&gt;400&lt;/type&gt;&lt;title&gt;Interference resolution: insights from a meta-analysis of neuroimaging tasks.&lt;/title&gt;&lt;institution&gt;Department of Psychology, University of Michigan, Ann Arbor, Michigan 48109-1043, USA. dnee@umich.edu&lt;/institution&gt;&lt;number&gt;1&lt;/number&gt;&lt;subtype&gt;400&lt;/subtype&gt;&lt;endpage&gt;17&lt;/endpage&gt;&lt;bundle&gt;&lt;publication&gt;&lt;title&gt;Cognitive, Affective, &amp;amp; Behavioral Neuroscience&lt;/title&gt;&lt;type&gt;-100&lt;/type&gt;&lt;subtype&gt;-100&lt;/subtype&gt;&lt;uuid&gt;0A86B89A-90BA-406A-8740-31576A001429&lt;/uuid&gt;&lt;/publication&gt;&lt;/bundle&gt;&lt;authors&gt;&lt;author&gt;&lt;firstName&gt;Derek&lt;/firstName&gt;&lt;middleNames&gt;Evan&lt;/middleNames&gt;&lt;lastName&gt;Nee&lt;/lastName&gt;&lt;/author&gt;&lt;author&gt;&lt;firstName&gt;Tor&lt;/firstName&gt;&lt;middleNames&gt;D&lt;/middleNames&gt;&lt;lastName&gt;Wager&lt;/lastName&gt;&lt;/author&gt;&lt;author&gt;&lt;firstName&gt;John&lt;/firstName&gt;&lt;lastName&gt;Jonides&lt;/lastName&gt;&lt;/author&gt;&lt;/authors&gt;&lt;/publication&gt;&lt;/publications&gt;&lt;cites&gt;&lt;/cites&gt;&lt;/citation&gt;</w:instrText>
      </w:r>
      <w:r w:rsidR="00DD4141">
        <w:rPr>
          <w:rFonts w:ascii="Century Schoolbook" w:eastAsia="Century Schoolbook" w:hAnsi="Century Schoolbook" w:cs="Century Schoolbook"/>
          <w:sz w:val="24"/>
          <w:szCs w:val="24"/>
        </w:rPr>
        <w:fldChar w:fldCharType="separate"/>
      </w:r>
      <w:ins w:id="62" w:author="Alejandro De La Vega" w:date="2016-10-20T14:55:00Z">
        <w:r w:rsidR="00132E8A">
          <w:rPr>
            <w:rFonts w:eastAsiaTheme="minorEastAsia" w:cs="Cambria"/>
            <w:i/>
            <w:sz w:val="24"/>
            <w:vertAlign w:val="superscript"/>
          </w:rPr>
          <w:t>12</w:t>
        </w:r>
      </w:ins>
      <w:r w:rsidR="00DD4141">
        <w:rPr>
          <w:rFonts w:ascii="Century Schoolbook" w:eastAsia="Century Schoolbook" w:hAnsi="Century Schoolbook" w:cs="Century Schoolbook"/>
          <w:sz w:val="24"/>
          <w:szCs w:val="24"/>
        </w:rPr>
        <w:fldChar w:fldCharType="end"/>
      </w:r>
      <w:r w:rsidR="00DD4141">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switching</w:t>
      </w:r>
      <w:r w:rsidR="00DD4141">
        <w:rPr>
          <w:rFonts w:ascii="Century Schoolbook" w:eastAsia="Century Schoolbook" w:hAnsi="Century Schoolbook" w:cs="Century Schoolbook"/>
          <w:sz w:val="24"/>
          <w:szCs w:val="24"/>
        </w:rPr>
        <w:fldChar w:fldCharType="begin"/>
      </w:r>
      <w:r w:rsidR="00132E8A">
        <w:rPr>
          <w:rFonts w:ascii="Century Schoolbook" w:eastAsia="Century Schoolbook" w:hAnsi="Century Schoolbook" w:cs="Century Schoolbook"/>
          <w:sz w:val="24"/>
          <w:szCs w:val="24"/>
        </w:rPr>
        <w:instrText xml:space="preserve"> ADDIN PAPERS2_CITATIONS &lt;citation&gt;&lt;uuid&gt;C7A4EB58-5CCF-421F-831B-A5691A0A9C76&lt;/uuid&gt;&lt;priority&gt;0&lt;/priority&gt;&lt;publications&gt;&lt;publication&gt;&lt;volume&gt;25&lt;/volume&gt;&lt;publication_date&gt;99200500001200000000200000&lt;/publication_date&gt;&lt;number&gt;1&lt;/number&gt;&lt;doi&gt;10.1002/hbm.20127&lt;/doi&gt;&lt;startpage&gt;22&lt;/startpage&gt;&lt;title&gt;Involvement of the inferior frontal junction in cognitive control: Meta-analyses of switching and Stroop studies&lt;/title&gt;&lt;uuid&gt;33C32139-8860-40DC-B3ED-AA06FFF098CD&lt;/uuid&gt;&lt;subtype&gt;400&lt;/subtype&gt;&lt;endpage&gt;34&lt;/endpage&gt;&lt;type&gt;400&lt;/type&gt;&lt;url&gt;http://doi.wiley.com/10.1002/hbm.20127&lt;/url&gt;&lt;bundle&gt;&lt;publication&gt;&lt;publisher&gt;Wiley Subscription Services, Inc., A Wiley Company&lt;/publisher&gt;&lt;title&gt;Human Brain Mapping&lt;/title&gt;&lt;type&gt;-100&lt;/type&gt;&lt;subtype&gt;-100&lt;/subtype&gt;&lt;uuid&gt;51D1075C-96BF-4254-8628-E29CD052311E&lt;/uuid&gt;&lt;/publication&gt;&lt;/bundle&gt;&lt;authors&gt;&lt;author&gt;&lt;firstName&gt;Jan&lt;/firstName&gt;&lt;lastName&gt;Derrfuss&lt;/lastName&gt;&lt;/author&gt;&lt;author&gt;&lt;firstName&gt;Marcel&lt;/firstName&gt;&lt;lastName&gt;Brass&lt;/lastName&gt;&lt;/author&gt;&lt;author&gt;&lt;firstName&gt;Jane&lt;/firstName&gt;&lt;lastName&gt;Neumann&lt;/lastName&gt;&lt;/author&gt;&lt;author&gt;&lt;lastName&gt;Cramon&lt;/lastName&gt;&lt;firstName&gt;D&lt;/firstName&gt;&lt;middleNames&gt;Yves&lt;/middleNames&gt;&lt;droppingParticle&gt;von&lt;/droppingParticle&gt;&lt;/author&gt;&lt;/authors&gt;&lt;/publication&gt;&lt;publication&gt;&lt;uuid&gt;C32B5B77-1060-484F-8ACB-BF3A4DE725C5&lt;/uuid&gt;&lt;volume&gt;22&lt;/volume&gt;&lt;accepted_date&gt;99200403311200000000222000&lt;/accepted_date&gt;&lt;doi&gt;10.1016/j.neuroimage.2004.03.052&lt;/doi&gt;&lt;startpage&gt;1679&lt;/startpage&gt;&lt;revision_date&gt;99200403311200000000222000&lt;/revision_date&gt;&lt;publication_date&gt;99200408001200000000220000&lt;/publication_date&gt;&lt;url&gt;http://eutils.ncbi.nlm.nih.gov/entrez/eutils/elink.fcgi?dbfrom=pubmed&amp;amp;id=15275924&amp;amp;retmode=ref&amp;amp;cmd=prlinks&lt;/url&gt;&lt;type&gt;400&lt;/type&gt;&lt;title&gt;Neuroimaging studies of shifting attention: a meta-analysis.&lt;/title&gt;&lt;submission_date&gt;99200312151200000000222000&lt;/submission_date&gt;&lt;number&gt;4&lt;/number&gt;&lt;institution&gt;Department of Psychology, C/P Area, University of Michigan, Ann Arbor, MI 48109-1109, USA. torw@umich.edu&lt;/institution&gt;&lt;subtype&gt;400&lt;/subtype&gt;&lt;endpage&gt;1693&lt;/endpage&gt;&lt;bundle&gt;&lt;publication&gt;&lt;publisher&gt;Elsevier Inc.&lt;/publisher&gt;&lt;title&gt;NeuroImage&lt;/title&gt;&lt;type&gt;-100&lt;/type&gt;&lt;subtype&gt;-100&lt;/subtype&gt;&lt;uuid&gt;6CD5DDF9-C34D-49F1-A9F1-46714B6AB5E1&lt;/uuid&gt;&lt;/publication&gt;&lt;/bundle&gt;&lt;authors&gt;&lt;author&gt;&lt;firstName&gt;Tor&lt;/firstName&gt;&lt;middleNames&gt;D&lt;/middleNames&gt;&lt;lastName&gt;Wager&lt;/lastName&gt;&lt;/author&gt;&lt;author&gt;&lt;firstName&gt;John&lt;/firstName&gt;&lt;lastName&gt;Jonides&lt;/lastName&gt;&lt;/author&gt;&lt;author&gt;&lt;firstName&gt;Susan&lt;/firstName&gt;&lt;lastName&gt;Reading&lt;/lastName&gt;&lt;/author&gt;&lt;/authors&gt;&lt;/publication&gt;&lt;/publications&gt;&lt;cites&gt;&lt;/cites&gt;&lt;/citation&gt;</w:instrText>
      </w:r>
      <w:r w:rsidR="00DD4141">
        <w:rPr>
          <w:rFonts w:ascii="Century Schoolbook" w:eastAsia="Century Schoolbook" w:hAnsi="Century Schoolbook" w:cs="Century Schoolbook"/>
          <w:sz w:val="24"/>
          <w:szCs w:val="24"/>
        </w:rPr>
        <w:fldChar w:fldCharType="separate"/>
      </w:r>
      <w:ins w:id="63" w:author="Alejandro De La Vega" w:date="2016-10-20T14:55:00Z">
        <w:r w:rsidR="00132E8A">
          <w:rPr>
            <w:rFonts w:eastAsiaTheme="minorEastAsia" w:cs="Cambria"/>
            <w:i/>
            <w:sz w:val="24"/>
            <w:vertAlign w:val="superscript"/>
          </w:rPr>
          <w:t>13,14</w:t>
        </w:r>
      </w:ins>
      <w:r w:rsidR="00DD4141">
        <w:rPr>
          <w:rFonts w:ascii="Century Schoolbook" w:eastAsia="Century Schoolbook" w:hAnsi="Century Schoolbook" w:cs="Century Schoolbook"/>
          <w:sz w:val="24"/>
          <w:szCs w:val="24"/>
        </w:rPr>
        <w:fldChar w:fldCharType="end"/>
      </w:r>
      <w:r w:rsidR="00DD4141">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language</w:t>
      </w:r>
      <w:r w:rsidRPr="2CB9C50C">
        <w:fldChar w:fldCharType="begin"/>
      </w:r>
      <w:r w:rsidR="00132E8A">
        <w:rPr>
          <w:rFonts w:ascii="Century Schoolbook" w:hAnsi="Century Schoolbook"/>
          <w:sz w:val="24"/>
          <w:szCs w:val="24"/>
        </w:rPr>
        <w:instrText xml:space="preserve"> ADDIN PAPERS2_CITATIONS &lt;citation&gt;&lt;uuid&gt;FAE5A02F-DD78-473F-926D-46C0DFAD71BA&lt;/uuid&gt;&lt;priority&gt;0&lt;/priority&gt;&lt;publications&gt;&lt;publication&gt;&lt;volume&gt;19&lt;/volume&gt;&lt;publication_date&gt;99200911061200000000222000&lt;/publication_date&gt;&lt;number&gt;12&lt;/number&gt;&lt;doi&gt;10.1093/cercor/bhp055&lt;/doi&gt;&lt;startpage&gt;2767&lt;/startpage&gt;&lt;title&gt;Where Is the Semantic System? A Critical Review and Meta-Analysis of 120 Functional Neuroimaging Studies&lt;/title&gt;&lt;uuid&gt;89F82948-15C3-4873-812C-2503A7C023DE&lt;/uuid&gt;&lt;subtype&gt;400&lt;/subtype&gt;&lt;endpage&gt;2796&lt;/endpage&gt;&lt;type&gt;400&lt;/type&gt;&lt;url&gt;http://www.cercor.oxfordjournals.org/cgi/doi/10.1093/cercor/bhp055&lt;/url&gt;&lt;bundle&gt;&lt;publication&gt;&lt;title&gt;Cerebral Cortex&lt;/title&gt;&lt;type&gt;-100&lt;/type&gt;&lt;subtype&gt;-100&lt;/subtype&gt;&lt;uuid&gt;77496BB1-9579-49BD-B03C-B44147E85F01&lt;/uuid&gt;&lt;/publication&gt;&lt;/bundle&gt;&lt;authors&gt;&lt;author&gt;&lt;firstName&gt;J&lt;/firstName&gt;&lt;middleNames&gt;R&lt;/middleNames&gt;&lt;lastName&gt;Binder&lt;/lastName&gt;&lt;/author&gt;&lt;author&gt;&lt;firstName&gt;R&lt;/firstName&gt;&lt;middleNames&gt;H&lt;/middleNames&gt;&lt;lastName&gt;Desai&lt;/lastName&gt;&lt;/author&gt;&lt;author&gt;&lt;firstName&gt;W&lt;/firstName&gt;&lt;middleNames&gt;W&lt;/middleNames&gt;&lt;lastName&gt;Graves&lt;/lastName&gt;&lt;/author&gt;&lt;author&gt;&lt;firstName&gt;L&lt;/firstName&gt;&lt;middleNames&gt;L&lt;/middleNames&gt;&lt;lastName&gt;Conant&lt;/lastName&gt;&lt;/author&gt;&lt;/authors&gt;&lt;/publication&gt;&lt;/publications&gt;&lt;cites&gt;&lt;/cites&gt;&lt;/citation&gt;</w:instrText>
      </w:r>
      <w:r w:rsidRPr="2CB9C50C">
        <w:rPr>
          <w:rFonts w:ascii="Century Schoolbook" w:hAnsi="Century Schoolbook"/>
          <w:sz w:val="24"/>
          <w:szCs w:val="24"/>
        </w:rPr>
        <w:fldChar w:fldCharType="separate"/>
      </w:r>
      <w:ins w:id="64" w:author="Alejandro De La Vega" w:date="2016-10-20T14:55:00Z">
        <w:r w:rsidR="00132E8A">
          <w:rPr>
            <w:rFonts w:ascii="Helvetica" w:eastAsiaTheme="minorEastAsia" w:hAnsi="Helvetica" w:cs="Helvetica"/>
            <w:i/>
            <w:sz w:val="24"/>
            <w:vertAlign w:val="superscript"/>
          </w:rPr>
          <w:t>15</w:t>
        </w:r>
      </w:ins>
      <w:r w:rsidRPr="2CB9C50C">
        <w:fldChar w:fldCharType="end"/>
      </w:r>
      <w:r w:rsidRPr="2CB9C50C">
        <w:rPr>
          <w:rFonts w:ascii="Century Schoolbook" w:eastAsia="Century Schoolbook" w:hAnsi="Century Schoolbook" w:cs="Century Schoolbook"/>
          <w:sz w:val="24"/>
          <w:szCs w:val="24"/>
        </w:rPr>
        <w:t>, mentalizing</w:t>
      </w:r>
      <w:r w:rsidR="00D00376">
        <w:rPr>
          <w:rFonts w:ascii="Century Schoolbook" w:eastAsia="Century Schoolbook" w:hAnsi="Century Schoolbook" w:cs="Century Schoolbook"/>
          <w:sz w:val="24"/>
          <w:szCs w:val="24"/>
        </w:rPr>
        <w:fldChar w:fldCharType="begin"/>
      </w:r>
      <w:r w:rsidR="00132E8A">
        <w:rPr>
          <w:rFonts w:ascii="Century Schoolbook" w:eastAsia="Century Schoolbook" w:hAnsi="Century Schoolbook" w:cs="Century Schoolbook"/>
          <w:sz w:val="24"/>
          <w:szCs w:val="24"/>
        </w:rPr>
        <w:instrText xml:space="preserve"> ADDIN PAPERS2_CITATIONS &lt;citation&gt;&lt;uuid&gt;44B10266-DF18-4602-A5A2-A62C49D43A7A&lt;/uuid&gt;&lt;priority&gt;0&lt;/priority&gt;&lt;publications&gt;&lt;publication&gt;&lt;uuid&gt;A2DEB9D2-2182-40CC-8A56-2CA6FEA4C242&lt;/uuid&gt;&lt;volume&gt;18&lt;/volume&gt;&lt;doi&gt;10.1162/jocn.2006.18.6.932&lt;/doi&gt;&lt;startpage&gt;932&lt;/startpage&gt;&lt;publication_date&gt;99200606001200000000220000&lt;/publication_date&gt;&lt;url&gt;http://eutils.ncbi.nlm.nih.gov/entrez/eutils/elink.fcgi?dbfrom=pubmed&amp;amp;id=16839301&amp;amp;retmode=ref&amp;amp;cmd=prlinks&lt;/url&gt;&lt;type&gt;400&lt;/type&gt;&lt;title&gt;Functional specialization within rostral prefrontal cortex (area 10): a meta-analysis.&lt;/title&gt;&lt;institution&gt;University College London, UK. sam.gilbert@ucl.ac.uk&lt;/institution&gt;&lt;number&gt;6&lt;/number&gt;&lt;subtype&gt;400&lt;/subtype&gt;&lt;endpage&gt;948&lt;/endpage&gt;&lt;bundle&gt;&lt;publication&gt;&lt;title&gt;Journal of Cognitive Neuroscience&lt;/title&gt;&lt;type&gt;-100&lt;/type&gt;&lt;subtype&gt;-100&lt;/subtype&gt;&lt;uuid&gt;4973B93A-6BC5-4BAE-956C-9CFCEE0694BB&lt;/uuid&gt;&lt;/publication&gt;&lt;/bundle&gt;&lt;authors&gt;&lt;author&gt;&lt;firstName&gt;Sam&lt;/firstName&gt;&lt;middleNames&gt;J&lt;/middleNames&gt;&lt;lastName&gt;Gilbert&lt;/lastName&gt;&lt;/author&gt;&lt;author&gt;&lt;firstName&gt;Stephanie&lt;/firstName&gt;&lt;lastName&gt;Spengler&lt;/lastName&gt;&lt;/author&gt;&lt;author&gt;&lt;firstName&gt;Jon&lt;/firstName&gt;&lt;middleNames&gt;S&lt;/middleNames&gt;&lt;lastName&gt;Simons&lt;/lastName&gt;&lt;/author&gt;&lt;author&gt;&lt;firstName&gt;J&lt;/firstName&gt;&lt;middleNames&gt;Douglas&lt;/middleNames&gt;&lt;lastName&gt;Steele&lt;/lastName&gt;&lt;/author&gt;&lt;author&gt;&lt;firstName&gt;Stephen&lt;/firstName&gt;&lt;middleNames&gt;M&lt;/middleNames&gt;&lt;lastName&gt;Lawrie&lt;/lastName&gt;&lt;/author&gt;&lt;author&gt;&lt;firstName&gt;Christopher&lt;/firstName&gt;&lt;middleNames&gt;D&lt;/middleNames&gt;&lt;lastName&gt;Frith&lt;/lastName&gt;&lt;/author&gt;&lt;author&gt;&lt;firstName&gt;Paul&lt;/firstName&gt;&lt;middleNames&gt;W&lt;/middleNames&gt;&lt;lastName&gt;Burgess&lt;/lastName&gt;&lt;/author&gt;&lt;/authors&gt;&lt;/publication&gt;&lt;/publications&gt;&lt;cites&gt;&lt;/cites&gt;&lt;/citation&gt;</w:instrText>
      </w:r>
      <w:r w:rsidR="00D00376">
        <w:rPr>
          <w:rFonts w:ascii="Century Schoolbook" w:eastAsia="Century Schoolbook" w:hAnsi="Century Schoolbook" w:cs="Century Schoolbook"/>
          <w:sz w:val="24"/>
          <w:szCs w:val="24"/>
        </w:rPr>
        <w:fldChar w:fldCharType="separate"/>
      </w:r>
      <w:ins w:id="65" w:author="Alejandro De La Vega" w:date="2016-10-20T14:55:00Z">
        <w:r w:rsidR="00132E8A">
          <w:rPr>
            <w:rFonts w:eastAsiaTheme="minorEastAsia" w:cs="Cambria"/>
            <w:i/>
            <w:sz w:val="24"/>
            <w:vertAlign w:val="superscript"/>
          </w:rPr>
          <w:t>16</w:t>
        </w:r>
      </w:ins>
      <w:r w:rsidR="00D00376">
        <w:rPr>
          <w:rFonts w:ascii="Century Schoolbook" w:eastAsia="Century Schoolbook" w:hAnsi="Century Schoolbook" w:cs="Century Schoolbook"/>
          <w:sz w:val="24"/>
          <w:szCs w:val="24"/>
        </w:rPr>
        <w:fldChar w:fldCharType="end"/>
      </w:r>
      <w:r w:rsidR="00D00376">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and self-referential processing</w:t>
      </w:r>
      <w:r w:rsidR="00D00376">
        <w:rPr>
          <w:rFonts w:ascii="Century Schoolbook" w:eastAsia="Century Schoolbook" w:hAnsi="Century Schoolbook" w:cs="Century Schoolbook"/>
          <w:sz w:val="24"/>
          <w:szCs w:val="24"/>
        </w:rPr>
        <w:fldChar w:fldCharType="begin"/>
      </w:r>
      <w:r w:rsidR="00132E8A">
        <w:rPr>
          <w:rFonts w:ascii="Century Schoolbook" w:eastAsia="Century Schoolbook" w:hAnsi="Century Schoolbook" w:cs="Century Schoolbook"/>
          <w:sz w:val="24"/>
          <w:szCs w:val="24"/>
        </w:rPr>
        <w:instrText xml:space="preserve"> ADDIN PAPERS2_CITATIONS &lt;citation&gt;&lt;uuid&gt;B57147C7-674B-438A-A923-15FCD3D70FDD&lt;/uuid&gt;&lt;priority&gt;0&lt;/priority&gt;&lt;publications&gt;&lt;publication&gt;&lt;uuid&gt;AF923CFD-615B-4376-959C-69F8CEAEE8BC&lt;/uuid&gt;&lt;volume&gt;24&lt;/volume&gt;&lt;doi&gt;10.1162/jocn_a_00233&lt;/doi&gt;&lt;startpage&gt;1742&lt;/startpage&gt;&lt;publication_date&gt;99201208001200000000220000&lt;/publication_date&gt;&lt;url&gt;http://eutils.ncbi.nlm.nih.gov/entrez/eutils/elink.fcgi?dbfrom=pubmed&amp;amp;id=22452556&amp;amp;retmode=ref&amp;amp;cmd=prlinks&lt;/url&gt;&lt;type&gt;400&lt;/type&gt;&lt;title&gt;A meta-analysis of functional neuroimaging studies of self- and other judgments reveals a spatial gradient for mentalizing in medial prefrontal cortex.&lt;/title&gt;&lt;institution&gt;Department of Psychology, Columbia University, 324 Schermerhorn Hall, 1190 Amsterdam Ave. MC 5501, New York, NY 10027, USA. bryand@psych.columbia.edu&lt;/institution&gt;&lt;number&gt;8&lt;/number&gt;&lt;subtype&gt;400&lt;/subtype&gt;&lt;endpage&gt;1752&lt;/endpage&gt;&lt;bundle&gt;&lt;publication&gt;&lt;title&gt;Journal of Cognitive Neuroscience&lt;/title&gt;&lt;type&gt;-100&lt;/type&gt;&lt;subtype&gt;-100&lt;/subtype&gt;&lt;uuid&gt;4973B93A-6BC5-4BAE-956C-9CFCEE0694BB&lt;/uuid&gt;&lt;/publication&gt;&lt;/bundle&gt;&lt;authors&gt;&lt;author&gt;&lt;firstName&gt;Bryan&lt;/firstName&gt;&lt;middleNames&gt;T&lt;/middleNames&gt;&lt;lastName&gt;Denny&lt;/lastName&gt;&lt;/author&gt;&lt;author&gt;&lt;firstName&gt;Hedy&lt;/firstName&gt;&lt;lastName&gt;Kober&lt;/lastName&gt;&lt;/author&gt;&lt;author&gt;&lt;firstName&gt;Tor&lt;/firstName&gt;&lt;middleNames&gt;D&lt;/middleNames&gt;&lt;lastName&gt;Wager&lt;/lastName&gt;&lt;/author&gt;&lt;author&gt;&lt;firstName&gt;Kevin&lt;/firstName&gt;&lt;middleNames&gt;N&lt;/middleNames&gt;&lt;lastName&gt;Ochsner&lt;/lastName&gt;&lt;/author&gt;&lt;/authors&gt;&lt;/publication&gt;&lt;/publications&gt;&lt;cites&gt;&lt;/cites&gt;&lt;/citation&gt;</w:instrText>
      </w:r>
      <w:r w:rsidR="00D00376">
        <w:rPr>
          <w:rFonts w:ascii="Century Schoolbook" w:eastAsia="Century Schoolbook" w:hAnsi="Century Schoolbook" w:cs="Century Schoolbook"/>
          <w:sz w:val="24"/>
          <w:szCs w:val="24"/>
        </w:rPr>
        <w:fldChar w:fldCharType="separate"/>
      </w:r>
      <w:ins w:id="66" w:author="Alejandro De La Vega" w:date="2016-10-20T14:55:00Z">
        <w:r w:rsidR="00132E8A">
          <w:rPr>
            <w:rFonts w:eastAsiaTheme="minorEastAsia" w:cs="Cambria"/>
            <w:i/>
            <w:sz w:val="24"/>
            <w:vertAlign w:val="superscript"/>
          </w:rPr>
          <w:t>17</w:t>
        </w:r>
      </w:ins>
      <w:r w:rsidR="00D00376">
        <w:rPr>
          <w:rFonts w:ascii="Century Schoolbook" w:eastAsia="Century Schoolbook" w:hAnsi="Century Schoolbook" w:cs="Century Schoolbook"/>
          <w:sz w:val="24"/>
          <w:szCs w:val="24"/>
        </w:rPr>
        <w:fldChar w:fldCharType="end"/>
      </w:r>
      <w:r w:rsidR="00D00376">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However, due to the effort required to compile meta-analyses</w:t>
      </w:r>
      <w:r w:rsidR="00420958">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 xml:space="preserve"> and because most researchers are interested in a particular psychological domain, most meta-analyses are typically focused on a particular </w:t>
      </w:r>
      <w:r w:rsidR="00D82ACD">
        <w:rPr>
          <w:rFonts w:ascii="Century Schoolbook" w:eastAsia="Century Schoolbook" w:hAnsi="Century Schoolbook" w:cs="Century Schoolbook"/>
          <w:sz w:val="24"/>
          <w:szCs w:val="24"/>
        </w:rPr>
        <w:t>subregion</w:t>
      </w:r>
      <w:r w:rsidRPr="2CB9C50C">
        <w:rPr>
          <w:rFonts w:ascii="Century Schoolbook" w:eastAsia="Century Schoolbook" w:hAnsi="Century Schoolbook" w:cs="Century Schoolbook"/>
          <w:sz w:val="24"/>
          <w:szCs w:val="24"/>
        </w:rPr>
        <w:t xml:space="preserve"> of LFC or a subset of domain-specific set of psychological processes. </w:t>
      </w:r>
    </w:p>
    <w:p w14:paraId="158CE4B2" w14:textId="310ADE6E" w:rsidR="005F3DB1" w:rsidRPr="00B44A32" w:rsidRDefault="005F3DB1" w:rsidP="009342BD">
      <w:pPr>
        <w:pStyle w:val="Normal1"/>
        <w:rPr>
          <w:rFonts w:ascii="Century Schoolbook" w:eastAsia="Century Schoolbook" w:hAnsi="Century Schoolbook" w:cs="Century Schoolbook"/>
          <w:sz w:val="24"/>
          <w:szCs w:val="24"/>
        </w:rPr>
      </w:pPr>
      <w:r w:rsidRPr="2CB9C50C">
        <w:rPr>
          <w:rFonts w:ascii="Century Schoolbook" w:eastAsia="Century Schoolbook" w:hAnsi="Century Schoolbook" w:cs="Century Schoolbook"/>
          <w:sz w:val="24"/>
          <w:szCs w:val="24"/>
        </w:rPr>
        <w:t xml:space="preserve">The narrow scope of most existing meta-analyses necessarily limits the extent of their impact for </w:t>
      </w:r>
      <w:r w:rsidR="00B44A32">
        <w:rPr>
          <w:rFonts w:ascii="Century Schoolbook" w:eastAsia="Century Schoolbook" w:hAnsi="Century Schoolbook" w:cs="Century Schoolbook"/>
          <w:sz w:val="24"/>
          <w:szCs w:val="24"/>
        </w:rPr>
        <w:t>two</w:t>
      </w:r>
      <w:r w:rsidRPr="2CB9C50C">
        <w:rPr>
          <w:rFonts w:ascii="Century Schoolbook" w:eastAsia="Century Schoolbook" w:hAnsi="Century Schoolbook" w:cs="Century Schoolbook"/>
          <w:sz w:val="24"/>
          <w:szCs w:val="24"/>
        </w:rPr>
        <w:t xml:space="preserve"> reasons. First, </w:t>
      </w:r>
      <w:r w:rsidR="00420958">
        <w:rPr>
          <w:rFonts w:ascii="Century Schoolbook" w:eastAsia="Century Schoolbook" w:hAnsi="Century Schoolbook" w:cs="Century Schoolbook"/>
          <w:sz w:val="24"/>
          <w:szCs w:val="24"/>
        </w:rPr>
        <w:t xml:space="preserve">complex behavior is likely to result from the coordinated activity of </w:t>
      </w:r>
      <w:r w:rsidR="00D00376">
        <w:rPr>
          <w:rFonts w:ascii="Century Schoolbook" w:eastAsia="Century Schoolbook" w:hAnsi="Century Schoolbook" w:cs="Century Schoolbook"/>
          <w:sz w:val="24"/>
          <w:szCs w:val="24"/>
        </w:rPr>
        <w:t>individual regions participa</w:t>
      </w:r>
      <w:r w:rsidR="00420958">
        <w:rPr>
          <w:rFonts w:ascii="Century Schoolbook" w:eastAsia="Century Schoolbook" w:hAnsi="Century Schoolbook" w:cs="Century Schoolbook"/>
          <w:sz w:val="24"/>
          <w:szCs w:val="24"/>
        </w:rPr>
        <w:t>ting</w:t>
      </w:r>
      <w:r w:rsidR="00D00376">
        <w:rPr>
          <w:rFonts w:ascii="Century Schoolbook" w:eastAsia="Century Schoolbook" w:hAnsi="Century Schoolbook" w:cs="Century Schoolbook"/>
          <w:sz w:val="24"/>
          <w:szCs w:val="24"/>
        </w:rPr>
        <w:t xml:space="preserve"> in </w:t>
      </w:r>
      <w:r w:rsidR="00B44A32">
        <w:rPr>
          <w:rFonts w:ascii="Century Schoolbook" w:eastAsia="Century Schoolbook" w:hAnsi="Century Schoolbook" w:cs="Century Schoolbook"/>
          <w:sz w:val="24"/>
          <w:szCs w:val="24"/>
        </w:rPr>
        <w:t>dynamic whole-brain networks</w:t>
      </w:r>
      <w:r w:rsidR="00D00376">
        <w:rPr>
          <w:rFonts w:ascii="Century Schoolbook" w:eastAsia="Century Schoolbook" w:hAnsi="Century Schoolbook" w:cs="Century Schoolbook"/>
          <w:sz w:val="24"/>
          <w:szCs w:val="24"/>
        </w:rPr>
        <w:fldChar w:fldCharType="begin"/>
      </w:r>
      <w:r w:rsidR="00132E8A">
        <w:rPr>
          <w:rFonts w:ascii="Century Schoolbook" w:eastAsia="Century Schoolbook" w:hAnsi="Century Schoolbook" w:cs="Century Schoolbook"/>
          <w:sz w:val="24"/>
          <w:szCs w:val="24"/>
        </w:rPr>
        <w:instrText xml:space="preserve"> ADDIN PAPERS2_CITATIONS &lt;citation&gt;&lt;uuid&gt;B4519F34-F3CC-4F0D-8D61-A1B6937F17F5&lt;/uuid&gt;&lt;priority&gt;0&lt;/priority&gt;&lt;publications&gt;&lt;publication&gt;&lt;uuid&gt;A371EB3E-5FAA-4CAA-8771-3C01725DAB99&lt;/uuid&gt;&lt;volume&gt;88&lt;/volume&gt;&lt;doi&gt;10.1016/j.neuron.2015.09.027&lt;/doi&gt;&lt;startpage&gt;207&lt;/startpage&gt;&lt;publication_date&gt;99201510071200000000222000&lt;/publication_date&gt;&lt;url&gt;http://dx.doi.org/10.1016/j.neuron.2015.09.027&lt;/url&gt;&lt;type&gt;400&lt;/type&gt;&lt;title&gt;Brain Networks and Cognitive Architectures&lt;/title&gt;&lt;publisher&gt;Elsevier Inc.&lt;/publisher&gt;&lt;number&gt;1&lt;/number&gt;&lt;subtype&gt;400&lt;/subtype&gt;&lt;endpage&gt;219&lt;/endpage&gt;&lt;bundle&gt;&lt;publication&gt;&lt;publisher&gt;Elsevier Inc.&lt;/publisher&gt;&lt;title&gt;Neuron&lt;/title&gt;&lt;type&gt;-100&lt;/type&gt;&lt;subtype&gt;-100&lt;/subtype&gt;&lt;uuid&gt;6C804F8C-6661-4380-9F66-FEF7A8C9B049&lt;/uuid&gt;&lt;/publication&gt;&lt;/bundle&gt;&lt;authors&gt;&lt;author&gt;&lt;firstName&gt;Steven&lt;/firstName&gt;&lt;middleNames&gt;E&lt;/middleNames&gt;&lt;lastName&gt;Petersen&lt;/lastName&gt;&lt;/author&gt;&lt;author&gt;&lt;firstName&gt;Olaf&lt;/firstName&gt;&lt;lastName&gt;Sporns&lt;/lastName&gt;&lt;/author&gt;&lt;/authors&gt;&lt;/publication&gt;&lt;/publications&gt;&lt;cites&gt;&lt;/cites&gt;&lt;/citation&gt;</w:instrText>
      </w:r>
      <w:r w:rsidR="00D00376">
        <w:rPr>
          <w:rFonts w:ascii="Century Schoolbook" w:eastAsia="Century Schoolbook" w:hAnsi="Century Schoolbook" w:cs="Century Schoolbook"/>
          <w:sz w:val="24"/>
          <w:szCs w:val="24"/>
        </w:rPr>
        <w:fldChar w:fldCharType="separate"/>
      </w:r>
      <w:ins w:id="67" w:author="Alejandro De La Vega" w:date="2016-10-20T14:55:00Z">
        <w:r w:rsidR="00132E8A">
          <w:rPr>
            <w:rFonts w:eastAsiaTheme="minorEastAsia" w:cs="Cambria"/>
            <w:i/>
            <w:sz w:val="24"/>
            <w:vertAlign w:val="superscript"/>
          </w:rPr>
          <w:t>18</w:t>
        </w:r>
      </w:ins>
      <w:r w:rsidR="00D00376">
        <w:rPr>
          <w:rFonts w:ascii="Century Schoolbook" w:eastAsia="Century Schoolbook" w:hAnsi="Century Schoolbook" w:cs="Century Schoolbook"/>
          <w:sz w:val="24"/>
          <w:szCs w:val="24"/>
        </w:rPr>
        <w:fldChar w:fldCharType="end"/>
      </w:r>
      <w:r w:rsidR="00B44A32">
        <w:rPr>
          <w:rFonts w:ascii="Century Schoolbook" w:eastAsia="Century Schoolbook" w:hAnsi="Century Schoolbook" w:cs="Century Schoolbook"/>
          <w:sz w:val="24"/>
          <w:szCs w:val="24"/>
        </w:rPr>
        <w:t xml:space="preserve">. </w:t>
      </w:r>
      <w:r w:rsidR="005F0FE5">
        <w:rPr>
          <w:rFonts w:ascii="Century Schoolbook" w:eastAsia="Century Schoolbook" w:hAnsi="Century Schoolbook" w:cs="Century Schoolbook"/>
          <w:sz w:val="24"/>
          <w:szCs w:val="24"/>
        </w:rPr>
        <w:t>Thus, i</w:t>
      </w:r>
      <w:r w:rsidR="00B44A32">
        <w:rPr>
          <w:rFonts w:ascii="Century Schoolbook" w:eastAsia="Century Schoolbook" w:hAnsi="Century Schoolbook" w:cs="Century Schoolbook"/>
          <w:sz w:val="24"/>
          <w:szCs w:val="24"/>
        </w:rPr>
        <w:t xml:space="preserve">t is </w:t>
      </w:r>
      <w:r w:rsidRPr="2CB9C50C">
        <w:rPr>
          <w:rFonts w:ascii="Century Schoolbook" w:eastAsia="Century Schoolbook" w:hAnsi="Century Schoolbook" w:cs="Century Schoolbook"/>
          <w:sz w:val="24"/>
          <w:szCs w:val="24"/>
        </w:rPr>
        <w:t xml:space="preserve">critical to interpret the </w:t>
      </w:r>
      <w:r w:rsidR="00B44A32">
        <w:rPr>
          <w:rFonts w:ascii="Century Schoolbook" w:eastAsia="Century Schoolbook" w:hAnsi="Century Schoolbook" w:cs="Century Schoolbook"/>
          <w:sz w:val="24"/>
          <w:szCs w:val="24"/>
        </w:rPr>
        <w:t>function</w:t>
      </w:r>
      <w:r w:rsidR="00B847D3">
        <w:rPr>
          <w:rFonts w:ascii="Century Schoolbook" w:eastAsia="Century Schoolbook" w:hAnsi="Century Schoolbook" w:cs="Century Schoolbook"/>
          <w:sz w:val="24"/>
          <w:szCs w:val="24"/>
        </w:rPr>
        <w:t xml:space="preserve"> </w:t>
      </w:r>
      <w:r w:rsidR="00B44A32">
        <w:rPr>
          <w:rFonts w:ascii="Century Schoolbook" w:eastAsia="Century Schoolbook" w:hAnsi="Century Schoolbook" w:cs="Century Schoolbook"/>
          <w:sz w:val="24"/>
          <w:szCs w:val="24"/>
        </w:rPr>
        <w:t>of each region</w:t>
      </w:r>
      <w:r w:rsidRPr="2CB9C50C">
        <w:rPr>
          <w:rFonts w:ascii="Century Schoolbook" w:eastAsia="Century Schoolbook" w:hAnsi="Century Schoolbook" w:cs="Century Schoolbook"/>
          <w:sz w:val="24"/>
          <w:szCs w:val="24"/>
        </w:rPr>
        <w:t xml:space="preserve"> in </w:t>
      </w:r>
      <w:r w:rsidR="00B44A32">
        <w:rPr>
          <w:rFonts w:ascii="Century Schoolbook" w:eastAsia="Century Schoolbook" w:hAnsi="Century Schoolbook" w:cs="Century Schoolbook"/>
          <w:sz w:val="24"/>
          <w:szCs w:val="24"/>
        </w:rPr>
        <w:t>a</w:t>
      </w:r>
      <w:r w:rsidRPr="2CB9C50C">
        <w:rPr>
          <w:rFonts w:ascii="Century Schoolbook" w:eastAsia="Century Schoolbook" w:hAnsi="Century Schoolbook" w:cs="Century Schoolbook"/>
          <w:sz w:val="24"/>
          <w:szCs w:val="24"/>
        </w:rPr>
        <w:t xml:space="preserve"> broader context</w:t>
      </w:r>
      <w:r w:rsidR="00B44A32">
        <w:rPr>
          <w:rFonts w:ascii="Century Schoolbook" w:eastAsia="Century Schoolbook" w:hAnsi="Century Schoolbook" w:cs="Century Schoolbook"/>
          <w:sz w:val="24"/>
          <w:szCs w:val="24"/>
        </w:rPr>
        <w:t xml:space="preserve"> in order </w:t>
      </w:r>
      <w:r w:rsidRPr="2CB9C50C">
        <w:rPr>
          <w:rFonts w:ascii="Century Schoolbook" w:eastAsia="Century Schoolbook" w:hAnsi="Century Schoolbook" w:cs="Century Schoolbook"/>
          <w:sz w:val="24"/>
          <w:szCs w:val="24"/>
        </w:rPr>
        <w:t xml:space="preserve">to </w:t>
      </w:r>
      <w:r w:rsidR="00B44A32">
        <w:rPr>
          <w:rFonts w:ascii="Century Schoolbook" w:eastAsia="Century Schoolbook" w:hAnsi="Century Schoolbook" w:cs="Century Schoolbook"/>
          <w:sz w:val="24"/>
          <w:szCs w:val="24"/>
        </w:rPr>
        <w:t xml:space="preserve">understand </w:t>
      </w:r>
      <w:r w:rsidR="00B847D3">
        <w:rPr>
          <w:rFonts w:ascii="Century Schoolbook" w:eastAsia="Century Schoolbook" w:hAnsi="Century Schoolbook" w:cs="Century Schoolbook"/>
          <w:sz w:val="24"/>
          <w:szCs w:val="24"/>
        </w:rPr>
        <w:t xml:space="preserve">their role within large-scale </w:t>
      </w:r>
      <w:r w:rsidR="005F0FE5">
        <w:rPr>
          <w:rFonts w:ascii="Century Schoolbook" w:eastAsia="Century Schoolbook" w:hAnsi="Century Schoolbook" w:cs="Century Schoolbook"/>
          <w:sz w:val="24"/>
          <w:szCs w:val="24"/>
        </w:rPr>
        <w:t>networks</w:t>
      </w:r>
      <w:r w:rsidR="00B44A32">
        <w:rPr>
          <w:rFonts w:ascii="Century Schoolbook" w:eastAsia="Century Schoolbook" w:hAnsi="Century Schoolbook" w:cs="Century Schoolbook"/>
          <w:sz w:val="24"/>
          <w:szCs w:val="24"/>
        </w:rPr>
        <w:t xml:space="preserve"> and to </w:t>
      </w:r>
      <w:r w:rsidRPr="2CB9C50C">
        <w:rPr>
          <w:rFonts w:ascii="Century Schoolbook" w:eastAsia="Century Schoolbook" w:hAnsi="Century Schoolbook" w:cs="Century Schoolbook"/>
          <w:sz w:val="24"/>
          <w:szCs w:val="24"/>
        </w:rPr>
        <w:t xml:space="preserve">better </w:t>
      </w:r>
      <w:r w:rsidR="00B44A32">
        <w:rPr>
          <w:rFonts w:ascii="Century Schoolbook" w:eastAsia="Century Schoolbook" w:hAnsi="Century Schoolbook" w:cs="Century Schoolbook"/>
          <w:sz w:val="24"/>
          <w:szCs w:val="24"/>
        </w:rPr>
        <w:t>identify</w:t>
      </w:r>
      <w:r w:rsidRPr="2CB9C50C">
        <w:rPr>
          <w:rFonts w:ascii="Century Schoolbook" w:eastAsia="Century Schoolbook" w:hAnsi="Century Schoolbook" w:cs="Century Schoolbook"/>
          <w:sz w:val="24"/>
          <w:szCs w:val="24"/>
        </w:rPr>
        <w:t xml:space="preserve"> subtle differences between</w:t>
      </w:r>
      <w:r w:rsidR="00B44A32">
        <w:rPr>
          <w:rFonts w:ascii="Century Schoolbook" w:eastAsia="Century Schoolbook" w:hAnsi="Century Schoolbook" w:cs="Century Schoolbook"/>
          <w:sz w:val="24"/>
          <w:szCs w:val="24"/>
        </w:rPr>
        <w:t xml:space="preserve"> similar regions</w:t>
      </w:r>
      <w:r w:rsidR="00C7258B">
        <w:rPr>
          <w:rFonts w:ascii="Century Schoolbook" w:eastAsia="Century Schoolbook" w:hAnsi="Century Schoolbook" w:cs="Century Schoolbook"/>
          <w:sz w:val="24"/>
          <w:szCs w:val="24"/>
        </w:rPr>
        <w:t xml:space="preserve"> in the same network</w:t>
      </w:r>
      <w:r w:rsidR="00B44A32">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 xml:space="preserve"> Second, </w:t>
      </w:r>
      <w:r w:rsidR="00420958">
        <w:rPr>
          <w:rFonts w:ascii="Century Schoolbook" w:eastAsia="Century Schoolbook" w:hAnsi="Century Schoolbook" w:cs="Century Schoolbook"/>
          <w:sz w:val="24"/>
          <w:szCs w:val="24"/>
        </w:rPr>
        <w:t>it is notoriously difficult to infer mental function from observed brain activity (the so-called problem of “</w:t>
      </w:r>
      <w:r w:rsidRPr="2CB9C50C">
        <w:rPr>
          <w:rFonts w:ascii="Century Schoolbook" w:eastAsia="Century Schoolbook" w:hAnsi="Century Schoolbook" w:cs="Century Schoolbook"/>
          <w:sz w:val="24"/>
          <w:szCs w:val="24"/>
        </w:rPr>
        <w:t>reverse inference</w:t>
      </w:r>
      <w:r w:rsidR="00420958">
        <w:rPr>
          <w:rFonts w:ascii="Century Schoolbook" w:eastAsia="Century Schoolbook" w:hAnsi="Century Schoolbook" w:cs="Century Schoolbook"/>
          <w:sz w:val="24"/>
          <w:szCs w:val="24"/>
        </w:rPr>
        <w:t>”</w:t>
      </w:r>
      <w:r w:rsidRPr="2CB9C50C">
        <w:fldChar w:fldCharType="begin"/>
      </w:r>
      <w:r w:rsidR="00132E8A">
        <w:rPr>
          <w:rFonts w:ascii="Century Schoolbook" w:hAnsi="Century Schoolbook"/>
          <w:sz w:val="24"/>
          <w:szCs w:val="24"/>
        </w:rPr>
        <w:instrText xml:space="preserve"> ADDIN PAPERS2_CITATIONS &lt;citation&gt;&lt;uuid&gt;D82A858E-C564-4E57-9008-B75D4B7463E6&lt;/uuid&gt;&lt;priority&gt;0&lt;/priority&gt;&lt;publications&gt;&lt;publication&gt;&lt;uuid&gt;88A10A83-E381-439F-A809-415EC8D87132&lt;/uuid&gt;&lt;volume&gt;10&lt;/volume&gt;&lt;accepted_date&gt;99200512131200000000222000&lt;/accepted_date&gt;&lt;doi&gt;10.1016/j.tics.2005.12.004&lt;/doi&gt;&lt;startpage&gt;59&lt;/startpage&gt;&lt;revision_date&gt;99200511161200000000222000&lt;/revision_date&gt;&lt;publication_date&gt;99200602001200000000220000&lt;/publication_date&gt;&lt;url&gt;http://eutils.ncbi.nlm.nih.gov/entrez/eutils/elink.fcgi?dbfrom=pubmed&amp;amp;id=16406760&amp;amp;retmode=ref&amp;amp;cmd=prlinks&lt;/url&gt;&lt;type&gt;400&lt;/type&gt;&lt;title&gt;Can cognitive processes be inferred from neuroimaging data?&lt;/title&gt;&lt;submission_date&gt;99200508101200000000222000&lt;/submission_date&gt;&lt;number&gt;2&lt;/number&gt;&lt;institution&gt;Department of Psychology and Brain Research Institute, UCLA, Los Angeles, CA 90095-1563, USA. poldrack@ucla.edu&lt;/institution&gt;&lt;subtype&gt;400&lt;/subtype&gt;&lt;endpage&gt;63&lt;/endpage&gt;&lt;bundle&gt;&lt;publication&gt;&lt;publisher&gt;Elsevier Ltd&lt;/publisher&gt;&lt;title&gt;Trends in Cognitive Sciences&lt;/title&gt;&lt;type&gt;-100&lt;/type&gt;&lt;subtype&gt;-100&lt;/subtype&gt;&lt;uuid&gt;5BD0FF0C-2649-4D8B-979F-ED87896BC93C&lt;/uuid&gt;&lt;/publication&gt;&lt;/bundle&gt;&lt;authors&gt;&lt;author&gt;&lt;firstName&gt;Russell&lt;/firstName&gt;&lt;middleNames&gt;A&lt;/middleNames&gt;&lt;lastName&gt;Poldrack&lt;/lastName&gt;&lt;/author&gt;&lt;/authors&gt;&lt;/publication&gt;&lt;/publications&gt;&lt;cites&gt;&lt;/cites&gt;&lt;/citation&gt;</w:instrText>
      </w:r>
      <w:r w:rsidRPr="2CB9C50C">
        <w:rPr>
          <w:rFonts w:ascii="Century Schoolbook" w:hAnsi="Century Schoolbook"/>
          <w:sz w:val="24"/>
          <w:szCs w:val="24"/>
        </w:rPr>
        <w:fldChar w:fldCharType="separate"/>
      </w:r>
      <w:ins w:id="68" w:author="Alejandro De La Vega" w:date="2016-10-20T14:55:00Z">
        <w:r w:rsidR="00132E8A">
          <w:rPr>
            <w:rFonts w:ascii="Helvetica" w:eastAsiaTheme="minorEastAsia" w:hAnsi="Helvetica" w:cs="Helvetica"/>
            <w:i/>
            <w:sz w:val="24"/>
            <w:vertAlign w:val="superscript"/>
          </w:rPr>
          <w:t>19</w:t>
        </w:r>
      </w:ins>
      <w:r w:rsidRPr="2CB9C50C">
        <w:fldChar w:fldCharType="end"/>
      </w:r>
      <w:r w:rsidR="00420958">
        <w:rPr>
          <w:rFonts w:ascii="Century Schoolbook" w:eastAsia="Century Schoolbook" w:hAnsi="Century Schoolbook" w:cs="Century Schoolbook"/>
          <w:sz w:val="24"/>
          <w:szCs w:val="24"/>
        </w:rPr>
        <w:t xml:space="preserve">), as </w:t>
      </w:r>
      <w:r w:rsidR="0072708B">
        <w:rPr>
          <w:rFonts w:ascii="Century Schoolbook" w:eastAsia="Century Schoolbook" w:hAnsi="Century Schoolbook" w:cs="Century Schoolbook"/>
          <w:sz w:val="24"/>
          <w:szCs w:val="24"/>
        </w:rPr>
        <w:t>determining</w:t>
      </w:r>
      <w:r w:rsidR="00420958">
        <w:rPr>
          <w:rFonts w:ascii="Century Schoolbook" w:eastAsia="Century Schoolbook" w:hAnsi="Century Schoolbook" w:cs="Century Schoolbook"/>
          <w:sz w:val="24"/>
          <w:szCs w:val="24"/>
        </w:rPr>
        <w:t xml:space="preserve"> the relative specificity with which a particular task or process activates a given region requires the ability to quantify the likelihood of activation in that region across a wide range of potential tasks. </w:t>
      </w:r>
      <w:r w:rsidRPr="2CB9C50C">
        <w:rPr>
          <w:rFonts w:ascii="Century Schoolbook" w:eastAsia="Century Schoolbook" w:hAnsi="Century Schoolbook" w:cs="Century Schoolbook"/>
          <w:sz w:val="24"/>
          <w:szCs w:val="24"/>
        </w:rPr>
        <w:t xml:space="preserve">This </w:t>
      </w:r>
      <w:r w:rsidR="00420958">
        <w:rPr>
          <w:rFonts w:ascii="Century Schoolbook" w:eastAsia="Century Schoolbook" w:hAnsi="Century Schoolbook" w:cs="Century Schoolbook"/>
          <w:sz w:val="24"/>
          <w:szCs w:val="24"/>
        </w:rPr>
        <w:t>problem</w:t>
      </w:r>
      <w:r w:rsidR="00420958"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 xml:space="preserve">is particularly acute in </w:t>
      </w:r>
      <w:r w:rsidR="00EC5696">
        <w:rPr>
          <w:rFonts w:ascii="Century Schoolbook" w:eastAsia="Century Schoolbook" w:hAnsi="Century Schoolbook" w:cs="Century Schoolbook"/>
          <w:sz w:val="24"/>
          <w:szCs w:val="24"/>
        </w:rPr>
        <w:t>brain regions</w:t>
      </w:r>
      <w:r w:rsidRPr="2CB9C50C">
        <w:rPr>
          <w:rFonts w:ascii="Century Schoolbook" w:eastAsia="Century Schoolbook" w:hAnsi="Century Schoolbook" w:cs="Century Schoolbook"/>
          <w:sz w:val="24"/>
          <w:szCs w:val="24"/>
        </w:rPr>
        <w:t xml:space="preserve"> </w:t>
      </w:r>
      <w:r w:rsidR="00EC5696">
        <w:rPr>
          <w:rFonts w:ascii="Century Schoolbook" w:eastAsia="Century Schoolbook" w:hAnsi="Century Schoolbook" w:cs="Century Schoolbook"/>
          <w:sz w:val="24"/>
          <w:szCs w:val="24"/>
        </w:rPr>
        <w:t xml:space="preserve">that appear to activate </w:t>
      </w:r>
      <w:r w:rsidRPr="2CB9C50C">
        <w:rPr>
          <w:rFonts w:ascii="Century Schoolbook" w:eastAsia="Century Schoolbook" w:hAnsi="Century Schoolbook" w:cs="Century Schoolbook"/>
          <w:sz w:val="24"/>
          <w:szCs w:val="24"/>
        </w:rPr>
        <w:t>frequentl</w:t>
      </w:r>
      <w:r w:rsidR="00D60225" w:rsidRPr="2CB9C50C">
        <w:rPr>
          <w:rFonts w:ascii="Century Schoolbook" w:eastAsia="Century Schoolbook" w:hAnsi="Century Schoolbook" w:cs="Century Schoolbook"/>
          <w:sz w:val="24"/>
          <w:szCs w:val="24"/>
        </w:rPr>
        <w:t xml:space="preserve">y across a broad range of tasks. </w:t>
      </w:r>
      <w:r w:rsidRPr="2CB9C50C">
        <w:rPr>
          <w:rFonts w:ascii="Century Schoolbook" w:eastAsia="Century Schoolbook" w:hAnsi="Century Schoolbook" w:cs="Century Schoolbook"/>
          <w:sz w:val="24"/>
          <w:szCs w:val="24"/>
        </w:rPr>
        <w:t xml:space="preserve">Hence, </w:t>
      </w:r>
      <w:r w:rsidR="002118A9">
        <w:rPr>
          <w:rFonts w:ascii="Century Schoolbook" w:eastAsia="Century Schoolbook" w:hAnsi="Century Schoolbook" w:cs="Century Schoolbook"/>
          <w:sz w:val="24"/>
          <w:szCs w:val="24"/>
        </w:rPr>
        <w:t>the fact that</w:t>
      </w:r>
      <w:r w:rsidRPr="2CB9C50C">
        <w:rPr>
          <w:rFonts w:ascii="Century Schoolbook" w:eastAsia="Century Schoolbook" w:hAnsi="Century Schoolbook" w:cs="Century Schoolbook"/>
          <w:sz w:val="24"/>
          <w:szCs w:val="24"/>
        </w:rPr>
        <w:t xml:space="preserve"> LFC </w:t>
      </w:r>
      <w:r w:rsidR="002118A9">
        <w:rPr>
          <w:rFonts w:ascii="Century Schoolbook" w:eastAsia="Century Schoolbook" w:hAnsi="Century Schoolbook" w:cs="Century Schoolbook"/>
          <w:sz w:val="24"/>
          <w:szCs w:val="24"/>
        </w:rPr>
        <w:t>appears to be involved</w:t>
      </w:r>
      <w:r w:rsidRPr="2CB9C50C">
        <w:rPr>
          <w:rFonts w:ascii="Century Schoolbook" w:eastAsia="Century Schoolbook" w:hAnsi="Century Schoolbook" w:cs="Century Schoolbook"/>
          <w:sz w:val="24"/>
          <w:szCs w:val="24"/>
        </w:rPr>
        <w:t xml:space="preserve"> in a broad range</w:t>
      </w:r>
      <w:r w:rsidR="002118A9">
        <w:rPr>
          <w:rFonts w:ascii="Century Schoolbook" w:eastAsia="Century Schoolbook" w:hAnsi="Century Schoolbook" w:cs="Century Schoolbook"/>
          <w:sz w:val="24"/>
          <w:szCs w:val="24"/>
        </w:rPr>
        <w:t xml:space="preserve"> of</w:t>
      </w:r>
      <w:r w:rsidRPr="2CB9C50C">
        <w:rPr>
          <w:rFonts w:ascii="Century Schoolbook" w:eastAsia="Century Schoolbook" w:hAnsi="Century Schoolbook" w:cs="Century Schoolbook"/>
          <w:sz w:val="24"/>
          <w:szCs w:val="24"/>
        </w:rPr>
        <w:t xml:space="preserve"> tasks</w:t>
      </w:r>
      <w:r w:rsidR="002118A9">
        <w:rPr>
          <w:rFonts w:ascii="Century Schoolbook" w:eastAsia="Century Schoolbook" w:hAnsi="Century Schoolbook" w:cs="Century Schoolbook"/>
          <w:sz w:val="24"/>
          <w:szCs w:val="24"/>
        </w:rPr>
        <w:t xml:space="preserve">—putatively </w:t>
      </w:r>
      <w:r w:rsidRPr="2CB9C50C">
        <w:rPr>
          <w:rFonts w:ascii="Century Schoolbook" w:eastAsia="Century Schoolbook" w:hAnsi="Century Schoolbook" w:cs="Century Schoolbook"/>
          <w:sz w:val="24"/>
          <w:szCs w:val="24"/>
        </w:rPr>
        <w:t xml:space="preserve">due to its critical role in </w:t>
      </w:r>
      <w:r w:rsidR="002118A9">
        <w:rPr>
          <w:rFonts w:ascii="Century Schoolbook" w:eastAsia="Century Schoolbook" w:hAnsi="Century Schoolbook" w:cs="Century Schoolbook"/>
          <w:sz w:val="24"/>
          <w:szCs w:val="24"/>
        </w:rPr>
        <w:t xml:space="preserve">guiding </w:t>
      </w:r>
      <w:r w:rsidRPr="2CB9C50C">
        <w:rPr>
          <w:rFonts w:ascii="Century Schoolbook" w:eastAsia="Century Schoolbook" w:hAnsi="Century Schoolbook" w:cs="Century Schoolbook"/>
          <w:sz w:val="24"/>
          <w:szCs w:val="24"/>
        </w:rPr>
        <w:t>flexible behavior</w:t>
      </w:r>
      <w:r w:rsidR="0072708B">
        <w:rPr>
          <w:rFonts w:ascii="Century Schoolbook" w:eastAsia="Century Schoolbook" w:hAnsi="Century Schoolbook" w:cs="Century Schoolbook"/>
          <w:sz w:val="24"/>
          <w:szCs w:val="24"/>
        </w:rPr>
        <w:fldChar w:fldCharType="begin"/>
      </w:r>
      <w:r w:rsidR="00132E8A">
        <w:rPr>
          <w:rFonts w:ascii="Century Schoolbook" w:eastAsia="Century Schoolbook" w:hAnsi="Century Schoolbook" w:cs="Century Schoolbook"/>
          <w:sz w:val="24"/>
          <w:szCs w:val="24"/>
        </w:rPr>
        <w:instrText xml:space="preserve"> ADDIN PAPERS2_CITATIONS &lt;citation&gt;&lt;uuid&gt;7232DB5C-1161-445B-A811-DE94E131930B&lt;/uuid&gt;&lt;priority&gt;0&lt;/priority&gt;&lt;publications&gt;&lt;publication&gt;&lt;uuid&gt;13400A0F-E1EA-4D30-A09B-05B9A871698C&lt;/uuid&gt;&lt;volume&gt;50&lt;/volume&gt;&lt;accepted_date&gt;99200604211200000000222000&lt;/accepted_date&gt;&lt;doi&gt;10.1016/j.neuron.2006.04.031&lt;/doi&gt;&lt;startpage&gt;799&lt;/startpage&gt;&lt;revision_date&gt;99200602201200000000222000&lt;/revision_date&gt;&lt;publication_date&gt;99200606011200000000222000&lt;/publication_date&gt;&lt;url&gt;http://linkinghub.elsevier.com/retrieve/pii/S0896627306003497&lt;/url&gt;&lt;type&gt;400&lt;/type&gt;&lt;title&gt;A core system for the implementation of task sets.&lt;/title&gt;&lt;publisher&gt;Elsevier&lt;/publisher&gt;&lt;submission_date&gt;99200511021200000000222000&lt;/submission_date&gt;&lt;number&gt;5&lt;/number&gt;&lt;institution&gt;Department of Radiology, Washington University School of Medicine, St. Louis, Missouri 63110, USA. ndosenbach@wustl.edu&lt;/institution&gt;&lt;subtype&gt;400&lt;/subtype&gt;&lt;endpage&gt;812&lt;/endpage&gt;&lt;bundle&gt;&lt;publication&gt;&lt;publisher&gt;Elsevier Inc.&lt;/publisher&gt;&lt;title&gt;Neuron&lt;/title&gt;&lt;type&gt;-100&lt;/type&gt;&lt;subtype&gt;-100&lt;/subtype&gt;&lt;uuid&gt;6C804F8C-6661-4380-9F66-FEF7A8C9B049&lt;/uuid&gt;&lt;/publication&gt;&lt;/bundle&gt;&lt;authors&gt;&lt;author&gt;&lt;firstName&gt;Nico&lt;/firstName&gt;&lt;middleNames&gt;U F&lt;/middleNames&gt;&lt;lastName&gt;Dosenbach&lt;/lastName&gt;&lt;/author&gt;&lt;author&gt;&lt;firstName&gt;Kristina&lt;/firstName&gt;&lt;middleNames&gt;M&lt;/middleNames&gt;&lt;lastName&gt;Visscher&lt;/lastName&gt;&lt;/author&gt;&lt;author&gt;&lt;firstName&gt;Erica&lt;/firstName&gt;&lt;middleNames&gt;D&lt;/middleNames&gt;&lt;lastName&gt;Palmer&lt;/lastName&gt;&lt;/author&gt;&lt;author&gt;&lt;firstName&gt;Francis&lt;/firstName&gt;&lt;middleNames&gt;M&lt;/middleNames&gt;&lt;lastName&gt;Miezin&lt;/lastName&gt;&lt;/author&gt;&lt;author&gt;&lt;firstName&gt;Kristin&lt;/firstName&gt;&lt;middleNames&gt;K&lt;/middleNames&gt;&lt;lastName&gt;Wenger&lt;/lastName&gt;&lt;/author&gt;&lt;author&gt;&lt;firstName&gt;Hyunseon&lt;/firstName&gt;&lt;middleNames&gt;C&lt;/middleNames&gt;&lt;lastName&gt;Kang&lt;/lastName&gt;&lt;/author&gt;&lt;author&gt;&lt;firstName&gt;E&lt;/firstName&gt;&lt;middleNames&gt;Darcy&lt;/middleNames&gt;&lt;lastName&gt;Burgund&lt;/lastName&gt;&lt;/author&gt;&lt;author&gt;&lt;firstName&gt;Ansley&lt;/firstName&gt;&lt;middleNames&gt;L&lt;/middleNames&gt;&lt;lastName&gt;Grimes&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gt;&lt;uuid&gt;1C7738B9-AF4E-4BE5-AC96-B04BAFBB87AF&lt;/uuid&gt;&lt;volume&gt;14&lt;/volume&gt;&lt;accepted_date&gt;99201001111200000000222000&lt;/accepted_date&gt;&lt;doi&gt;10.1016/j.tics.2010.01.004&lt;/doi&gt;&lt;startpage&gt;172&lt;/startpage&gt;&lt;revision_date&gt;99201001081200000000222000&lt;/revision_date&gt;&lt;publication_date&gt;99201004001200000000220000&lt;/publication_date&gt;&lt;url&gt;http://linkinghub.elsevier.com/retrieve/pii/S1364661310000057&lt;/url&gt;&lt;type&gt;400&lt;/type&gt;&lt;title&gt;The multiple-demand (MD) system of the primate brain: mental programs for intelligent behaviour.&lt;/title&gt;&lt;publisher&gt;Elsevier&lt;/publisher&gt;&lt;submission_date&gt;99200906231200000000222000&lt;/submission_date&gt;&lt;number&gt;4&lt;/number&gt;&lt;institution&gt;MRC Cognition and Brain Sciences Unit, 15 Chaucer Road, Cambridge CB2 7EF, UK. john.duncan@mrc-cbu.cam.ac.uk &amp;lt;john.duncan@mrc-cbu.cam.ac.uk&amp;gt;&lt;/institution&gt;&lt;subtype&gt;400&lt;/subtype&gt;&lt;endpage&gt;179&lt;/endpage&gt;&lt;bundle&gt;&lt;publication&gt;&lt;publisher&gt;Elsevier Ltd&lt;/publisher&gt;&lt;title&gt;Trends in Cognitive Sciences&lt;/title&gt;&lt;type&gt;-100&lt;/type&gt;&lt;subtype&gt;-100&lt;/subtype&gt;&lt;uuid&gt;5BD0FF0C-2649-4D8B-979F-ED87896BC93C&lt;/uuid&gt;&lt;/publication&gt;&lt;/bundle&gt;&lt;authors&gt;&lt;author&gt;&lt;firstName&gt;John&lt;/firstName&gt;&lt;lastName&gt;Duncan&lt;/lastName&gt;&lt;/author&gt;&lt;/authors&gt;&lt;/publication&gt;&lt;publication&gt;&lt;uuid&gt;7A2B6DB8-D6D7-4B4D-8777-266E9CF470E6&lt;/uuid&gt;&lt;volume&gt;24&lt;/volume&gt;&lt;doi&gt;10.1146/annurev.neuro.24.1.167&lt;/doi&gt;&lt;startpage&gt;167&lt;/startpage&gt;&lt;publication_date&gt;99200100001200000000200000&lt;/publication_date&gt;&lt;url&gt;http://www.annualreviews.org/doi/10.1146/annurev.neuro.24.1.167&lt;/url&gt;&lt;type&gt;400&lt;/type&gt;&lt;title&gt;An integrative theory of prefrontal cortex function.&lt;/title&gt;&lt;publisher&gt; Annual Reviews 4139 El Camino Way, P.O. Box 10139, Palo Alto, CA 94303-0139, USA&lt;/publisher&gt;&lt;institution&gt;Center for Learning and Memory, RIKEN-MIT Neuroscience Research Center and Department of Brain and Cognitive Sciences, Massachusetts Institute of Technology, Cambridge, Massachusetts 02139, USA. ekm@ai.mit.edu&lt;/institution&gt;&lt;number&gt;1&lt;/number&gt;&lt;subtype&gt;400&lt;/subtype&gt;&lt;endpage&gt;202&lt;/endpage&gt;&lt;bundle&gt;&lt;publication&gt;&lt;title&gt;Annual Review of Neuroscience&lt;/title&gt;&lt;type&gt;-100&lt;/type&gt;&lt;subtype&gt;-100&lt;/subtype&gt;&lt;uuid&gt;5557B823-D203-4C5C-BAAF-400E32D012DF&lt;/uuid&gt;&lt;/publication&gt;&lt;/bundle&gt;&lt;authors&gt;&lt;author&gt;&lt;firstName&gt;E&lt;/firstName&gt;&lt;middleNames&gt;K&lt;/middleNames&gt;&lt;lastName&gt;Miller&lt;/lastName&gt;&lt;/author&gt;&lt;author&gt;&lt;firstName&gt;J&lt;/firstName&gt;&lt;middleNames&gt;D&lt;/middleNames&gt;&lt;lastName&gt;Cohen&lt;/lastName&gt;&lt;/author&gt;&lt;/authors&gt;&lt;/publication&gt;&lt;/publications&gt;&lt;cites&gt;&lt;/cites&gt;&lt;/citation&gt;</w:instrText>
      </w:r>
      <w:r w:rsidR="0072708B">
        <w:rPr>
          <w:rFonts w:ascii="Century Schoolbook" w:eastAsia="Century Schoolbook" w:hAnsi="Century Schoolbook" w:cs="Century Schoolbook"/>
          <w:sz w:val="24"/>
          <w:szCs w:val="24"/>
        </w:rPr>
        <w:fldChar w:fldCharType="separate"/>
      </w:r>
      <w:ins w:id="69" w:author="Alejandro De La Vega" w:date="2016-10-20T14:55:00Z">
        <w:r w:rsidR="00132E8A">
          <w:rPr>
            <w:rFonts w:eastAsiaTheme="minorEastAsia" w:cs="Cambria"/>
            <w:i/>
            <w:sz w:val="24"/>
            <w:vertAlign w:val="superscript"/>
          </w:rPr>
          <w:t>1,20,21</w:t>
        </w:r>
      </w:ins>
      <w:r w:rsidR="0072708B">
        <w:rPr>
          <w:rFonts w:ascii="Century Schoolbook" w:eastAsia="Century Schoolbook" w:hAnsi="Century Schoolbook" w:cs="Century Schoolbook"/>
          <w:sz w:val="24"/>
          <w:szCs w:val="24"/>
        </w:rPr>
        <w:fldChar w:fldCharType="end"/>
      </w:r>
      <w:r w:rsidR="002118A9">
        <w:rPr>
          <w:rFonts w:ascii="Century Schoolbook" w:eastAsia="Century Schoolbook" w:hAnsi="Century Schoolbook" w:cs="Century Schoolbook"/>
          <w:sz w:val="24"/>
          <w:szCs w:val="24"/>
        </w:rPr>
        <w:t xml:space="preserve">—implies that </w:t>
      </w:r>
      <w:r w:rsidRPr="2CB9C50C">
        <w:rPr>
          <w:rFonts w:ascii="Century Schoolbook" w:eastAsia="Century Schoolbook" w:hAnsi="Century Schoolbook" w:cs="Century Schoolbook"/>
          <w:sz w:val="24"/>
          <w:szCs w:val="24"/>
        </w:rPr>
        <w:t xml:space="preserve">subregions of this area </w:t>
      </w:r>
      <w:r w:rsidR="002118A9">
        <w:rPr>
          <w:rFonts w:ascii="Century Schoolbook" w:eastAsia="Century Schoolbook" w:hAnsi="Century Schoolbook" w:cs="Century Schoolbook"/>
          <w:sz w:val="24"/>
          <w:szCs w:val="24"/>
        </w:rPr>
        <w:t xml:space="preserve">may be </w:t>
      </w:r>
      <w:r w:rsidRPr="2CB9C50C">
        <w:rPr>
          <w:rFonts w:ascii="Century Schoolbook" w:eastAsia="Century Schoolbook" w:hAnsi="Century Schoolbook" w:cs="Century Schoolbook"/>
          <w:sz w:val="24"/>
          <w:szCs w:val="24"/>
        </w:rPr>
        <w:t>particularly difficult to associate with specific mental operations</w:t>
      </w:r>
      <w:r w:rsidRPr="2CB9C50C">
        <w:fldChar w:fldCharType="begin"/>
      </w:r>
      <w:r w:rsidR="00132E8A">
        <w:rPr>
          <w:rFonts w:ascii="Century Schoolbook" w:hAnsi="Century Schoolbook"/>
          <w:sz w:val="24"/>
          <w:szCs w:val="24"/>
        </w:rPr>
        <w:instrText xml:space="preserve"> ADDIN PAPERS2_CITATIONS &lt;citation&gt;&lt;uuid&gt;9B0D122B-D78C-4FBC-A7E9-279B0FB5277D&lt;/uuid&gt;&lt;priority&gt;0&lt;/priority&gt;&lt;publications&gt;&lt;publication&gt;&lt;volume&gt;214&lt;/volume&gt;&lt;publication_date&gt;99201005291200000000222000&lt;/publication_date&gt;&lt;number&gt;5-6&lt;/number&gt;&lt;doi&gt;10.1007/s00429-010-0260-2&lt;/doi&gt;&lt;startpage&gt;669&lt;/startpage&gt;&lt;title&gt;Role of the anterior insula in task-level control and focal attention&lt;/title&gt;&lt;uuid&gt;C3FA09B1-23B4-42B0-AEAD-669E9FFD1BA1&lt;/uuid&gt;&lt;subtype&gt;400&lt;/subtype&gt;&lt;endpage&gt;680&lt;/endpage&gt;&lt;type&gt;400&lt;/type&gt;&lt;url&gt;http://link.springer.com/10.1007/s00429-010-0260-2&lt;/url&gt;&lt;bundle&gt;&lt;publication&gt;&lt;publisher&gt;Springer Berlin Heidelberg&lt;/publisher&gt;&lt;title&gt;Brain Structure and Function&lt;/title&gt;&lt;type&gt;-100&lt;/type&gt;&lt;subtype&gt;-100&lt;/subtype&gt;&lt;uuid&gt;3FFB578D-CEF0-4F1B-9429-57D982F5A39C&lt;/uuid&gt;&lt;/publication&gt;&lt;/bundle&gt;&lt;authors&gt;&lt;author&gt;&lt;firstName&gt;Steven&lt;/firstName&gt;&lt;middleNames&gt;M&lt;/middleNames&gt;&lt;lastName&gt;Nelson&lt;/lastName&gt;&lt;/author&gt;&lt;author&gt;&lt;firstName&gt;Nico&lt;/firstName&gt;&lt;middleNames&gt;U F&lt;/middleNames&gt;&lt;lastName&gt;Dosenbach&lt;/lastName&gt;&lt;/author&gt;&lt;author&gt;&lt;firstName&gt;Alexander&lt;/firstName&gt;&lt;middleNames&gt;L&lt;/middleNames&gt;&lt;lastName&gt;Cohen&lt;/lastName&gt;&lt;/author&gt;&lt;author&gt;&lt;firstName&gt;Mark&lt;/firstName&gt;&lt;middleNames&gt;E&lt;/middleNames&gt;&lt;lastName&gt;Wheeler&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s&gt;&lt;cites&gt;&lt;/cites&gt;&lt;/citation&gt;</w:instrText>
      </w:r>
      <w:r w:rsidRPr="2CB9C50C">
        <w:rPr>
          <w:rFonts w:ascii="Century Schoolbook" w:hAnsi="Century Schoolbook"/>
          <w:sz w:val="24"/>
          <w:szCs w:val="24"/>
        </w:rPr>
        <w:fldChar w:fldCharType="separate"/>
      </w:r>
      <w:ins w:id="70" w:author="Alejandro De La Vega" w:date="2016-10-20T14:55:00Z">
        <w:r w:rsidR="00132E8A">
          <w:rPr>
            <w:rFonts w:ascii="Helvetica" w:eastAsiaTheme="minorEastAsia" w:hAnsi="Helvetica" w:cs="Helvetica"/>
            <w:i/>
            <w:sz w:val="24"/>
            <w:vertAlign w:val="superscript"/>
          </w:rPr>
          <w:t>22</w:t>
        </w:r>
      </w:ins>
      <w:r w:rsidRPr="2CB9C50C">
        <w:fldChar w:fldCharType="end"/>
      </w:r>
      <w:r w:rsidRPr="2CB9C50C">
        <w:rPr>
          <w:rFonts w:ascii="Century Schoolbook" w:eastAsia="Century Schoolbook" w:hAnsi="Century Schoolbook" w:cs="Century Schoolbook"/>
          <w:sz w:val="24"/>
          <w:szCs w:val="24"/>
        </w:rPr>
        <w:t>.</w:t>
      </w:r>
    </w:p>
    <w:p w14:paraId="592E47EB" w14:textId="42E8721D" w:rsidR="005F3DB1" w:rsidRPr="00451461" w:rsidRDefault="005F3DB1" w:rsidP="00451461">
      <w:pPr>
        <w:pStyle w:val="Normal1"/>
        <w:rPr>
          <w:rFonts w:ascii="Century Schoolbook" w:eastAsia="Century Schoolbook" w:hAnsi="Century Schoolbook" w:cs="Century Schoolbook"/>
          <w:sz w:val="24"/>
          <w:szCs w:val="24"/>
        </w:rPr>
      </w:pPr>
      <w:r w:rsidRPr="2CB9C50C">
        <w:rPr>
          <w:rFonts w:ascii="Century Schoolbook" w:eastAsia="Century Schoolbook" w:hAnsi="Century Schoolbook" w:cs="Century Schoolbook"/>
          <w:sz w:val="24"/>
          <w:szCs w:val="24"/>
        </w:rPr>
        <w:t xml:space="preserve">Here we address these issues by creating a comprehensive mapping between </w:t>
      </w:r>
      <w:r w:rsidR="00D00376">
        <w:rPr>
          <w:rFonts w:ascii="Century Schoolbook" w:eastAsia="Century Schoolbook" w:hAnsi="Century Schoolbook" w:cs="Century Schoolbook"/>
          <w:sz w:val="24"/>
          <w:szCs w:val="24"/>
        </w:rPr>
        <w:t xml:space="preserve">data-derived semantic topics representing </w:t>
      </w:r>
      <w:r w:rsidRPr="2CB9C50C">
        <w:rPr>
          <w:rFonts w:ascii="Century Schoolbook" w:eastAsia="Century Schoolbook" w:hAnsi="Century Schoolbook" w:cs="Century Schoolbook"/>
          <w:sz w:val="24"/>
          <w:szCs w:val="24"/>
        </w:rPr>
        <w:t>psychological states and LFC using Neurosynth</w:t>
      </w:r>
      <w:r w:rsidR="00EE0CD5">
        <w:rPr>
          <w:rFonts w:ascii="Century Schoolbook" w:eastAsia="Century Schoolbook" w:hAnsi="Century Schoolbook" w:cs="Century Schoolbook"/>
          <w:sz w:val="24"/>
          <w:szCs w:val="24"/>
        </w:rPr>
        <w:fldChar w:fldCharType="begin"/>
      </w:r>
      <w:r w:rsidR="00132E8A">
        <w:rPr>
          <w:rFonts w:ascii="Century Schoolbook" w:eastAsia="Century Schoolbook" w:hAnsi="Century Schoolbook" w:cs="Century Schoolbook"/>
          <w:sz w:val="24"/>
          <w:szCs w:val="24"/>
        </w:rPr>
        <w:instrText xml:space="preserve"> ADDIN PAPERS2_CITATIONS &lt;citation&gt;&lt;uuid&gt;4CEA81C9-DB84-41EB-8F6B-35EEFA8DEDD1&lt;/uuid&gt;&lt;priority&gt;0&lt;/priority&gt;&lt;publications&gt;&lt;publication&gt;&lt;uuid&gt;C1A16678-5128-4A01-88C7-8E1A1989E6DB&lt;/uuid&gt;&lt;volume&gt;8&lt;/volume&gt;&lt;accepted_date&gt;99201105241200000000222000&lt;/accepted_date&gt;&lt;doi&gt;10.1038/nmeth.1635&lt;/doi&gt;&lt;startpage&gt;665&lt;/startpage&gt;&lt;publication_date&gt;99201108001200000000220000&lt;/publication_date&gt;&lt;url&gt;http://eutils.ncbi.nlm.nih.gov/entrez/eutils/elink.fcgi?dbfrom=pubmed&amp;amp;id=21706013&amp;amp;retmode=ref&amp;amp;cmd=prlinks&lt;/url&gt;&lt;type&gt;400&lt;/type&gt;&lt;title&gt;Large-scale automated synthesis of human functional neuroimaging data.&lt;/title&gt;&lt;submission_date&gt;99201101241200000000222000&lt;/submission_date&gt;&lt;number&gt;8&lt;/number&gt;&lt;institution&gt;Department of Psychology and Neuroscience, University of Colorado at Boulder, Boulder, Colorado, USA. tal.yarkoni@colorado.edu&lt;/institution&gt;&lt;subtype&gt;400&lt;/subtype&gt;&lt;endpage&gt;670&lt;/endpage&gt;&lt;bundle&gt;&lt;publication&gt;&lt;title&gt;Nature methods&lt;/title&gt;&lt;type&gt;-100&lt;/type&gt;&lt;subtype&gt;-100&lt;/subtype&gt;&lt;uuid&gt;C6231BBB-1654-4E7C-A8AF-85AE9C4AFEFA&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00EE0CD5">
        <w:rPr>
          <w:rFonts w:ascii="Century Schoolbook" w:eastAsia="Century Schoolbook" w:hAnsi="Century Schoolbook" w:cs="Century Schoolbook"/>
          <w:sz w:val="24"/>
          <w:szCs w:val="24"/>
        </w:rPr>
        <w:fldChar w:fldCharType="separate"/>
      </w:r>
      <w:ins w:id="71" w:author="Alejandro De La Vega" w:date="2016-10-20T14:55:00Z">
        <w:r w:rsidR="00132E8A">
          <w:rPr>
            <w:rFonts w:eastAsiaTheme="minorEastAsia" w:cs="Cambria"/>
            <w:i/>
            <w:sz w:val="24"/>
            <w:vertAlign w:val="superscript"/>
          </w:rPr>
          <w:t>23</w:t>
        </w:r>
      </w:ins>
      <w:r w:rsidR="00EE0CD5">
        <w:rPr>
          <w:rFonts w:ascii="Century Schoolbook" w:eastAsia="Century Schoolbook" w:hAnsi="Century Schoolbook" w:cs="Century Schoolbook"/>
          <w:sz w:val="24"/>
          <w:szCs w:val="24"/>
        </w:rPr>
        <w:fldChar w:fldCharType="end"/>
      </w:r>
      <w:r w:rsidRPr="2CB9C50C">
        <w:rPr>
          <w:rFonts w:ascii="Century Schoolbook" w:eastAsia="Century Schoolbook" w:hAnsi="Century Schoolbook" w:cs="Century Schoolbook"/>
          <w:sz w:val="24"/>
          <w:szCs w:val="24"/>
        </w:rPr>
        <w:t>, a framework for large-scale fMRI meta-analysis composed of nearly 11,500 studies. First, we used a data-driven method that exploits the observation th</w:t>
      </w:r>
      <w:r w:rsidR="00D60225" w:rsidRPr="2CB9C50C">
        <w:rPr>
          <w:rFonts w:ascii="Century Schoolbook" w:eastAsia="Century Schoolbook" w:hAnsi="Century Schoolbook" w:cs="Century Schoolbook"/>
          <w:sz w:val="24"/>
          <w:szCs w:val="24"/>
        </w:rPr>
        <w:t>at functionally related regions</w:t>
      </w:r>
      <w:r w:rsidRPr="2CB9C50C">
        <w:rPr>
          <w:rFonts w:ascii="Century Schoolbook" w:eastAsia="Century Schoolbook" w:hAnsi="Century Schoolbook" w:cs="Century Schoolbook"/>
          <w:sz w:val="24"/>
          <w:szCs w:val="24"/>
        </w:rPr>
        <w:t xml:space="preserve"> co-activate </w:t>
      </w:r>
      <w:r w:rsidR="00D60225" w:rsidRPr="2CB9C50C">
        <w:rPr>
          <w:rFonts w:ascii="Century Schoolbook" w:eastAsia="Century Schoolbook" w:hAnsi="Century Schoolbook" w:cs="Century Schoolbook"/>
          <w:sz w:val="24"/>
          <w:szCs w:val="24"/>
        </w:rPr>
        <w:t>across studies</w:t>
      </w:r>
      <w:r w:rsidR="00EE0CD5">
        <w:rPr>
          <w:rFonts w:ascii="Century Schoolbook" w:eastAsia="Century Schoolbook" w:hAnsi="Century Schoolbook" w:cs="Century Schoolbook"/>
          <w:sz w:val="24"/>
          <w:szCs w:val="24"/>
        </w:rPr>
        <w:fldChar w:fldCharType="begin"/>
      </w:r>
      <w:r w:rsidR="00132E8A">
        <w:rPr>
          <w:rFonts w:ascii="Century Schoolbook" w:eastAsia="Century Schoolbook" w:hAnsi="Century Schoolbook" w:cs="Century Schoolbook"/>
          <w:sz w:val="24"/>
          <w:szCs w:val="24"/>
        </w:rPr>
        <w:instrText xml:space="preserve"> ADDIN PAPERS2_CITATIONS &lt;citation&gt;&lt;uuid&gt;6A0BFBE8-3221-4A87-ABD1-680AB98DD714&lt;/uuid&gt;&lt;priority&gt;0&lt;/priority&gt;&lt;publications&gt;&lt;publication&gt;&lt;uuid&gt;E4245241-5544-49FC-B03B-D2FAEED49AB3&lt;/uuid&gt;&lt;volume&gt;18&lt;/volume&gt;&lt;doi&gt;10.1093/cercor/bhn014&lt;/doi&gt;&lt;startpage&gt;2553&lt;/startpage&gt;&lt;publication_date&gt;99200811001200000000220000&lt;/publication_date&gt;&lt;url&gt;http://cercor.oxfordjournals.org/content/18/11/2553.full&lt;/url&gt;&lt;type&gt;400&lt;/type&gt;&lt;title&gt;Functional coactivation map of the human brain.&lt;/title&gt;&lt;publisher&gt;Oxford University Press&lt;/publisher&gt;&lt;institution&gt;Brain &amp;amp; Body Centre, University of Nottingham, Nottingham NG7 2RD, United Kingdom. rto@psychology.nottingham.ac.uk&lt;/institution&gt;&lt;number&gt;11&lt;/number&gt;&lt;subtype&gt;400&lt;/subtype&gt;&lt;endpage&gt;2559&lt;/endpage&gt;&lt;bundle&gt;&lt;publication&gt;&lt;title&gt;Cerebral Cortex&lt;/title&gt;&lt;type&gt;-100&lt;/type&gt;&lt;subtype&gt;-100&lt;/subtype&gt;&lt;uuid&gt;77496BB1-9579-49BD-B03C-B44147E85F01&lt;/uuid&gt;&lt;/publication&gt;&lt;/bundle&gt;&lt;authors&gt;&lt;author&gt;&lt;firstName&gt;Roberto&lt;/firstName&gt;&lt;lastName&gt;Toro&lt;/lastName&gt;&lt;/author&gt;&lt;author&gt;&lt;firstName&gt;Peter&lt;/firstName&gt;&lt;middleNames&gt;T&lt;/middleNames&gt;&lt;lastName&gt;Fox&lt;/lastName&gt;&lt;/author&gt;&lt;author&gt;&lt;firstName&gt;Tomas&lt;/firstName&gt;&lt;lastName&gt;Paus&lt;/lastName&gt;&lt;/author&gt;&lt;/authors&gt;&lt;/publication&gt;&lt;publication&gt;&lt;uuid&gt;40CDF4F0-32DD-4CCD-98A8-31DE65661B9C&lt;/uuid&gt;&lt;volume&gt;1&lt;/volume&gt;&lt;doi&gt;10.1002/wcs.41&lt;/doi&gt;&lt;startpage&gt;293&lt;/startpage&gt;&lt;publication_date&gt;99201003011200000000222000&lt;/publication_date&gt;&lt;url&gt;http://onlinelibrary.wiley.com/doi/10.1002/wcs.41/full&lt;/url&gt;&lt;type&gt;400&lt;/type&gt;&lt;title&gt;Meta</w:instrText>
      </w:r>
      <w:r w:rsidR="00132E8A">
        <w:rPr>
          <w:rFonts w:ascii="American Typewriter Light" w:eastAsia="Century Schoolbook" w:hAnsi="American Typewriter Light" w:cs="American Typewriter Light"/>
          <w:sz w:val="24"/>
          <w:szCs w:val="24"/>
        </w:rPr>
        <w:instrText>‐</w:instrText>
      </w:r>
      <w:r w:rsidR="00132E8A">
        <w:rPr>
          <w:rFonts w:ascii="Century Schoolbook" w:eastAsia="Century Schoolbook" w:hAnsi="Century Schoolbook" w:cs="Century Schoolbook"/>
          <w:sz w:val="24"/>
          <w:szCs w:val="24"/>
        </w:rPr>
        <w:instrText>analysis of neuroimaging data&lt;/title&gt;&lt;publisher&gt;John Wiley &amp;amp; Sons, Inc.&lt;/publisher&gt;&lt;number&gt;2&lt;/number&gt;&lt;subtype&gt;400&lt;/subtype&gt;&lt;endpage&gt;300&lt;/endpage&gt;&lt;bundle&gt;&lt;publication&gt;&lt;publisher&gt;John Wiley &amp;amp; Sons, Inc.&lt;/publisher&gt;&lt;title&gt;Wiley Interdisciplinary Reviews: Cognitive Science&lt;/title&gt;&lt;type&gt;-100&lt;/type&gt;&lt;subtype&gt;-100&lt;/subtype&gt;&lt;uuid&gt;E22D369D-D7FF-4AD2-9297-62BE2EE037C5&lt;/uuid&gt;&lt;/publication&gt;&lt;/bundle&gt;&lt;authors&gt;&lt;author&gt;&lt;firstName&gt;Hedy&lt;/firstName&gt;&lt;lastName&gt;Kober&lt;/lastName&gt;&lt;/author&gt;&lt;author&gt;&lt;firstName&gt;Tor&lt;/firstName&gt;&lt;middleNames&gt;D&lt;/middleNames&gt;&lt;lastName&gt;Wager&lt;/lastName&gt;&lt;/author&gt;&lt;/authors&gt;&lt;/publication&gt;&lt;publication&gt;&lt;uuid&gt;D3B8E51E-27F6-4DD4-9715-7441AFD10E5C&lt;/uuid&gt;&lt;volume&gt;36&lt;/volume&gt;&lt;accepted_date&gt;99201605141200000000222000&lt;/accepted_date&gt;&lt;doi&gt;10.1523/JNEUROSCI.4402-15.2016&lt;/doi&gt;&lt;startpage&gt;6553&lt;/startpage&gt;&lt;publication_date&gt;99201606151200000000222000&lt;/publication_date&gt;&lt;url&gt;http://eutils.ncbi.nlm.nih.gov/entrez/eutils/elink.fcgi?dbfrom=pubmed&amp;amp;id=27307242&amp;amp;retmode=ref&amp;amp;cmd=prlinks&lt;/url&gt;&lt;type&gt;400&lt;/type&gt;&lt;title&gt;Large-Scale Meta-Analysis of Human Medial Frontal Cortex Reveals Tripartite Functional Organization.&lt;/title&gt;&lt;submission_date&gt;99201512081200000000222000&lt;/submission_date&gt;&lt;number&gt;24&lt;/number&gt;&lt;institution&gt;Department of Psychology and Neuroscience and Institute of Cognitive Science, University of Colorado, Boulder, Colorado 80309, delavega@colorado.edu.&lt;/institution&gt;&lt;subtype&gt;400&lt;/subtype&gt;&lt;endpage&gt;6562&lt;/endpage&gt;&lt;bundle&gt;&lt;publication&gt;&lt;title&gt;The Journal of neuroscience : the official journal of the Society for Neuroscience&lt;/title&gt;&lt;type&gt;-100&lt;/type&gt;&lt;subtype&gt;-100&lt;/subtype&gt;&lt;uuid&gt;03807444-C427-417F-A167-36A2FBD88CD7&lt;/uuid&gt;&lt;/publication&gt;&lt;/bundle&gt;&lt;authors&gt;&lt;author&gt;&lt;lastName&gt;Vega&lt;/lastName&gt;&lt;nonDroppingParticle&gt;La&lt;/nonDroppingParticle&gt;&lt;firstName&gt;Alejandro&lt;/firstName&gt;&lt;droppingParticle&gt;De&lt;/droppingParticle&gt;&lt;/author&gt;&lt;author&gt;&lt;firstName&gt;Luke&lt;/firstName&gt;&lt;middleNames&gt;J&lt;/middleNames&gt;&lt;lastName&gt;Chang&lt;/lastName&gt;&lt;/author&gt;&lt;author&gt;&lt;firstName&gt;Marie&lt;/firstName&gt;&lt;middleNames&gt;T&lt;/middleNames&gt;&lt;lastName&gt;Banich&lt;/lastName&gt;&lt;/author&gt;&lt;author&gt;&lt;firstName&gt;Tor&lt;/firstName&gt;&lt;middleNames&gt;D&lt;/middleNames&gt;&lt;lastName&gt;Wager&lt;/lastName&gt;&lt;/author&gt;&lt;author&gt;&lt;firstName&gt;Tal&lt;/firstName&gt;&lt;lastName&gt;Yarkoni&lt;/lastName&gt;&lt;/author&gt;&lt;/authors&gt;&lt;/publication&gt;&lt;publication&gt;&lt;uuid&gt;A1985130-6D15-4690-8A39-AA6B94BE5F12&lt;/uuid&gt;&lt;volume&gt;113&lt;/volume&gt;&lt;doi&gt;10.1073/pnas.1507610113&lt;/doi&gt;&lt;startpage&gt;1907&lt;/startpage&gt;&lt;publication_date&gt;99201602161200000000222000&lt;/publication_date&gt;&lt;url&gt;http://eutils.ncbi.nlm.nih.gov/entrez/eutils/elink.fcgi?dbfrom=pubmed&amp;amp;id=26831091&amp;amp;retmode=ref&amp;amp;cmd=prlinks&lt;/url&gt;&lt;type&gt;400&lt;/type&gt;&lt;title&gt;Regional specialization within the human striatum for diverse psychological functions.&lt;/title&gt;&lt;institution&gt;Division of the Humanities and Social Sciences, California Institute of Technology, Pasadena, CA 91125; pauli@caltech.edu.&lt;/institution&gt;&lt;number&gt;7&lt;/number&gt;&lt;subtype&gt;400&lt;/subtype&gt;&lt;endpage&gt;1912&lt;/endpage&gt;&lt;bundle&gt;&lt;publication&gt;&lt;title&gt;Proceedings of the National Academy of Sciences of the United States of America&lt;/title&gt;&lt;type&gt;-100&lt;/type&gt;&lt;subtype&gt;-100&lt;/subtype&gt;&lt;uuid&gt;FA9FAAF3-2E86-4404-94B1-9A6F67C243A4&lt;/uuid&gt;&lt;/publication&gt;&lt;/bundle&gt;&lt;authors&gt;&lt;author&gt;&lt;firstName&gt;Wolfgang&lt;/firstName&gt;&lt;middleNames&gt;M&lt;/middleNames&gt;&lt;lastName&gt;Pauli&lt;/lastName&gt;&lt;/author&gt;&lt;author&gt;&lt;firstName&gt;Randall&lt;/firstName&gt;&lt;middleNames&gt;C&lt;/middleNames&gt;&lt;lastName&gt;O’Reilly&lt;/lastName&gt;&lt;/author&gt;&lt;author&gt;&lt;firstName&gt;Tal&lt;/firstName&gt;&lt;lastName&gt;Yarkoni&lt;/lastName&gt;&lt;/author&gt;&lt;author&gt;&lt;firstName&gt;Tor&lt;/firstName&gt;&lt;middleNames&gt;D&lt;/middleNames&gt;&lt;lastName&gt;Wager&lt;/lastName&gt;&lt;/author&gt;&lt;/authors&gt;&lt;/publication&gt;&lt;publication&gt;&lt;uuid&gt;17E782B1-FF2F-4809-BAF9-B4C7AD504087&lt;/uuid&gt;&lt;volume&gt;11&lt;/volume&gt;&lt;accepted_date&gt;99201411301200000000222000&lt;/accepted_date&gt;&lt;doi&gt;10.1371/journal.pcbi.1004066&lt;/doi&gt;&lt;startpage&gt;e1004066&lt;/startpage&gt;&lt;publication_date&gt;99201504001200000000220000&lt;/publication_date&gt;&lt;url&gt;http://eutils.ncbi.nlm.nih.gov/entrez/eutils/elink.fcgi?dbfrom=pubmed&amp;amp;id=25853490&amp;amp;retmode=ref&amp;amp;cmd=prlinks&lt;/url&gt;&lt;type&gt;400&lt;/type&gt;&lt;title&gt;A Bayesian model of category-specific emotional brain responses.&lt;/title&gt;&lt;submission_date&gt;99201406161200000000222000&lt;/submission_date&gt;&lt;number&gt;4&lt;/number&gt;&lt;institution&gt;Department of Psychology and Neuroscience and the Institute for Cognitive Science, University of Colorado, Boulder, Colorado, United States of America.&lt;/institution&gt;&lt;subtype&gt;400&lt;/subtype&gt;&lt;bundle&gt;&lt;publication&gt;&lt;publisher&gt;Public Library of Science&lt;/publisher&gt;&lt;title&gt;PLoS computational biology&lt;/title&gt;&lt;citekey&gt;Anonymous:S/hY2jPn&lt;/citekey&gt;&lt;type&gt;-100&lt;/type&gt;&lt;subtype&gt;-100&lt;/subtype&gt;&lt;uuid&gt;5FC795DD-E0AD-400C-97E6-117626AACE93&lt;/uuid&gt;&lt;/publication&gt;&lt;/bundle&gt;&lt;authors&gt;&lt;author&gt;&lt;firstName&gt;Tor&lt;/firstName&gt;&lt;middleNames&gt;D&lt;/middleNames&gt;&lt;lastName&gt;Wager&lt;/lastName&gt;&lt;/author&gt;&lt;author&gt;&lt;firstName&gt;Jian&lt;/firstName&gt;&lt;lastName&gt;Kang&lt;/lastName&gt;&lt;/author&gt;&lt;author&gt;&lt;firstName&gt;Timothy&lt;/firstName&gt;&lt;middleNames&gt;D&lt;/middleNames&gt;&lt;lastName&gt;Johnson&lt;/lastName&gt;&lt;/author&gt;&lt;author&gt;&lt;firstName&gt;Thomas&lt;/firstName&gt;&lt;middleNames&gt;E&lt;/middleNames&gt;&lt;lastName&gt;Nichols&lt;/lastName&gt;&lt;/author&gt;&lt;author&gt;&lt;firstName&gt;Ajay&lt;/firstName&gt;&lt;middleNames&gt;B&lt;/middleNames&gt;&lt;lastName&gt;Satpute&lt;/lastName&gt;&lt;/author&gt;&lt;author&gt;&lt;firstName&gt;Lisa&lt;/firstName&gt;&lt;middleNames&gt;Feldman&lt;/middleNames&gt;&lt;lastName&gt;Barrett&lt;/lastName&gt;&lt;/author&gt;&lt;/authors&gt;&lt;/publication&gt;&lt;/publications&gt;&lt;cites&gt;&lt;/cites&gt;&lt;/citation&gt;</w:instrText>
      </w:r>
      <w:r w:rsidR="00EE0CD5">
        <w:rPr>
          <w:rFonts w:ascii="Century Schoolbook" w:eastAsia="Century Schoolbook" w:hAnsi="Century Schoolbook" w:cs="Century Schoolbook"/>
          <w:sz w:val="24"/>
          <w:szCs w:val="24"/>
        </w:rPr>
        <w:fldChar w:fldCharType="separate"/>
      </w:r>
      <w:ins w:id="72" w:author="Alejandro De La Vega" w:date="2016-10-20T14:55:00Z">
        <w:r w:rsidR="00132E8A">
          <w:rPr>
            <w:rFonts w:eastAsiaTheme="minorEastAsia" w:cs="Cambria"/>
            <w:i/>
            <w:sz w:val="24"/>
            <w:vertAlign w:val="superscript"/>
          </w:rPr>
          <w:t>24-28</w:t>
        </w:r>
      </w:ins>
      <w:r w:rsidR="00EE0CD5">
        <w:rPr>
          <w:rFonts w:ascii="Century Schoolbook" w:eastAsia="Century Schoolbook" w:hAnsi="Century Schoolbook" w:cs="Century Schoolbook"/>
          <w:sz w:val="24"/>
          <w:szCs w:val="24"/>
        </w:rPr>
        <w:fldChar w:fldCharType="end"/>
      </w:r>
      <w:r w:rsidR="00EE0CD5">
        <w:rPr>
          <w:rFonts w:ascii="Century Schoolbook" w:eastAsia="Century Schoolbook" w:hAnsi="Century Schoolbook" w:cs="Century Schoolbook"/>
          <w:sz w:val="24"/>
          <w:szCs w:val="24"/>
        </w:rPr>
        <w:t xml:space="preserve"> to</w:t>
      </w:r>
      <w:r w:rsidR="00451461">
        <w:rPr>
          <w:rFonts w:ascii="Century Schoolbook" w:eastAsia="Century Schoolbook" w:hAnsi="Century Schoolbook" w:cs="Century Schoolbook"/>
          <w:sz w:val="24"/>
          <w:szCs w:val="24"/>
        </w:rPr>
        <w:t xml:space="preserve"> cluster individual voxels into putatively separable</w:t>
      </w:r>
      <w:r w:rsidRPr="2CB9C50C">
        <w:rPr>
          <w:rFonts w:ascii="Century Schoolbook" w:eastAsia="Century Schoolbook" w:hAnsi="Century Schoolbook" w:cs="Century Schoolbook"/>
          <w:sz w:val="24"/>
          <w:szCs w:val="24"/>
        </w:rPr>
        <w:t xml:space="preserve"> </w:t>
      </w:r>
      <w:r w:rsidR="00D82ACD">
        <w:rPr>
          <w:rFonts w:ascii="Century Schoolbook" w:eastAsia="Century Schoolbook" w:hAnsi="Century Schoolbook" w:cs="Century Schoolbook"/>
          <w:sz w:val="24"/>
          <w:szCs w:val="24"/>
        </w:rPr>
        <w:t>subregion</w:t>
      </w:r>
      <w:r w:rsidR="00451461">
        <w:rPr>
          <w:rFonts w:ascii="Century Schoolbook" w:eastAsia="Century Schoolbook" w:hAnsi="Century Schoolbook" w:cs="Century Schoolbook"/>
          <w:sz w:val="24"/>
          <w:szCs w:val="24"/>
        </w:rPr>
        <w:t xml:space="preserve">s </w:t>
      </w:r>
      <w:r w:rsidR="00D60225" w:rsidRPr="2CB9C50C">
        <w:rPr>
          <w:rFonts w:ascii="Century Schoolbook" w:eastAsia="Century Schoolbook" w:hAnsi="Century Schoolbook" w:cs="Century Schoolbook"/>
          <w:sz w:val="24"/>
          <w:szCs w:val="24"/>
        </w:rPr>
        <w:t>(Figure 1A).</w:t>
      </w:r>
      <w:r w:rsidRPr="2CB9C50C">
        <w:rPr>
          <w:rFonts w:ascii="Century Schoolbook" w:eastAsia="Century Schoolbook" w:hAnsi="Century Schoolbook" w:cs="Century Schoolbook"/>
          <w:sz w:val="24"/>
          <w:szCs w:val="24"/>
        </w:rPr>
        <w:t xml:space="preserve"> </w:t>
      </w:r>
      <w:r w:rsidR="00451461">
        <w:rPr>
          <w:rFonts w:ascii="Century Schoolbook" w:eastAsia="Century Schoolbook" w:hAnsi="Century Schoolbook" w:cs="Century Schoolbook"/>
          <w:sz w:val="24"/>
          <w:szCs w:val="24"/>
        </w:rPr>
        <w:t xml:space="preserve">We applied clustering at two spatial scales, identifying three distinct whole brain networks in LFC composed of several smaller </w:t>
      </w:r>
      <w:r w:rsidR="00D82ACD">
        <w:rPr>
          <w:rFonts w:ascii="Century Schoolbook" w:eastAsia="Century Schoolbook" w:hAnsi="Century Schoolbook" w:cs="Century Schoolbook"/>
          <w:sz w:val="24"/>
          <w:szCs w:val="24"/>
        </w:rPr>
        <w:t>subregion</w:t>
      </w:r>
      <w:r w:rsidR="00451461">
        <w:rPr>
          <w:rFonts w:ascii="Century Schoolbook" w:eastAsia="Century Schoolbook" w:hAnsi="Century Schoolbook" w:cs="Century Schoolbook"/>
          <w:sz w:val="24"/>
          <w:szCs w:val="24"/>
        </w:rPr>
        <w:t>s</w:t>
      </w:r>
      <w:r w:rsidR="004A570D">
        <w:rPr>
          <w:rFonts w:ascii="Century Schoolbook" w:eastAsia="Century Schoolbook" w:hAnsi="Century Schoolbook" w:cs="Century Schoolbook"/>
          <w:sz w:val="24"/>
          <w:szCs w:val="24"/>
        </w:rPr>
        <w:t xml:space="preserve"> with dissociable </w:t>
      </w:r>
      <w:r w:rsidR="0072708B">
        <w:rPr>
          <w:rFonts w:ascii="Century Schoolbook" w:eastAsia="Century Schoolbook" w:hAnsi="Century Schoolbook" w:cs="Century Schoolbook"/>
          <w:sz w:val="24"/>
          <w:szCs w:val="24"/>
        </w:rPr>
        <w:t>co-activation patterns</w:t>
      </w:r>
      <w:r w:rsidR="004A570D">
        <w:rPr>
          <w:rFonts w:ascii="Century Schoolbook" w:eastAsia="Century Schoolbook" w:hAnsi="Century Schoolbook" w:cs="Century Schoolbook"/>
          <w:sz w:val="24"/>
          <w:szCs w:val="24"/>
        </w:rPr>
        <w:t xml:space="preserve"> </w:t>
      </w:r>
      <w:r w:rsidR="00364A26" w:rsidRPr="2CB9C50C">
        <w:rPr>
          <w:rFonts w:ascii="Century Schoolbook" w:eastAsia="Century Schoolbook" w:hAnsi="Century Schoolbook" w:cs="Century Schoolbook"/>
          <w:sz w:val="24"/>
          <w:szCs w:val="24"/>
        </w:rPr>
        <w:t>(Figure 1</w:t>
      </w:r>
      <w:r w:rsidR="00D60225" w:rsidRPr="2CB9C50C">
        <w:rPr>
          <w:rFonts w:ascii="Century Schoolbook" w:eastAsia="Century Schoolbook" w:hAnsi="Century Schoolbook" w:cs="Century Schoolbook"/>
          <w:sz w:val="24"/>
          <w:szCs w:val="24"/>
        </w:rPr>
        <w:t>B</w:t>
      </w:r>
      <w:r w:rsidR="004A570D">
        <w:rPr>
          <w:rFonts w:ascii="Century Schoolbook" w:eastAsia="Century Schoolbook" w:hAnsi="Century Schoolbook" w:cs="Century Schoolbook"/>
          <w:sz w:val="24"/>
          <w:szCs w:val="24"/>
        </w:rPr>
        <w:t>).</w:t>
      </w:r>
      <w:r w:rsidR="00D60225"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 xml:space="preserve">We then characterized the functional profile of each resulting region using multivariate classification, contrasting studies that activated each region </w:t>
      </w:r>
      <w:r w:rsidR="002118A9">
        <w:rPr>
          <w:rFonts w:ascii="Century Schoolbook" w:eastAsia="Century Schoolbook" w:hAnsi="Century Schoolbook" w:cs="Century Schoolbook"/>
          <w:sz w:val="24"/>
          <w:szCs w:val="24"/>
        </w:rPr>
        <w:t>with</w:t>
      </w:r>
      <w:r w:rsidRPr="2CB9C50C">
        <w:rPr>
          <w:rFonts w:ascii="Century Schoolbook" w:eastAsia="Century Schoolbook" w:hAnsi="Century Schoolbook" w:cs="Century Schoolbook"/>
          <w:sz w:val="24"/>
          <w:szCs w:val="24"/>
        </w:rPr>
        <w:t xml:space="preserve"> those that did not, </w:t>
      </w:r>
      <w:r w:rsidR="00A250BE">
        <w:rPr>
          <w:rFonts w:ascii="Century Schoolbook" w:eastAsia="Century Schoolbook" w:hAnsi="Century Schoolbook" w:cs="Century Schoolbook"/>
          <w:sz w:val="24"/>
          <w:szCs w:val="24"/>
        </w:rPr>
        <w:t xml:space="preserve">and </w:t>
      </w:r>
      <w:r w:rsidRPr="2CB9C50C">
        <w:rPr>
          <w:rFonts w:ascii="Century Schoolbook" w:eastAsia="Century Schoolbook" w:hAnsi="Century Schoolbook" w:cs="Century Schoolbook"/>
          <w:sz w:val="24"/>
          <w:szCs w:val="24"/>
        </w:rPr>
        <w:t xml:space="preserve">revealing </w:t>
      </w:r>
      <w:r w:rsidR="00330355">
        <w:rPr>
          <w:rFonts w:ascii="Century Schoolbook" w:eastAsia="Century Schoolbook" w:hAnsi="Century Schoolbook" w:cs="Century Schoolbook"/>
          <w:sz w:val="24"/>
          <w:szCs w:val="24"/>
        </w:rPr>
        <w:t>dissociable</w:t>
      </w:r>
      <w:r w:rsidRPr="2CB9C50C">
        <w:rPr>
          <w:rFonts w:ascii="Century Schoolbook" w:eastAsia="Century Schoolbook" w:hAnsi="Century Schoolbook" w:cs="Century Schoolbook"/>
          <w:sz w:val="24"/>
          <w:szCs w:val="24"/>
        </w:rPr>
        <w:t xml:space="preserve"> psychological profiles </w:t>
      </w:r>
      <w:r w:rsidR="00037180">
        <w:rPr>
          <w:rFonts w:ascii="Century Schoolbook" w:eastAsia="Century Schoolbook" w:hAnsi="Century Schoolbook" w:cs="Century Schoolbook"/>
          <w:sz w:val="24"/>
          <w:szCs w:val="24"/>
        </w:rPr>
        <w:t xml:space="preserve">for each LFC </w:t>
      </w:r>
      <w:r w:rsidR="00D82ACD">
        <w:rPr>
          <w:rFonts w:ascii="Century Schoolbook" w:eastAsia="Century Schoolbook" w:hAnsi="Century Schoolbook" w:cs="Century Schoolbook"/>
          <w:sz w:val="24"/>
          <w:szCs w:val="24"/>
        </w:rPr>
        <w:t>subregion</w:t>
      </w:r>
      <w:r w:rsidR="00037180">
        <w:rPr>
          <w:rFonts w:ascii="Century Schoolbook" w:eastAsia="Century Schoolbook" w:hAnsi="Century Schoolbook" w:cs="Century Schoolbook"/>
          <w:sz w:val="24"/>
          <w:szCs w:val="24"/>
        </w:rPr>
        <w:t xml:space="preserve"> </w:t>
      </w:r>
      <w:r w:rsidR="00D60225" w:rsidRPr="2CB9C50C">
        <w:rPr>
          <w:rFonts w:ascii="Century Schoolbook" w:eastAsia="Century Schoolbook" w:hAnsi="Century Schoolbook" w:cs="Century Schoolbook"/>
          <w:sz w:val="24"/>
          <w:szCs w:val="24"/>
        </w:rPr>
        <w:t>(Figure 1C)</w:t>
      </w:r>
      <w:r w:rsidR="00330355">
        <w:rPr>
          <w:rFonts w:ascii="Century Schoolbook" w:eastAsia="Century Schoolbook" w:hAnsi="Century Schoolbook" w:cs="Century Schoolbook"/>
          <w:sz w:val="24"/>
          <w:szCs w:val="24"/>
        </w:rPr>
        <w:t xml:space="preserve">. Collectively, </w:t>
      </w:r>
      <w:r w:rsidRPr="2CB9C50C">
        <w:rPr>
          <w:rFonts w:ascii="Century Schoolbook" w:eastAsia="Century Schoolbook" w:hAnsi="Century Schoolbook" w:cs="Century Schoolbook"/>
          <w:sz w:val="24"/>
          <w:szCs w:val="24"/>
        </w:rPr>
        <w:t xml:space="preserve">we provide a comprehensive and </w:t>
      </w:r>
      <w:r w:rsidR="002118A9">
        <w:rPr>
          <w:rFonts w:ascii="Century Schoolbook" w:eastAsia="Century Schoolbook" w:hAnsi="Century Schoolbook" w:cs="Century Schoolbook"/>
          <w:sz w:val="24"/>
          <w:szCs w:val="24"/>
        </w:rPr>
        <w:t xml:space="preserve">relatively </w:t>
      </w:r>
      <w:r w:rsidRPr="2CB9C50C">
        <w:rPr>
          <w:rFonts w:ascii="Century Schoolbook" w:eastAsia="Century Schoolbook" w:hAnsi="Century Schoolbook" w:cs="Century Schoolbook"/>
          <w:sz w:val="24"/>
          <w:szCs w:val="24"/>
        </w:rPr>
        <w:t xml:space="preserve">unbiased </w:t>
      </w:r>
      <w:r w:rsidR="00AB303F">
        <w:rPr>
          <w:rFonts w:ascii="Century Schoolbook" w:eastAsia="Century Schoolbook" w:hAnsi="Century Schoolbook" w:cs="Century Schoolbook"/>
          <w:sz w:val="24"/>
          <w:szCs w:val="24"/>
        </w:rPr>
        <w:t xml:space="preserve">meta-analytic </w:t>
      </w:r>
      <w:r w:rsidRPr="2CB9C50C">
        <w:rPr>
          <w:rFonts w:ascii="Century Schoolbook" w:eastAsia="Century Schoolbook" w:hAnsi="Century Schoolbook" w:cs="Century Schoolbook"/>
          <w:sz w:val="24"/>
          <w:szCs w:val="24"/>
        </w:rPr>
        <w:t>functional-anatomical mapping of LFC</w:t>
      </w:r>
      <w:r w:rsidR="00AB303F">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 xml:space="preserve"> </w:t>
      </w:r>
    </w:p>
    <w:p w14:paraId="4AB6E5DF" w14:textId="00DF3DC6" w:rsidR="006D6FD3" w:rsidRPr="00A8047B" w:rsidRDefault="009F4684" w:rsidP="005F3DB1">
      <w:pPr>
        <w:pStyle w:val="Normal1"/>
        <w:spacing w:line="240" w:lineRule="auto"/>
        <w:ind w:firstLine="0"/>
        <w:rPr>
          <w:rFonts w:ascii="Century Schoolbook" w:hAnsi="Century Schoolbook"/>
          <w:sz w:val="24"/>
          <w:szCs w:val="24"/>
        </w:rPr>
      </w:pPr>
      <w:r w:rsidRPr="00055A4D">
        <w:rPr>
          <w:rFonts w:ascii="Century Schoolbook" w:hAnsi="Century Schoolbook"/>
          <w:b/>
          <w:noProof/>
          <w:sz w:val="24"/>
          <w:szCs w:val="24"/>
        </w:rPr>
        <w:drawing>
          <wp:inline distT="0" distB="0" distL="0" distR="0" wp14:anchorId="4D2E344E" wp14:editId="627C43F0">
            <wp:extent cx="5943600" cy="2971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1 - Methods.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r w:rsidR="005F3DB1" w:rsidRPr="00055A4D">
        <w:rPr>
          <w:rFonts w:ascii="Century Schoolbook" w:hAnsi="Century Schoolbook"/>
          <w:b/>
          <w:sz w:val="24"/>
          <w:szCs w:val="24"/>
        </w:rPr>
        <w:t xml:space="preserve">Figure </w:t>
      </w:r>
      <w:r w:rsidR="00E15646" w:rsidRPr="00055A4D">
        <w:rPr>
          <w:rFonts w:ascii="Century Schoolbook" w:hAnsi="Century Schoolbook"/>
          <w:b/>
          <w:sz w:val="24"/>
          <w:szCs w:val="24"/>
        </w:rPr>
        <w:t>1</w:t>
      </w:r>
      <w:r w:rsidR="005F3DB1" w:rsidRPr="00055A4D">
        <w:rPr>
          <w:rFonts w:ascii="Century Schoolbook" w:hAnsi="Century Schoolbook"/>
          <w:b/>
          <w:sz w:val="24"/>
          <w:szCs w:val="24"/>
        </w:rPr>
        <w:t>. Methods overview.</w:t>
      </w:r>
      <w:r w:rsidR="00055A4D">
        <w:rPr>
          <w:rFonts w:ascii="Century Schoolbook" w:hAnsi="Century Schoolbook"/>
          <w:sz w:val="24"/>
          <w:szCs w:val="24"/>
        </w:rPr>
        <w:t xml:space="preserve"> a</w:t>
      </w:r>
      <w:r w:rsidR="005F3DB1" w:rsidRPr="00055A4D">
        <w:rPr>
          <w:rFonts w:ascii="Century Schoolbook" w:hAnsi="Century Schoolbook"/>
          <w:sz w:val="24"/>
          <w:szCs w:val="24"/>
        </w:rPr>
        <w:t xml:space="preserve">) </w:t>
      </w:r>
      <w:r w:rsidR="0012492E">
        <w:rPr>
          <w:rFonts w:ascii="Century Schoolbook" w:hAnsi="Century Schoolbook"/>
          <w:sz w:val="24"/>
          <w:szCs w:val="24"/>
        </w:rPr>
        <w:t>We calculated c</w:t>
      </w:r>
      <w:r w:rsidR="005F3DB1" w:rsidRPr="00055A4D">
        <w:rPr>
          <w:rFonts w:ascii="Century Schoolbook" w:hAnsi="Century Schoolbook"/>
          <w:sz w:val="24"/>
          <w:szCs w:val="24"/>
        </w:rPr>
        <w:t xml:space="preserve">o-activation </w:t>
      </w:r>
      <w:r w:rsidR="0012492E" w:rsidRPr="00055A4D">
        <w:rPr>
          <w:rFonts w:ascii="Century Schoolbook" w:hAnsi="Century Schoolbook"/>
          <w:sz w:val="24"/>
          <w:szCs w:val="24"/>
        </w:rPr>
        <w:t>across studies</w:t>
      </w:r>
      <w:r w:rsidR="0012492E">
        <w:rPr>
          <w:rFonts w:ascii="Century Schoolbook" w:hAnsi="Century Schoolbook"/>
          <w:sz w:val="24"/>
          <w:szCs w:val="24"/>
        </w:rPr>
        <w:t xml:space="preserve"> between </w:t>
      </w:r>
      <w:r w:rsidR="005F3DB1" w:rsidRPr="00055A4D">
        <w:rPr>
          <w:rFonts w:ascii="Century Schoolbook" w:hAnsi="Century Schoolbook"/>
          <w:sz w:val="24"/>
          <w:szCs w:val="24"/>
        </w:rPr>
        <w:t xml:space="preserve">every cortical voxel and </w:t>
      </w:r>
      <w:r w:rsidR="0012492E" w:rsidRPr="00055A4D">
        <w:rPr>
          <w:rFonts w:ascii="Century Schoolbook" w:hAnsi="Century Schoolbook"/>
          <w:sz w:val="24"/>
          <w:szCs w:val="24"/>
        </w:rPr>
        <w:t>the rest of the brain</w:t>
      </w:r>
      <w:r w:rsidR="00880483">
        <w:rPr>
          <w:rFonts w:ascii="Century Schoolbook" w:hAnsi="Century Schoolbook"/>
          <w:sz w:val="24"/>
          <w:szCs w:val="24"/>
        </w:rPr>
        <w:t>, including subcortex</w:t>
      </w:r>
      <w:r w:rsidR="0012492E">
        <w:rPr>
          <w:rFonts w:ascii="Century Schoolbook" w:hAnsi="Century Schoolbook"/>
          <w:sz w:val="24"/>
          <w:szCs w:val="24"/>
        </w:rPr>
        <w:t xml:space="preserve">.  </w:t>
      </w:r>
      <w:r w:rsidR="00203F4F">
        <w:rPr>
          <w:rFonts w:ascii="Century Schoolbook" w:hAnsi="Century Schoolbook"/>
          <w:sz w:val="24"/>
          <w:szCs w:val="24"/>
        </w:rPr>
        <w:t xml:space="preserve">We then applied </w:t>
      </w:r>
      <w:r w:rsidR="005F3DB1" w:rsidRPr="00055A4D">
        <w:rPr>
          <w:rFonts w:ascii="Century Schoolbook" w:hAnsi="Century Schoolbook"/>
          <w:sz w:val="24"/>
          <w:szCs w:val="24"/>
        </w:rPr>
        <w:t>Ward hierarchical clustering</w:t>
      </w:r>
      <w:r w:rsidR="00203F4F">
        <w:rPr>
          <w:rFonts w:ascii="Century Schoolbook" w:hAnsi="Century Schoolbook"/>
          <w:sz w:val="24"/>
          <w:szCs w:val="24"/>
        </w:rPr>
        <w:t xml:space="preserve"> to obtain w</w:t>
      </w:r>
      <w:r w:rsidR="00203F4F" w:rsidRPr="00055A4D">
        <w:rPr>
          <w:rFonts w:ascii="Century Schoolbook" w:hAnsi="Century Schoolbook"/>
          <w:sz w:val="24"/>
          <w:szCs w:val="24"/>
        </w:rPr>
        <w:t>hole-brain clustering results</w:t>
      </w:r>
      <w:r w:rsidR="005F3DB1" w:rsidRPr="00055A4D">
        <w:rPr>
          <w:rFonts w:ascii="Century Schoolbook" w:hAnsi="Century Schoolbook"/>
          <w:sz w:val="24"/>
          <w:szCs w:val="24"/>
        </w:rPr>
        <w:t xml:space="preserve">. We chose </w:t>
      </w:r>
      <w:r w:rsidR="00AC7A9B">
        <w:rPr>
          <w:rFonts w:ascii="Century Schoolbook" w:hAnsi="Century Schoolbook"/>
          <w:sz w:val="24"/>
          <w:szCs w:val="24"/>
        </w:rPr>
        <w:t>two</w:t>
      </w:r>
      <w:r w:rsidR="005F3DB1" w:rsidRPr="00055A4D">
        <w:rPr>
          <w:rFonts w:ascii="Century Schoolbook" w:hAnsi="Century Schoolbook"/>
          <w:sz w:val="24"/>
          <w:szCs w:val="24"/>
        </w:rPr>
        <w:t xml:space="preserve"> spatial scales to focus on using the silhouette method</w:t>
      </w:r>
      <w:r w:rsidR="00EE0CD5">
        <w:rPr>
          <w:rFonts w:ascii="Century Schoolbook" w:hAnsi="Century Schoolbook"/>
          <w:sz w:val="24"/>
          <w:szCs w:val="24"/>
        </w:rPr>
        <w:fldChar w:fldCharType="begin"/>
      </w:r>
      <w:r w:rsidR="00132E8A">
        <w:rPr>
          <w:rFonts w:ascii="Century Schoolbook" w:hAnsi="Century Schoolbook"/>
          <w:sz w:val="24"/>
          <w:szCs w:val="24"/>
        </w:rPr>
        <w:instrText xml:space="preserve"> ADDIN PAPERS2_CITATIONS &lt;citation&gt;&lt;uuid&gt;D1A640FA-B980-42C2-896E-F3FF2C409E38&lt;/uuid&gt;&lt;priority&gt;0&lt;/priority&gt;&lt;publications&gt;&lt;publication&gt;&lt;uuid&gt;3F26C4DB-FE71-4FA7-A4B4-3987B4487402&lt;/uuid&gt;&lt;volume&gt;104&lt;/volume&gt;&lt;doi&gt;10.1073/pnas.0702413104&lt;/doi&gt;&lt;startpage&gt;11056&lt;/startpage&gt;&lt;publication_date&gt;99200706261200000000222000&lt;/publication_date&gt;&lt;url&gt;http://eutils.ncbi.nlm.nih.gov/entrez/eutils/elink.fcgi?dbfrom=pubmed&amp;amp;id=17578917&amp;amp;retmode=ref&amp;amp;cmd=prlinks&lt;/url&gt;&lt;type&gt;400&lt;/type&gt;&lt;title&gt;Placebo effects on human mu-opioid activity during pain.&lt;/title&gt;&lt;institution&gt;Department of Psychology, Columbia University, 1190 Amsterdam Avenue, New York, NY 10027, USA.&lt;/institution&gt;&lt;number&gt;26&lt;/number&gt;&lt;subtype&gt;400&lt;/subtype&gt;&lt;endpage&gt;11061&lt;/endpage&gt;&lt;bundle&gt;&lt;publication&gt;&lt;title&gt;Proceedings of the National Academy of Sciences of the United States of America&lt;/title&gt;&lt;type&gt;-100&lt;/type&gt;&lt;subtype&gt;-100&lt;/subtype&gt;&lt;uuid&gt;FA9FAAF3-2E86-4404-94B1-9A6F67C243A4&lt;/uuid&gt;&lt;/publication&gt;&lt;/bundle&gt;&lt;authors&gt;&lt;author&gt;&lt;firstName&gt;Tor&lt;/firstName&gt;&lt;middleNames&gt;D&lt;/middleNames&gt;&lt;lastName&gt;Wager&lt;/lastName&gt;&lt;/author&gt;&lt;author&gt;&lt;firstName&gt;David&lt;/firstName&gt;&lt;middleNames&gt;J&lt;/middleNames&gt;&lt;lastName&gt;Scott&lt;/lastName&gt;&lt;/author&gt;&lt;author&gt;&lt;firstName&gt;Jon-Kar&lt;/firstName&gt;&lt;lastName&gt;Zubieta&lt;/lastName&gt;&lt;/author&gt;&lt;/authors&gt;&lt;/publication&gt;&lt;publication&gt;&lt;uuid&gt;8F7ECB4D-DDED-451F-BB76-C36BFA06684F&lt;/uuid&gt;&lt;volume&gt;42&lt;/volume&gt;&lt;accepted_date&gt;99200803261200000000222000&lt;/accepted_date&gt;&lt;doi&gt;10.1016/j.neuroimage.2008.03.059&lt;/doi&gt;&lt;startpage&gt;998&lt;/startpage&gt;&lt;revision_date&gt;99200803051200000000222000&lt;/revision_date&gt;&lt;publication_date&gt;99200808151200000000222000&lt;/publication_date&gt;&lt;url&gt;http://eutils.ncbi.nlm.nih.gov/entrez/eutils/elink.fcgi?dbfrom=pubmed&amp;amp;id=18579414&amp;amp;retmode=ref&amp;amp;cmd=prlinks&lt;/url&gt;&lt;type&gt;400&lt;/type&gt;&lt;title&gt;Functional grouping and cortical-subcortical interactions in emotion: a meta-analysis of neuroimaging studies.&lt;/title&gt;&lt;submission_date&gt;99200711021200000000222000&lt;/submission_date&gt;&lt;number&gt;2&lt;/number&gt;&lt;institution&gt;Department of Psychology, Columbia University, New York, NY 10027, USA.&lt;/institution&gt;&lt;subtype&gt;400&lt;/subtype&gt;&lt;endpage&gt;1031&lt;/endpage&gt;&lt;bundle&gt;&lt;publication&gt;&lt;publisher&gt;Elsevier Inc.&lt;/publisher&gt;&lt;title&gt;NeuroImage&lt;/title&gt;&lt;type&gt;-100&lt;/type&gt;&lt;subtype&gt;-100&lt;/subtype&gt;&lt;uuid&gt;6CD5DDF9-C34D-49F1-A9F1-46714B6AB5E1&lt;/uuid&gt;&lt;/publication&gt;&lt;/bundle&gt;&lt;authors&gt;&lt;author&gt;&lt;firstName&gt;Hedy&lt;/firstName&gt;&lt;lastName&gt;Kober&lt;/lastName&gt;&lt;/author&gt;&lt;author&gt;&lt;firstName&gt;Lisa&lt;/firstName&gt;&lt;middleNames&gt;Feldman&lt;/middleNames&gt;&lt;lastName&gt;Barrett&lt;/lastName&gt;&lt;/author&gt;&lt;author&gt;&lt;firstName&gt;Josh&lt;/firstName&gt;&lt;lastName&gt;Joseph&lt;/lastName&gt;&lt;/author&gt;&lt;author&gt;&lt;firstName&gt;Eliza&lt;/firstName&gt;&lt;lastName&gt;Bliss-Moreau&lt;/lastName&gt;&lt;/author&gt;&lt;author&gt;&lt;firstName&gt;Kristen&lt;/firstName&gt;&lt;lastName&gt;Lindquist&lt;/lastName&gt;&lt;/author&gt;&lt;author&gt;&lt;firstName&gt;Tor&lt;/firstName&gt;&lt;middleNames&gt;D&lt;/middleNames&gt;&lt;lastName&gt;Wager&lt;/lastName&gt;&lt;/author&gt;&lt;/authors&gt;&lt;/publication&gt;&lt;publication&gt;&lt;uuid&gt;A1985130-6D15-4690-8A39-AA6B94BE5F12&lt;/uuid&gt;&lt;volume&gt;113&lt;/volume&gt;&lt;doi&gt;10.1073/pnas.1507610113&lt;/doi&gt;&lt;startpage&gt;1907&lt;/startpage&gt;&lt;publication_date&gt;99201602161200000000222000&lt;/publication_date&gt;&lt;url&gt;http://eutils.ncbi.nlm.nih.gov/entrez/eutils/elink.fcgi?dbfrom=pubmed&amp;amp;id=26831091&amp;amp;retmode=ref&amp;amp;cmd=prlinks&lt;/url&gt;&lt;type&gt;400&lt;/type&gt;&lt;title&gt;Regional specialization within the human striatum for diverse psychological functions.&lt;/title&gt;&lt;institution&gt;Division of the Humanities and Social Sciences, California Institute of Technology, Pasadena, CA 91125; pauli@caltech.edu.&lt;/institution&gt;&lt;number&gt;7&lt;/number&gt;&lt;subtype&gt;400&lt;/subtype&gt;&lt;endpage&gt;1912&lt;/endpage&gt;&lt;bundle&gt;&lt;publication&gt;&lt;title&gt;Proceedings of the National Academy of Sciences of the United States of America&lt;/title&gt;&lt;type&gt;-100&lt;/type&gt;&lt;subtype&gt;-100&lt;/subtype&gt;&lt;uuid&gt;FA9FAAF3-2E86-4404-94B1-9A6F67C243A4&lt;/uuid&gt;&lt;/publication&gt;&lt;/bundle&gt;&lt;authors&gt;&lt;author&gt;&lt;firstName&gt;Wolfgang&lt;/firstName&gt;&lt;middleNames&gt;M&lt;/middleNames&gt;&lt;lastName&gt;Pauli&lt;/lastName&gt;&lt;/author&gt;&lt;author&gt;&lt;firstName&gt;Randall&lt;/firstName&gt;&lt;middleNames&gt;C&lt;/middleNames&gt;&lt;lastName&gt;O’Reilly&lt;/lastName&gt;&lt;/author&gt;&lt;author&gt;&lt;firstName&gt;Tal&lt;/firstName&gt;&lt;lastName&gt;Yarkoni&lt;/lastName&gt;&lt;/author&gt;&lt;author&gt;&lt;firstName&gt;Tor&lt;/firstName&gt;&lt;middleNames&gt;D&lt;/middleNames&gt;&lt;lastName&gt;Wager&lt;/lastName&gt;&lt;/author&gt;&lt;/authors&gt;&lt;/publication&gt;&lt;/publications&gt;&lt;cites&gt;&lt;/cites&gt;&lt;/citation&gt;</w:instrText>
      </w:r>
      <w:r w:rsidR="00EE0CD5">
        <w:rPr>
          <w:rFonts w:ascii="Century Schoolbook" w:hAnsi="Century Schoolbook"/>
          <w:sz w:val="24"/>
          <w:szCs w:val="24"/>
        </w:rPr>
        <w:fldChar w:fldCharType="separate"/>
      </w:r>
      <w:ins w:id="73" w:author="Alejandro De La Vega" w:date="2016-10-20T14:55:00Z">
        <w:r w:rsidR="00132E8A">
          <w:rPr>
            <w:rFonts w:eastAsiaTheme="minorEastAsia" w:cs="Cambria"/>
            <w:i/>
            <w:sz w:val="24"/>
            <w:vertAlign w:val="superscript"/>
          </w:rPr>
          <w:t>27,29,30</w:t>
        </w:r>
      </w:ins>
      <w:r w:rsidR="00EE0CD5">
        <w:rPr>
          <w:rFonts w:ascii="Century Schoolbook" w:hAnsi="Century Schoolbook"/>
          <w:sz w:val="24"/>
          <w:szCs w:val="24"/>
        </w:rPr>
        <w:fldChar w:fldCharType="end"/>
      </w:r>
      <w:r w:rsidR="005F3DB1" w:rsidRPr="00055A4D">
        <w:rPr>
          <w:rFonts w:ascii="Century Schoolbook" w:hAnsi="Century Schoolbook"/>
          <w:sz w:val="24"/>
          <w:szCs w:val="24"/>
        </w:rPr>
        <w:t xml:space="preserve"> and selected clusters in LFC from the who</w:t>
      </w:r>
      <w:r w:rsidR="00055A4D">
        <w:rPr>
          <w:rFonts w:ascii="Century Schoolbook" w:hAnsi="Century Schoolbook"/>
          <w:sz w:val="24"/>
          <w:szCs w:val="24"/>
        </w:rPr>
        <w:t>le-brain clustering solutions. b</w:t>
      </w:r>
      <w:r w:rsidR="005F3DB1" w:rsidRPr="00055A4D">
        <w:rPr>
          <w:rFonts w:ascii="Century Schoolbook" w:hAnsi="Century Schoolbook"/>
          <w:sz w:val="24"/>
          <w:szCs w:val="24"/>
        </w:rPr>
        <w:t>) We contrasted the whole-brain co-activation of</w:t>
      </w:r>
      <w:r w:rsidR="00AC7A9B">
        <w:rPr>
          <w:rFonts w:ascii="Century Schoolbook" w:hAnsi="Century Schoolbook"/>
          <w:sz w:val="24"/>
          <w:szCs w:val="24"/>
        </w:rPr>
        <w:t xml:space="preserve"> each cluster </w:t>
      </w:r>
      <w:r w:rsidR="00DF05FE">
        <w:rPr>
          <w:rFonts w:ascii="Century Schoolbook" w:hAnsi="Century Schoolbook"/>
          <w:sz w:val="24"/>
          <w:szCs w:val="24"/>
        </w:rPr>
        <w:t xml:space="preserve">with </w:t>
      </w:r>
      <w:r w:rsidR="00AC7A9B">
        <w:rPr>
          <w:rFonts w:ascii="Century Schoolbook" w:hAnsi="Century Schoolbook"/>
          <w:sz w:val="24"/>
          <w:szCs w:val="24"/>
        </w:rPr>
        <w:t xml:space="preserve">LFC at large, identifying voxels across the brain that showed differential co-activation. </w:t>
      </w:r>
      <w:r w:rsidR="00055A4D">
        <w:rPr>
          <w:rFonts w:ascii="Century Schoolbook" w:hAnsi="Century Schoolbook"/>
          <w:sz w:val="24"/>
          <w:szCs w:val="24"/>
        </w:rPr>
        <w:t>c</w:t>
      </w:r>
      <w:r w:rsidR="005F3DB1" w:rsidRPr="00055A4D">
        <w:rPr>
          <w:rFonts w:ascii="Century Schoolbook" w:hAnsi="Century Schoolbook"/>
          <w:sz w:val="24"/>
          <w:szCs w:val="24"/>
        </w:rPr>
        <w:t xml:space="preserve">) We generated functional preference profiles for each cluster by determining which </w:t>
      </w:r>
      <w:r w:rsidR="00880483">
        <w:rPr>
          <w:rFonts w:ascii="Century Schoolbook" w:hAnsi="Century Schoolbook"/>
          <w:sz w:val="24"/>
          <w:szCs w:val="24"/>
        </w:rPr>
        <w:t xml:space="preserve">latent </w:t>
      </w:r>
      <w:r w:rsidR="005F3DB1" w:rsidRPr="00055A4D">
        <w:rPr>
          <w:rFonts w:ascii="Century Schoolbook" w:hAnsi="Century Schoolbook"/>
          <w:sz w:val="24"/>
          <w:szCs w:val="24"/>
        </w:rPr>
        <w:t xml:space="preserve">psychological </w:t>
      </w:r>
      <w:r w:rsidR="005F3DB1" w:rsidRPr="00A8047B">
        <w:rPr>
          <w:rFonts w:ascii="Century Schoolbook" w:hAnsi="Century Schoolbook"/>
          <w:sz w:val="24"/>
          <w:szCs w:val="24"/>
        </w:rPr>
        <w:t>topics</w:t>
      </w:r>
      <w:r w:rsidR="00880483" w:rsidRPr="00A8047B">
        <w:rPr>
          <w:rFonts w:ascii="Century Schoolbook" w:hAnsi="Century Schoolbook"/>
          <w:sz w:val="24"/>
          <w:szCs w:val="24"/>
        </w:rPr>
        <w:fldChar w:fldCharType="begin"/>
      </w:r>
      <w:r w:rsidR="00132E8A">
        <w:rPr>
          <w:rFonts w:ascii="Century Schoolbook" w:hAnsi="Century Schoolbook"/>
          <w:sz w:val="24"/>
          <w:szCs w:val="24"/>
        </w:rPr>
        <w:instrText xml:space="preserve"> ADDIN PAPERS2_CITATIONS &lt;citation&gt;&lt;uuid&gt;F4E295E1-5D47-42BD-950C-ADB8BBD1EF4E&lt;/uuid&gt;&lt;priority&gt;0&lt;/priority&gt;&lt;publications&gt;&lt;publication&gt;&lt;volume&gt;3&lt;/volume&gt;&lt;publication_date&gt;99200300001200000000200000&lt;/publication_date&gt;&lt;number&gt;Jan&lt;/number&gt;&lt;startpage&gt;993&lt;/startpage&gt;&lt;title&gt;Latent Dirichlet Allocation&lt;/title&gt;&lt;uuid&gt;17E3D0A8-FD51-4947-BAAC-A2246D8166ED&lt;/uuid&gt;&lt;subtype&gt;400&lt;/subtype&gt;&lt;endpage&gt;1022&lt;/endpage&gt;&lt;type&gt;400&lt;/type&gt;&lt;url&gt;http://www.jmlr.org/papers/v3/blei03a.html&lt;/url&gt;&lt;bundle&gt;&lt;publication&gt;&lt;title&gt;Journal of Machine Learning Research&lt;/title&gt;&lt;type&gt;-100&lt;/type&gt;&lt;subtype&gt;-100&lt;/subtype&gt;&lt;uuid&gt;C4BA3712-0971-4C7A-9F3B-0FA90FCF2407&lt;/uuid&gt;&lt;/publication&gt;&lt;/bundle&gt;&lt;authors&gt;&lt;author&gt;&lt;firstName&gt;David&lt;/firstName&gt;&lt;middleNames&gt;M&lt;/middleNames&gt;&lt;lastName&gt;Blei&lt;/lastName&gt;&lt;/author&gt;&lt;author&gt;&lt;firstName&gt;Andrew&lt;/firstName&gt;&lt;middleNames&gt;Y&lt;/middleNames&gt;&lt;lastName&gt;Ng&lt;/lastName&gt;&lt;/author&gt;&lt;author&gt;&lt;firstName&gt;Michael&lt;/firstName&gt;&lt;middleNames&gt;I&lt;/middleNames&gt;&lt;lastName&gt;Jordan&lt;/lastName&gt;&lt;/author&gt;&lt;/authors&gt;&lt;/publication&gt;&lt;/publications&gt;&lt;cites&gt;&lt;/cites&gt;&lt;/citation&gt;</w:instrText>
      </w:r>
      <w:r w:rsidR="00880483" w:rsidRPr="00A8047B">
        <w:rPr>
          <w:rFonts w:ascii="Century Schoolbook" w:hAnsi="Century Schoolbook"/>
          <w:sz w:val="24"/>
          <w:szCs w:val="24"/>
        </w:rPr>
        <w:fldChar w:fldCharType="separate"/>
      </w:r>
      <w:ins w:id="74" w:author="Alejandro De La Vega" w:date="2016-10-20T14:55:00Z">
        <w:r w:rsidR="00132E8A">
          <w:rPr>
            <w:rFonts w:eastAsiaTheme="minorEastAsia" w:cs="Cambria"/>
            <w:i/>
            <w:sz w:val="24"/>
            <w:vertAlign w:val="superscript"/>
          </w:rPr>
          <w:t>31</w:t>
        </w:r>
      </w:ins>
      <w:r w:rsidR="00880483" w:rsidRPr="00A8047B">
        <w:rPr>
          <w:rFonts w:ascii="Century Schoolbook" w:hAnsi="Century Schoolbook"/>
          <w:sz w:val="24"/>
          <w:szCs w:val="24"/>
        </w:rPr>
        <w:fldChar w:fldCharType="end"/>
      </w:r>
      <w:r w:rsidR="005F3DB1" w:rsidRPr="00A8047B">
        <w:rPr>
          <w:rFonts w:ascii="Century Schoolbook" w:hAnsi="Century Schoolbook"/>
          <w:sz w:val="24"/>
          <w:szCs w:val="24"/>
        </w:rPr>
        <w:t xml:space="preserve"> best predicted </w:t>
      </w:r>
      <w:r w:rsidR="00C15C87" w:rsidRPr="00A8047B">
        <w:rPr>
          <w:rFonts w:ascii="Century Schoolbook" w:hAnsi="Century Schoolbook"/>
          <w:sz w:val="24"/>
          <w:szCs w:val="24"/>
        </w:rPr>
        <w:t>the</w:t>
      </w:r>
      <w:r w:rsidR="00C15C87">
        <w:rPr>
          <w:rFonts w:ascii="Century Schoolbook" w:hAnsi="Century Schoolbook"/>
          <w:sz w:val="24"/>
          <w:szCs w:val="24"/>
        </w:rPr>
        <w:t xml:space="preserve"> cluster’s</w:t>
      </w:r>
      <w:r w:rsidR="00C15C87" w:rsidRPr="00A8047B">
        <w:rPr>
          <w:rFonts w:ascii="Century Schoolbook" w:hAnsi="Century Schoolbook"/>
          <w:sz w:val="24"/>
          <w:szCs w:val="24"/>
        </w:rPr>
        <w:t xml:space="preserve"> </w:t>
      </w:r>
      <w:r w:rsidR="005F3DB1" w:rsidRPr="00A8047B">
        <w:rPr>
          <w:rFonts w:ascii="Century Schoolbook" w:hAnsi="Century Schoolbook"/>
          <w:sz w:val="24"/>
          <w:szCs w:val="24"/>
        </w:rPr>
        <w:t xml:space="preserve">activation across studies in the database. </w:t>
      </w:r>
    </w:p>
    <w:p w14:paraId="3A1BE4A5" w14:textId="77777777" w:rsidR="005F3DB1" w:rsidRPr="00A8047B" w:rsidRDefault="005F3DB1" w:rsidP="005F3DB1">
      <w:pPr>
        <w:pStyle w:val="Normal1"/>
        <w:spacing w:line="420" w:lineRule="auto"/>
        <w:ind w:firstLine="0"/>
        <w:outlineLvl w:val="0"/>
        <w:rPr>
          <w:rFonts w:ascii="Century Schoolbook" w:hAnsi="Century Schoolbook"/>
          <w:b/>
          <w:sz w:val="24"/>
          <w:szCs w:val="24"/>
        </w:rPr>
      </w:pPr>
      <w:r w:rsidRPr="00A8047B">
        <w:rPr>
          <w:rFonts w:ascii="Century Schoolbook" w:hAnsi="Century Schoolbook"/>
          <w:b/>
          <w:sz w:val="24"/>
          <w:szCs w:val="24"/>
        </w:rPr>
        <w:t>Results</w:t>
      </w:r>
    </w:p>
    <w:p w14:paraId="73D3A967" w14:textId="6971470C" w:rsidR="00A8047B" w:rsidRPr="00A8047B" w:rsidRDefault="00DD1EED" w:rsidP="00A8047B">
      <w:pPr>
        <w:pStyle w:val="Normal1"/>
        <w:rPr>
          <w:rFonts w:ascii="Century Schoolbook" w:eastAsia="Century Schoolbook" w:hAnsi="Century Schoolbook" w:cs="Century Schoolbook"/>
          <w:color w:val="333333"/>
          <w:sz w:val="24"/>
          <w:szCs w:val="24"/>
          <w:highlight w:val="white"/>
        </w:rPr>
      </w:pPr>
      <w:proofErr w:type="gramStart"/>
      <w:r w:rsidRPr="00A8047B">
        <w:rPr>
          <w:rFonts w:ascii="Century Schoolbook" w:eastAsia="Century Schoolbook,Futura" w:hAnsi="Century Schoolbook" w:cs="Century Schoolbook,Futura"/>
          <w:b/>
          <w:sz w:val="24"/>
          <w:szCs w:val="24"/>
        </w:rPr>
        <w:t>Hierarchical clustering of lateral frontal cortex.</w:t>
      </w:r>
      <w:proofErr w:type="gramEnd"/>
      <w:r w:rsidRPr="00A8047B">
        <w:rPr>
          <w:rFonts w:ascii="Century Schoolbook" w:eastAsia="Century Schoolbook,Futura" w:hAnsi="Century Schoolbook" w:cs="Century Schoolbook,Futura"/>
          <w:sz w:val="24"/>
          <w:szCs w:val="24"/>
        </w:rPr>
        <w:t xml:space="preserve"> We identified spatially dissociable regions on the basis of shared co-activation profiles with the rest of the brain</w:t>
      </w:r>
      <w:r w:rsidR="00880483" w:rsidRPr="00A8047B">
        <w:rPr>
          <w:rFonts w:ascii="Century Schoolbook" w:eastAsia="Century Schoolbook" w:hAnsi="Century Schoolbook" w:cs="Century Schoolbook"/>
          <w:sz w:val="24"/>
          <w:szCs w:val="24"/>
        </w:rPr>
        <w:fldChar w:fldCharType="begin"/>
      </w:r>
      <w:r w:rsidR="00132E8A">
        <w:rPr>
          <w:rFonts w:ascii="Century Schoolbook" w:eastAsia="Century Schoolbook" w:hAnsi="Century Schoolbook" w:cs="Century Schoolbook"/>
          <w:sz w:val="24"/>
          <w:szCs w:val="24"/>
        </w:rPr>
        <w:instrText xml:space="preserve"> ADDIN PAPERS2_CITATIONS &lt;citation&gt;&lt;uuid&gt;C2180F8F-7ECE-4C2B-80C3-852A387BAEDD&lt;/uuid&gt;&lt;priority&gt;0&lt;/priority&gt;&lt;publications&gt;&lt;publication&gt;&lt;uuid&gt;E4245241-5544-49FC-B03B-D2FAEED49AB3&lt;/uuid&gt;&lt;volume&gt;18&lt;/volume&gt;&lt;doi&gt;10.1093/cercor/bhn014&lt;/doi&gt;&lt;startpage&gt;2553&lt;/startpage&gt;&lt;publication_date&gt;99200811001200000000220000&lt;/publication_date&gt;&lt;url&gt;http://cercor.oxfordjournals.org/content/18/11/2553.full&lt;/url&gt;&lt;type&gt;400&lt;/type&gt;&lt;title&gt;Functional coactivation map of the human brain.&lt;/title&gt;&lt;publisher&gt;Oxford University Press&lt;/publisher&gt;&lt;institution&gt;Brain &amp;amp; Body Centre, University of Nottingham, Nottingham NG7 2RD, United Kingdom. rto@psychology.nottingham.ac.uk&lt;/institution&gt;&lt;number&gt;11&lt;/number&gt;&lt;subtype&gt;400&lt;/subtype&gt;&lt;endpage&gt;2559&lt;/endpage&gt;&lt;bundle&gt;&lt;publication&gt;&lt;title&gt;Cerebral Cortex&lt;/title&gt;&lt;type&gt;-100&lt;/type&gt;&lt;subtype&gt;-100&lt;/subtype&gt;&lt;uuid&gt;77496BB1-9579-49BD-B03C-B44147E85F01&lt;/uuid&gt;&lt;/publication&gt;&lt;/bundle&gt;&lt;authors&gt;&lt;author&gt;&lt;firstName&gt;Roberto&lt;/firstName&gt;&lt;lastName&gt;Toro&lt;/lastName&gt;&lt;/author&gt;&lt;author&gt;&lt;firstName&gt;Peter&lt;/firstName&gt;&lt;middleNames&gt;T&lt;/middleNames&gt;&lt;lastName&gt;Fox&lt;/lastName&gt;&lt;/author&gt;&lt;author&gt;&lt;firstName&gt;Tomas&lt;/firstName&gt;&lt;lastName&gt;Paus&lt;/lastName&gt;&lt;/author&gt;&lt;/authors&gt;&lt;/publication&gt;&lt;publication&gt;&lt;uuid&gt;40CDF4F0-32DD-4CCD-98A8-31DE65661B9C&lt;/uuid&gt;&lt;volume&gt;1&lt;/volume&gt;&lt;doi&gt;10.1002/wcs.41&lt;/doi&gt;&lt;startpage&gt;293&lt;/startpage&gt;&lt;publication_date&gt;99201003011200000000222000&lt;/publication_date&gt;&lt;url&gt;http://onlinelibrary.wiley.com/doi/10.1002/wcs.41/full&lt;/url&gt;&lt;type&gt;400&lt;/type&gt;&lt;title&gt;Meta</w:instrText>
      </w:r>
      <w:r w:rsidR="00132E8A">
        <w:rPr>
          <w:rFonts w:ascii="American Typewriter Light" w:eastAsia="Century Schoolbook" w:hAnsi="American Typewriter Light" w:cs="American Typewriter Light"/>
          <w:sz w:val="24"/>
          <w:szCs w:val="24"/>
        </w:rPr>
        <w:instrText>‐</w:instrText>
      </w:r>
      <w:r w:rsidR="00132E8A">
        <w:rPr>
          <w:rFonts w:ascii="Century Schoolbook" w:eastAsia="Century Schoolbook" w:hAnsi="Century Schoolbook" w:cs="Century Schoolbook"/>
          <w:sz w:val="24"/>
          <w:szCs w:val="24"/>
        </w:rPr>
        <w:instrText>analysis of neuroimaging data&lt;/title&gt;&lt;publisher&gt;John Wiley &amp;amp; Sons, Inc.&lt;/publisher&gt;&lt;number&gt;2&lt;/number&gt;&lt;subtype&gt;400&lt;/subtype&gt;&lt;endpage&gt;300&lt;/endpage&gt;&lt;bundle&gt;&lt;publication&gt;&lt;publisher&gt;John Wiley &amp;amp; Sons, Inc.&lt;/publisher&gt;&lt;title&gt;Wiley Interdisciplinary Reviews: Cognitive Science&lt;/title&gt;&lt;type&gt;-100&lt;/type&gt;&lt;subtype&gt;-100&lt;/subtype&gt;&lt;uuid&gt;E22D369D-D7FF-4AD2-9297-62BE2EE037C5&lt;/uuid&gt;&lt;/publication&gt;&lt;/bundle&gt;&lt;authors&gt;&lt;author&gt;&lt;firstName&gt;Hedy&lt;/firstName&gt;&lt;lastName&gt;Kober&lt;/lastName&gt;&lt;/author&gt;&lt;author&gt;&lt;firstName&gt;Tor&lt;/firstName&gt;&lt;middleNames&gt;D&lt;/middleNames&gt;&lt;lastName&gt;Wager&lt;/lastName&gt;&lt;/author&gt;&lt;/authors&gt;&lt;/publication&gt;&lt;publication&gt;&lt;uuid&gt;D3B8E51E-27F6-4DD4-9715-7441AFD10E5C&lt;/uuid&gt;&lt;volume&gt;36&lt;/volume&gt;&lt;accepted_date&gt;99201605141200000000222000&lt;/accepted_date&gt;&lt;doi&gt;10.1523/JNEUROSCI.4402-15.2016&lt;/doi&gt;&lt;startpage&gt;6553&lt;/startpage&gt;&lt;publication_date&gt;99201606151200000000222000&lt;/publication_date&gt;&lt;url&gt;http://eutils.ncbi.nlm.nih.gov/entrez/eutils/elink.fcgi?dbfrom=pubmed&amp;amp;id=27307242&amp;amp;retmode=ref&amp;amp;cmd=prlinks&lt;/url&gt;&lt;type&gt;400&lt;/type&gt;&lt;title&gt;Large-Scale Meta-Analysis of Human Medial Frontal Cortex Reveals Tripartite Functional Organization.&lt;/title&gt;&lt;submission_date&gt;99201512081200000000222000&lt;/submission_date&gt;&lt;number&gt;24&lt;/number&gt;&lt;institution&gt;Department of Psychology and Neuroscience and Institute of Cognitive Science, University of Colorado, Boulder, Colorado 80309, delavega@colorado.edu.&lt;/institution&gt;&lt;subtype&gt;400&lt;/subtype&gt;&lt;endpage&gt;6562&lt;/endpage&gt;&lt;bundle&gt;&lt;publication&gt;&lt;title&gt;The Journal of neuroscience : the official journal of the Society for Neuroscience&lt;/title&gt;&lt;type&gt;-100&lt;/type&gt;&lt;subtype&gt;-100&lt;/subtype&gt;&lt;uuid&gt;03807444-C427-417F-A167-36A2FBD88CD7&lt;/uuid&gt;&lt;/publication&gt;&lt;/bundle&gt;&lt;authors&gt;&lt;author&gt;&lt;lastName&gt;Vega&lt;/lastName&gt;&lt;nonDroppingParticle&gt;La&lt;/nonDroppingParticle&gt;&lt;firstName&gt;Alejandro&lt;/firstName&gt;&lt;droppingParticle&gt;De&lt;/droppingParticle&gt;&lt;/author&gt;&lt;author&gt;&lt;firstName&gt;Luke&lt;/firstName&gt;&lt;middleNames&gt;J&lt;/middleNames&gt;&lt;lastName&gt;Chang&lt;/lastName&gt;&lt;/author&gt;&lt;author&gt;&lt;firstName&gt;Marie&lt;/firstName&gt;&lt;middleNames&gt;T&lt;/middleNames&gt;&lt;lastName&gt;Banich&lt;/lastName&gt;&lt;/author&gt;&lt;author&gt;&lt;firstName&gt;Tor&lt;/firstName&gt;&lt;middleNames&gt;D&lt;/middleNames&gt;&lt;lastName&gt;Wager&lt;/lastName&gt;&lt;/author&gt;&lt;author&gt;&lt;firstName&gt;Tal&lt;/firstName&gt;&lt;lastName&gt;Yarkoni&lt;/lastName&gt;&lt;/author&gt;&lt;/authors&gt;&lt;/publication&gt;&lt;publication&gt;&lt;uuid&gt;A1985130-6D15-4690-8A39-AA6B94BE5F12&lt;/uuid&gt;&lt;volume&gt;113&lt;/volume&gt;&lt;doi&gt;10.1073/pnas.1507610113&lt;/doi&gt;&lt;startpage&gt;1907&lt;/startpage&gt;&lt;publication_date&gt;99201602161200000000222000&lt;/publication_date&gt;&lt;url&gt;http://eutils.ncbi.nlm.nih.gov/entrez/eutils/elink.fcgi?dbfrom=pubmed&amp;amp;id=26831091&amp;amp;retmode=ref&amp;amp;cmd=prlinks&lt;/url&gt;&lt;type&gt;400&lt;/type&gt;&lt;title&gt;Regional specialization within the human striatum for diverse psychological functions.&lt;/title&gt;&lt;institution&gt;Division of the Humanities and Social Sciences, California Institute of Technology, Pasadena, CA 91125; pauli@caltech.edu.&lt;/institution&gt;&lt;number&gt;7&lt;/number&gt;&lt;subtype&gt;400&lt;/subtype&gt;&lt;endpage&gt;1912&lt;/endpage&gt;&lt;bundle&gt;&lt;publication&gt;&lt;title&gt;Proceedings of the National Academy of Sciences of the United States of America&lt;/title&gt;&lt;type&gt;-100&lt;/type&gt;&lt;subtype&gt;-100&lt;/subtype&gt;&lt;uuid&gt;FA9FAAF3-2E86-4404-94B1-9A6F67C243A4&lt;/uuid&gt;&lt;/publication&gt;&lt;/bundle&gt;&lt;authors&gt;&lt;author&gt;&lt;firstName&gt;Wolfgang&lt;/firstName&gt;&lt;middleNames&gt;M&lt;/middleNames&gt;&lt;lastName&gt;Pauli&lt;/lastName&gt;&lt;/author&gt;&lt;author&gt;&lt;firstName&gt;Randall&lt;/firstName&gt;&lt;middleNames&gt;C&lt;/middleNames&gt;&lt;lastName&gt;O’Reilly&lt;/lastName&gt;&lt;/author&gt;&lt;author&gt;&lt;firstName&gt;Tal&lt;/firstName&gt;&lt;lastName&gt;Yarkoni&lt;/lastName&gt;&lt;/author&gt;&lt;author&gt;&lt;firstName&gt;Tor&lt;/firstName&gt;&lt;middleNames&gt;D&lt;/middleNames&gt;&lt;lastName&gt;Wager&lt;/lastName&gt;&lt;/author&gt;&lt;/authors&gt;&lt;/publication&gt;&lt;publication&gt;&lt;uuid&gt;17E782B1-FF2F-4809-BAF9-B4C7AD504087&lt;/uuid&gt;&lt;volume&gt;11&lt;/volume&gt;&lt;accepted_date&gt;99201411301200000000222000&lt;/accepted_date&gt;&lt;doi&gt;10.1371/journal.pcbi.1004066&lt;/doi&gt;&lt;startpage&gt;e1004066&lt;/startpage&gt;&lt;publication_date&gt;99201504001200000000220000&lt;/publication_date&gt;&lt;url&gt;http://eutils.ncbi.nlm.nih.gov/entrez/eutils/elink.fcgi?dbfrom=pubmed&amp;amp;id=25853490&amp;amp;retmode=ref&amp;amp;cmd=prlinks&lt;/url&gt;&lt;type&gt;400&lt;/type&gt;&lt;title&gt;A Bayesian model of category-specific emotional brain responses.&lt;/title&gt;&lt;submission_date&gt;99201406161200000000222000&lt;/submission_date&gt;&lt;number&gt;4&lt;/number&gt;&lt;institution&gt;Department of Psychology and Neuroscience and the Institute for Cognitive Science, University of Colorado, Boulder, Colorado, United States of America.&lt;/institution&gt;&lt;subtype&gt;400&lt;/subtype&gt;&lt;bundle&gt;&lt;publication&gt;&lt;publisher&gt;Public Library of Science&lt;/publisher&gt;&lt;title&gt;PLoS computational biology&lt;/title&gt;&lt;citekey&gt;Anonymous:S/hY2jPn&lt;/citekey&gt;&lt;type&gt;-100&lt;/type&gt;&lt;subtype&gt;-100&lt;/subtype&gt;&lt;uuid&gt;5FC795DD-E0AD-400C-97E6-117626AACE93&lt;/uuid&gt;&lt;/publication&gt;&lt;/bundle&gt;&lt;authors&gt;&lt;author&gt;&lt;firstName&gt;Tor&lt;/firstName&gt;&lt;middleNames&gt;D&lt;/middleNames&gt;&lt;lastName&gt;Wager&lt;/lastName&gt;&lt;/author&gt;&lt;author&gt;&lt;firstName&gt;Jian&lt;/firstName&gt;&lt;lastName&gt;Kang&lt;/lastName&gt;&lt;/author&gt;&lt;author&gt;&lt;firstName&gt;Timothy&lt;/firstName&gt;&lt;middleNames&gt;D&lt;/middleNames&gt;&lt;lastName&gt;Johnson&lt;/lastName&gt;&lt;/author&gt;&lt;author&gt;&lt;firstName&gt;Thomas&lt;/firstName&gt;&lt;middleNames&gt;E&lt;/middleNames&gt;&lt;lastName&gt;Nichols&lt;/lastName&gt;&lt;/author&gt;&lt;author&gt;&lt;firstName&gt;Ajay&lt;/firstName&gt;&lt;middleNames&gt;B&lt;/middleNames&gt;&lt;lastName&gt;Satpute&lt;/lastName&gt;&lt;/author&gt;&lt;author&gt;&lt;firstName&gt;Lisa&lt;/firstName&gt;&lt;middleNames&gt;Feldman&lt;/middleNames&gt;&lt;lastName&gt;Barrett&lt;/lastName&gt;&lt;/author&gt;&lt;/authors&gt;&lt;/publication&gt;&lt;/publications&gt;&lt;cites&gt;&lt;/cites&gt;&lt;/citation&gt;</w:instrText>
      </w:r>
      <w:r w:rsidR="00880483" w:rsidRPr="00A8047B">
        <w:rPr>
          <w:rFonts w:ascii="Century Schoolbook" w:eastAsia="Century Schoolbook" w:hAnsi="Century Schoolbook" w:cs="Century Schoolbook"/>
          <w:sz w:val="24"/>
          <w:szCs w:val="24"/>
        </w:rPr>
        <w:fldChar w:fldCharType="separate"/>
      </w:r>
      <w:ins w:id="75" w:author="Alejandro De La Vega" w:date="2016-10-20T14:55:00Z">
        <w:r w:rsidR="00132E8A">
          <w:rPr>
            <w:rFonts w:eastAsiaTheme="minorEastAsia" w:cs="Cambria"/>
            <w:i/>
            <w:sz w:val="24"/>
            <w:vertAlign w:val="superscript"/>
          </w:rPr>
          <w:t>24-28</w:t>
        </w:r>
      </w:ins>
      <w:r w:rsidR="00880483" w:rsidRPr="00A8047B">
        <w:rPr>
          <w:rFonts w:ascii="Century Schoolbook" w:eastAsia="Century Schoolbook" w:hAnsi="Century Schoolbook" w:cs="Century Schoolbook"/>
          <w:sz w:val="24"/>
          <w:szCs w:val="24"/>
        </w:rPr>
        <w:fldChar w:fldCharType="end"/>
      </w:r>
      <w:r w:rsidRPr="00A8047B">
        <w:rPr>
          <w:rFonts w:ascii="Century Schoolbook" w:eastAsia="Century Schoolbook,Futura" w:hAnsi="Century Schoolbook" w:cs="Century Schoolbook,Futura"/>
          <w:sz w:val="24"/>
          <w:szCs w:val="24"/>
        </w:rPr>
        <w:t xml:space="preserve">, an approach that exploits the likelihood of a voxel co-activating with </w:t>
      </w:r>
      <w:r w:rsidR="0072708B">
        <w:rPr>
          <w:rFonts w:ascii="Century Schoolbook" w:eastAsia="Century Schoolbook,Futura" w:hAnsi="Century Schoolbook" w:cs="Century Schoolbook,Futura"/>
          <w:sz w:val="24"/>
          <w:szCs w:val="24"/>
        </w:rPr>
        <w:t>other voxels</w:t>
      </w:r>
      <w:r w:rsidRPr="00A8047B">
        <w:rPr>
          <w:rFonts w:ascii="Century Schoolbook" w:eastAsia="Century Schoolbook,Futura" w:hAnsi="Century Schoolbook" w:cs="Century Schoolbook,Futura"/>
          <w:sz w:val="24"/>
          <w:szCs w:val="24"/>
        </w:rPr>
        <w:t xml:space="preserve"> across studies in the meta-analytic database</w:t>
      </w:r>
      <w:r w:rsidRPr="00A8047B">
        <w:rPr>
          <w:rFonts w:ascii="Century Schoolbook" w:eastAsia="Century Schoolbook,Futura" w:hAnsi="Century Schoolbook" w:cs="Century Schoolbook,Futura"/>
          <w:color w:val="333333"/>
          <w:sz w:val="24"/>
          <w:szCs w:val="24"/>
          <w:highlight w:val="white"/>
        </w:rPr>
        <w:t xml:space="preserve">. </w:t>
      </w:r>
      <w:r w:rsidR="00A8047B" w:rsidRPr="00A8047B">
        <w:rPr>
          <w:rFonts w:ascii="Century Schoolbook" w:eastAsia="Century Schoolbook,Futura" w:hAnsi="Century Schoolbook" w:cs="Century Schoolbook,Futura"/>
          <w:color w:val="333333"/>
          <w:sz w:val="24"/>
          <w:szCs w:val="24"/>
          <w:highlight w:val="white"/>
        </w:rPr>
        <w:t>To</w:t>
      </w:r>
      <w:r w:rsidR="000A7F19" w:rsidRPr="00A8047B">
        <w:rPr>
          <w:rFonts w:ascii="Century Schoolbook" w:eastAsia="Century Schoolbook,Futura" w:hAnsi="Century Schoolbook" w:cs="Century Schoolbook,Futura"/>
          <w:color w:val="333333"/>
          <w:sz w:val="24"/>
          <w:szCs w:val="24"/>
          <w:highlight w:val="white"/>
        </w:rPr>
        <w:t xml:space="preserve"> identify whole-brain </w:t>
      </w:r>
      <w:r w:rsidR="006B7D9D" w:rsidRPr="00A8047B">
        <w:rPr>
          <w:rFonts w:ascii="Century Schoolbook" w:eastAsia="Century Schoolbook,Futura" w:hAnsi="Century Schoolbook" w:cs="Century Schoolbook,Futura"/>
          <w:color w:val="333333"/>
          <w:sz w:val="24"/>
          <w:szCs w:val="24"/>
          <w:highlight w:val="white"/>
        </w:rPr>
        <w:t>networks spanning beyond LFC</w:t>
      </w:r>
      <w:r w:rsidR="000A7F19" w:rsidRPr="00A8047B">
        <w:rPr>
          <w:rFonts w:ascii="Century Schoolbook" w:eastAsia="Century Schoolbook,Futura" w:hAnsi="Century Schoolbook" w:cs="Century Schoolbook,Futura"/>
          <w:color w:val="333333"/>
          <w:sz w:val="24"/>
          <w:szCs w:val="24"/>
        </w:rPr>
        <w:t xml:space="preserve">, </w:t>
      </w:r>
      <w:r w:rsidRPr="00A8047B">
        <w:rPr>
          <w:rFonts w:ascii="Century Schoolbook" w:eastAsia="Century Schoolbook,Futura" w:hAnsi="Century Schoolbook" w:cs="Century Schoolbook,Futura"/>
          <w:color w:val="333333"/>
          <w:sz w:val="24"/>
          <w:szCs w:val="24"/>
          <w:highlight w:val="white"/>
        </w:rPr>
        <w:t xml:space="preserve">we </w:t>
      </w:r>
      <w:r w:rsidR="006B7D9D" w:rsidRPr="00A8047B">
        <w:rPr>
          <w:rFonts w:ascii="Century Schoolbook" w:eastAsia="Century Schoolbook,Futura" w:hAnsi="Century Schoolbook" w:cs="Century Schoolbook,Futura"/>
          <w:color w:val="333333"/>
          <w:sz w:val="24"/>
          <w:szCs w:val="24"/>
          <w:highlight w:val="white"/>
        </w:rPr>
        <w:t>applied hierarchical clustering to</w:t>
      </w:r>
      <w:r w:rsidRPr="00A8047B">
        <w:rPr>
          <w:rFonts w:ascii="Century Schoolbook" w:eastAsia="Century Schoolbook,Futura" w:hAnsi="Century Schoolbook" w:cs="Century Schoolbook,Futura"/>
          <w:color w:val="333333"/>
          <w:sz w:val="24"/>
          <w:szCs w:val="24"/>
          <w:highlight w:val="white"/>
        </w:rPr>
        <w:t xml:space="preserve"> </w:t>
      </w:r>
      <w:r w:rsidR="00814513" w:rsidRPr="00A8047B">
        <w:rPr>
          <w:rFonts w:ascii="Century Schoolbook" w:eastAsia="Century Schoolbook,Futura" w:hAnsi="Century Schoolbook" w:cs="Century Schoolbook,Futura"/>
          <w:color w:val="333333"/>
          <w:sz w:val="24"/>
          <w:szCs w:val="24"/>
          <w:highlight w:val="white"/>
        </w:rPr>
        <w:t xml:space="preserve">the whole </w:t>
      </w:r>
      <w:r w:rsidR="000A7F19" w:rsidRPr="00A8047B">
        <w:rPr>
          <w:rFonts w:ascii="Century Schoolbook" w:eastAsia="Century Schoolbook,Futura" w:hAnsi="Century Schoolbook" w:cs="Century Schoolbook,Futura"/>
          <w:color w:val="333333"/>
          <w:sz w:val="24"/>
          <w:szCs w:val="24"/>
          <w:highlight w:val="white"/>
        </w:rPr>
        <w:t>cortex</w:t>
      </w:r>
      <w:r w:rsidR="00814513" w:rsidRPr="00A8047B">
        <w:rPr>
          <w:rFonts w:ascii="Century Schoolbook" w:eastAsia="Century Schoolbook,Futura" w:hAnsi="Century Schoolbook" w:cs="Century Schoolbook,Futura"/>
          <w:color w:val="333333"/>
          <w:sz w:val="24"/>
          <w:szCs w:val="24"/>
          <w:highlight w:val="white"/>
        </w:rPr>
        <w:t xml:space="preserve"> </w:t>
      </w:r>
      <w:r w:rsidRPr="00A8047B">
        <w:rPr>
          <w:rFonts w:ascii="Century Schoolbook" w:eastAsia="Century Schoolbook,Futura" w:hAnsi="Century Schoolbook" w:cs="Century Schoolbook,Futura"/>
          <w:color w:val="333333"/>
          <w:sz w:val="24"/>
          <w:szCs w:val="24"/>
          <w:highlight w:val="white"/>
        </w:rPr>
        <w:t>and selected clusters</w:t>
      </w:r>
      <w:r w:rsidR="006B7D9D" w:rsidRPr="00A8047B">
        <w:rPr>
          <w:rFonts w:ascii="Century Schoolbook" w:eastAsia="Century Schoolbook,Futura" w:hAnsi="Century Schoolbook" w:cs="Century Schoolbook,Futura"/>
          <w:color w:val="333333"/>
          <w:sz w:val="24"/>
          <w:szCs w:val="24"/>
          <w:highlight w:val="white"/>
        </w:rPr>
        <w:t xml:space="preserve"> </w:t>
      </w:r>
      <w:r w:rsidRPr="00A8047B">
        <w:rPr>
          <w:rFonts w:ascii="Century Schoolbook" w:eastAsia="Century Schoolbook,Futura" w:hAnsi="Century Schoolbook" w:cs="Century Schoolbook,Futura"/>
          <w:color w:val="333333"/>
          <w:sz w:val="24"/>
          <w:szCs w:val="24"/>
          <w:highlight w:val="white"/>
        </w:rPr>
        <w:t>within</w:t>
      </w:r>
      <w:r w:rsidRPr="00A8047B">
        <w:rPr>
          <w:rFonts w:ascii="Century Schoolbook" w:eastAsia="Century Schoolbook" w:hAnsi="Century Schoolbook" w:cs="Century Schoolbook"/>
          <w:color w:val="333333"/>
          <w:sz w:val="24"/>
          <w:szCs w:val="24"/>
          <w:highlight w:val="white"/>
        </w:rPr>
        <w:t xml:space="preserve"> LFC mask</w:t>
      </w:r>
      <w:r w:rsidR="003D0F62" w:rsidRPr="00A8047B">
        <w:rPr>
          <w:rFonts w:ascii="Century Schoolbook" w:eastAsia="Century Schoolbook" w:hAnsi="Century Schoolbook" w:cs="Century Schoolbook"/>
          <w:color w:val="333333"/>
          <w:sz w:val="24"/>
          <w:szCs w:val="24"/>
          <w:highlight w:val="white"/>
        </w:rPr>
        <w:t xml:space="preserve"> </w:t>
      </w:r>
      <w:r w:rsidR="003D0F62" w:rsidRPr="00A8047B">
        <w:rPr>
          <w:rFonts w:ascii="Century Schoolbook" w:eastAsia="Century Schoolbook,Futura" w:hAnsi="Century Schoolbook" w:cs="Century Schoolbook,Futura"/>
          <w:color w:val="333333"/>
          <w:sz w:val="24"/>
          <w:szCs w:val="24"/>
          <w:highlight w:val="white"/>
        </w:rPr>
        <w:t>for further analysis</w:t>
      </w:r>
      <w:r w:rsidR="00D34AE9">
        <w:rPr>
          <w:rFonts w:ascii="Century Schoolbook" w:eastAsia="Century Schoolbook,Futura" w:hAnsi="Century Schoolbook" w:cs="Century Schoolbook,Futura"/>
          <w:color w:val="333333"/>
          <w:sz w:val="24"/>
          <w:szCs w:val="24"/>
          <w:highlight w:val="white"/>
        </w:rPr>
        <w:t xml:space="preserve"> </w:t>
      </w:r>
      <w:r w:rsidR="00D34AE9" w:rsidRPr="0052634B">
        <w:rPr>
          <w:rFonts w:ascii="Century Schoolbook" w:eastAsia="Century Schoolbook" w:hAnsi="Century Schoolbook" w:cs="Century Schoolbook"/>
          <w:color w:val="333333"/>
          <w:sz w:val="24"/>
          <w:szCs w:val="24"/>
          <w:highlight w:val="white"/>
        </w:rPr>
        <w:t>(Figure 2B)</w:t>
      </w:r>
      <w:r w:rsidR="006B7D9D" w:rsidRPr="00A8047B">
        <w:rPr>
          <w:rFonts w:ascii="Century Schoolbook" w:eastAsia="Century Schoolbook" w:hAnsi="Century Schoolbook" w:cs="Century Schoolbook"/>
          <w:color w:val="333333"/>
          <w:sz w:val="24"/>
          <w:szCs w:val="24"/>
          <w:highlight w:val="white"/>
        </w:rPr>
        <w:t>.</w:t>
      </w:r>
      <w:r w:rsidRPr="00A8047B">
        <w:rPr>
          <w:rFonts w:ascii="Century Schoolbook" w:eastAsia="Century Schoolbook" w:hAnsi="Century Schoolbook" w:cs="Century Schoolbook"/>
          <w:color w:val="333333"/>
          <w:sz w:val="24"/>
          <w:szCs w:val="24"/>
          <w:highlight w:val="white"/>
        </w:rPr>
        <w:t xml:space="preserve"> </w:t>
      </w:r>
      <w:r w:rsidR="00A8047B">
        <w:rPr>
          <w:rFonts w:ascii="Century Schoolbook" w:eastAsia="Century Schoolbook" w:hAnsi="Century Schoolbook" w:cs="Century Schoolbook"/>
          <w:color w:val="333333"/>
          <w:sz w:val="24"/>
          <w:szCs w:val="24"/>
          <w:highlight w:val="white"/>
        </w:rPr>
        <w:t>In order to map</w:t>
      </w:r>
      <w:r w:rsidR="00A8047B" w:rsidRPr="00A8047B">
        <w:rPr>
          <w:rFonts w:ascii="Century Schoolbook" w:eastAsia="Century Schoolbook" w:hAnsi="Century Schoolbook" w:cs="Century Schoolbook"/>
          <w:color w:val="333333"/>
          <w:sz w:val="24"/>
          <w:szCs w:val="24"/>
          <w:highlight w:val="white"/>
        </w:rPr>
        <w:t xml:space="preserve"> structure to function across various spatial scales, we extracted 4– to 100–</w:t>
      </w:r>
      <w:r w:rsidR="0072708B">
        <w:rPr>
          <w:rFonts w:ascii="Century Schoolbook" w:eastAsia="Century Schoolbook" w:hAnsi="Century Schoolbook" w:cs="Century Schoolbook"/>
          <w:color w:val="333333"/>
          <w:sz w:val="24"/>
          <w:szCs w:val="24"/>
          <w:highlight w:val="white"/>
        </w:rPr>
        <w:t xml:space="preserve"> </w:t>
      </w:r>
      <w:r w:rsidR="00A8047B" w:rsidRPr="00A8047B">
        <w:rPr>
          <w:rFonts w:ascii="Century Schoolbook" w:eastAsia="Century Schoolbook" w:hAnsi="Century Schoolbook" w:cs="Century Schoolbook"/>
          <w:color w:val="333333"/>
          <w:sz w:val="24"/>
          <w:szCs w:val="24"/>
          <w:highlight w:val="white"/>
        </w:rPr>
        <w:t xml:space="preserve">whole-brain clusters and evaluated their quality using the silhouette </w:t>
      </w:r>
      <w:r w:rsidR="00F63D0A">
        <w:rPr>
          <w:rFonts w:ascii="Century Schoolbook" w:eastAsia="Century Schoolbook" w:hAnsi="Century Schoolbook" w:cs="Century Schoolbook"/>
          <w:color w:val="333333"/>
          <w:sz w:val="24"/>
          <w:szCs w:val="24"/>
          <w:highlight w:val="white"/>
        </w:rPr>
        <w:t>score</w:t>
      </w:r>
      <w:r w:rsidR="00A8047B" w:rsidRPr="00A8047B">
        <w:rPr>
          <w:rFonts w:ascii="Century Schoolbook" w:eastAsia="Century Schoolbook" w:hAnsi="Century Schoolbook" w:cs="Century Schoolbook"/>
          <w:color w:val="333333"/>
          <w:sz w:val="24"/>
          <w:szCs w:val="24"/>
          <w:highlight w:val="white"/>
        </w:rPr>
        <w:t>, a measure of intra-cluster cohesion</w:t>
      </w:r>
      <w:r w:rsidR="00A8047B" w:rsidRPr="00A8047B">
        <w:rPr>
          <w:rFonts w:ascii="Century Schoolbook" w:hAnsi="Century Schoolbook"/>
          <w:sz w:val="24"/>
          <w:szCs w:val="24"/>
        </w:rPr>
        <w:fldChar w:fldCharType="begin"/>
      </w:r>
      <w:r w:rsidR="00132E8A">
        <w:rPr>
          <w:rFonts w:ascii="Century Schoolbook" w:hAnsi="Century Schoolbook"/>
          <w:sz w:val="24"/>
          <w:szCs w:val="24"/>
        </w:rPr>
        <w:instrText xml:space="preserve"> ADDIN PAPERS2_CITATIONS &lt;citation&gt;&lt;uuid&gt;E324EBF4-FC16-4434-B3DB-50E11D0D55BB&lt;/uuid&gt;&lt;priority&gt;0&lt;/priority&gt;&lt;publications&gt;&lt;publication&gt;&lt;uuid&gt;3F26C4DB-FE71-4FA7-A4B4-3987B4487402&lt;/uuid&gt;&lt;volume&gt;104&lt;/volume&gt;&lt;doi&gt;10.1073/pnas.0702413104&lt;/doi&gt;&lt;startpage&gt;11056&lt;/startpage&gt;&lt;publication_date&gt;99200706261200000000222000&lt;/publication_date&gt;&lt;url&gt;http://eutils.ncbi.nlm.nih.gov/entrez/eutils/elink.fcgi?dbfrom=pubmed&amp;amp;id=17578917&amp;amp;retmode=ref&amp;amp;cmd=prlinks&lt;/url&gt;&lt;type&gt;400&lt;/type&gt;&lt;title&gt;Placebo effects on human mu-opioid activity during pain.&lt;/title&gt;&lt;institution&gt;Department of Psychology, Columbia University, 1190 Amsterdam Avenue, New York, NY 10027, USA.&lt;/institution&gt;&lt;number&gt;26&lt;/number&gt;&lt;subtype&gt;400&lt;/subtype&gt;&lt;endpage&gt;11061&lt;/endpage&gt;&lt;bundle&gt;&lt;publication&gt;&lt;title&gt;Proceedings of the National Academy of Sciences of the United States of America&lt;/title&gt;&lt;type&gt;-100&lt;/type&gt;&lt;subtype&gt;-100&lt;/subtype&gt;&lt;uuid&gt;FA9FAAF3-2E86-4404-94B1-9A6F67C243A4&lt;/uuid&gt;&lt;/publication&gt;&lt;/bundle&gt;&lt;authors&gt;&lt;author&gt;&lt;firstName&gt;Tor&lt;/firstName&gt;&lt;middleNames&gt;D&lt;/middleNames&gt;&lt;lastName&gt;Wager&lt;/lastName&gt;&lt;/author&gt;&lt;author&gt;&lt;firstName&gt;David&lt;/firstName&gt;&lt;middleNames&gt;J&lt;/middleNames&gt;&lt;lastName&gt;Scott&lt;/lastName&gt;&lt;/author&gt;&lt;author&gt;&lt;firstName&gt;Jon-Kar&lt;/firstName&gt;&lt;lastName&gt;Zubieta&lt;/lastName&gt;&lt;/author&gt;&lt;/authors&gt;&lt;/publication&gt;&lt;publication&gt;&lt;uuid&gt;8F7ECB4D-DDED-451F-BB76-C36BFA06684F&lt;/uuid&gt;&lt;volume&gt;42&lt;/volume&gt;&lt;accepted_date&gt;99200803261200000000222000&lt;/accepted_date&gt;&lt;doi&gt;10.1016/j.neuroimage.2008.03.059&lt;/doi&gt;&lt;startpage&gt;998&lt;/startpage&gt;&lt;revision_date&gt;99200803051200000000222000&lt;/revision_date&gt;&lt;publication_date&gt;99200808151200000000222000&lt;/publication_date&gt;&lt;url&gt;http://eutils.ncbi.nlm.nih.gov/entrez/eutils/elink.fcgi?dbfrom=pubmed&amp;amp;id=18579414&amp;amp;retmode=ref&amp;amp;cmd=prlinks&lt;/url&gt;&lt;type&gt;400&lt;/type&gt;&lt;title&gt;Functional grouping and cortical-subcortical interactions in emotion: a meta-analysis of neuroimaging studies.&lt;/title&gt;&lt;submission_date&gt;99200711021200000000222000&lt;/submission_date&gt;&lt;number&gt;2&lt;/number&gt;&lt;institution&gt;Department of Psychology, Columbia University, New York, NY 10027, USA.&lt;/institution&gt;&lt;subtype&gt;400&lt;/subtype&gt;&lt;endpage&gt;1031&lt;/endpage&gt;&lt;bundle&gt;&lt;publication&gt;&lt;publisher&gt;Elsevier Inc.&lt;/publisher&gt;&lt;title&gt;NeuroImage&lt;/title&gt;&lt;type&gt;-100&lt;/type&gt;&lt;subtype&gt;-100&lt;/subtype&gt;&lt;uuid&gt;6CD5DDF9-C34D-49F1-A9F1-46714B6AB5E1&lt;/uuid&gt;&lt;/publication&gt;&lt;/bundle&gt;&lt;authors&gt;&lt;author&gt;&lt;firstName&gt;Hedy&lt;/firstName&gt;&lt;lastName&gt;Kober&lt;/lastName&gt;&lt;/author&gt;&lt;author&gt;&lt;firstName&gt;Lisa&lt;/firstName&gt;&lt;middleNames&gt;Feldman&lt;/middleNames&gt;&lt;lastName&gt;Barrett&lt;/lastName&gt;&lt;/author&gt;&lt;author&gt;&lt;firstName&gt;Josh&lt;/firstName&gt;&lt;lastName&gt;Joseph&lt;/lastName&gt;&lt;/author&gt;&lt;author&gt;&lt;firstName&gt;Eliza&lt;/firstName&gt;&lt;lastName&gt;Bliss-Moreau&lt;/lastName&gt;&lt;/author&gt;&lt;author&gt;&lt;firstName&gt;Kristen&lt;/firstName&gt;&lt;lastName&gt;Lindquist&lt;/lastName&gt;&lt;/author&gt;&lt;author&gt;&lt;firstName&gt;Tor&lt;/firstName&gt;&lt;middleNames&gt;D&lt;/middleNames&gt;&lt;lastName&gt;Wager&lt;/lastName&gt;&lt;/author&gt;&lt;/authors&gt;&lt;/publication&gt;&lt;publication&gt;&lt;uuid&gt;A1985130-6D15-4690-8A39-AA6B94BE5F12&lt;/uuid&gt;&lt;volume&gt;113&lt;/volume&gt;&lt;doi&gt;10.1073/pnas.1507610113&lt;/doi&gt;&lt;startpage&gt;1907&lt;/startpage&gt;&lt;publication_date&gt;99201602161200000000222000&lt;/publication_date&gt;&lt;url&gt;http://eutils.ncbi.nlm.nih.gov/entrez/eutils/elink.fcgi?dbfrom=pubmed&amp;amp;id=26831091&amp;amp;retmode=ref&amp;amp;cmd=prlinks&lt;/url&gt;&lt;type&gt;400&lt;/type&gt;&lt;title&gt;Regional specialization within the human striatum for diverse psychological functions.&lt;/title&gt;&lt;institution&gt;Division of the Humanities and Social Sciences, California Institute of Technology, Pasadena, CA 91125; pauli@caltech.edu.&lt;/institution&gt;&lt;number&gt;7&lt;/number&gt;&lt;subtype&gt;400&lt;/subtype&gt;&lt;endpage&gt;1912&lt;/endpage&gt;&lt;bundle&gt;&lt;publication&gt;&lt;title&gt;Proceedings of the National Academy of Sciences of the United States of America&lt;/title&gt;&lt;type&gt;-100&lt;/type&gt;&lt;subtype&gt;-100&lt;/subtype&gt;&lt;uuid&gt;FA9FAAF3-2E86-4404-94B1-9A6F67C243A4&lt;/uuid&gt;&lt;/publication&gt;&lt;/bundle&gt;&lt;authors&gt;&lt;author&gt;&lt;firstName&gt;Wolfgang&lt;/firstName&gt;&lt;middleNames&gt;M&lt;/middleNames&gt;&lt;lastName&gt;Pauli&lt;/lastName&gt;&lt;/author&gt;&lt;author&gt;&lt;firstName&gt;Randall&lt;/firstName&gt;&lt;middleNames&gt;C&lt;/middleNames&gt;&lt;lastName&gt;O’Reilly&lt;/lastName&gt;&lt;/author&gt;&lt;author&gt;&lt;firstName&gt;Tal&lt;/firstName&gt;&lt;lastName&gt;Yarkoni&lt;/lastName&gt;&lt;/author&gt;&lt;author&gt;&lt;firstName&gt;Tor&lt;/firstName&gt;&lt;middleNames&gt;D&lt;/middleNames&gt;&lt;lastName&gt;Wager&lt;/lastName&gt;&lt;/author&gt;&lt;/authors&gt;&lt;/publication&gt;&lt;/publications&gt;&lt;cites&gt;&lt;/cites&gt;&lt;/citation&gt;</w:instrText>
      </w:r>
      <w:r w:rsidR="00A8047B" w:rsidRPr="00A8047B">
        <w:rPr>
          <w:rFonts w:ascii="Century Schoolbook" w:hAnsi="Century Schoolbook"/>
          <w:sz w:val="24"/>
          <w:szCs w:val="24"/>
        </w:rPr>
        <w:fldChar w:fldCharType="separate"/>
      </w:r>
      <w:ins w:id="76" w:author="Alejandro De La Vega" w:date="2016-10-20T14:55:00Z">
        <w:r w:rsidR="00132E8A">
          <w:rPr>
            <w:rFonts w:eastAsiaTheme="minorEastAsia" w:cs="Cambria"/>
            <w:i/>
            <w:sz w:val="24"/>
            <w:vertAlign w:val="superscript"/>
          </w:rPr>
          <w:t>27,29,30</w:t>
        </w:r>
      </w:ins>
      <w:r w:rsidR="00A8047B" w:rsidRPr="00A8047B">
        <w:rPr>
          <w:rFonts w:ascii="Century Schoolbook" w:hAnsi="Century Schoolbook"/>
          <w:sz w:val="24"/>
          <w:szCs w:val="24"/>
        </w:rPr>
        <w:fldChar w:fldCharType="end"/>
      </w:r>
      <w:r w:rsidR="00475D4D">
        <w:rPr>
          <w:rFonts w:ascii="Century Schoolbook" w:eastAsia="Century Schoolbook" w:hAnsi="Century Schoolbook" w:cs="Century Schoolbook"/>
          <w:color w:val="333333"/>
          <w:sz w:val="24"/>
          <w:szCs w:val="24"/>
          <w:highlight w:val="white"/>
        </w:rPr>
        <w:t xml:space="preserve"> (Figure 2A). Given the</w:t>
      </w:r>
      <w:r w:rsidR="00A8047B" w:rsidRPr="00A8047B">
        <w:rPr>
          <w:rFonts w:ascii="Century Schoolbook" w:eastAsia="Century Schoolbook" w:hAnsi="Century Schoolbook" w:cs="Century Schoolbook"/>
          <w:color w:val="333333"/>
          <w:sz w:val="24"/>
          <w:szCs w:val="24"/>
          <w:highlight w:val="white"/>
        </w:rPr>
        <w:t xml:space="preserve"> intractable nature of choosing the ‘correct’ number of clusters</w:t>
      </w:r>
      <w:r w:rsidR="00A8047B" w:rsidRPr="00A8047B">
        <w:rPr>
          <w:rFonts w:ascii="Century Schoolbook" w:hAnsi="Century Schoolbook"/>
          <w:color w:val="333333"/>
          <w:sz w:val="24"/>
          <w:szCs w:val="24"/>
          <w:highlight w:val="white"/>
        </w:rPr>
        <w:fldChar w:fldCharType="begin"/>
      </w:r>
      <w:r w:rsidR="00132E8A">
        <w:rPr>
          <w:rFonts w:ascii="Century Schoolbook" w:hAnsi="Century Schoolbook"/>
          <w:color w:val="333333"/>
          <w:sz w:val="24"/>
          <w:szCs w:val="24"/>
          <w:highlight w:val="white"/>
        </w:rPr>
        <w:instrText xml:space="preserve"> ADDIN PAPERS2_CITATIONS &lt;citation&gt;&lt;uuid&gt;B27F1ADE-B96C-42CB-A734-0FFE10B7D38E&lt;/uuid&gt;&lt;priority&gt;0&lt;/priority&gt;&lt;publications&gt;&lt;publication&gt;&lt;uuid&gt;9C60BB83-0E9B-47B7-9C3A-B6EC969AC79F&lt;/uuid&gt;&lt;volume&gt;36&lt;/volume&gt;&lt;doi&gt;10.1002/hbm.22933&lt;/doi&gt;&lt;subtitle&gt;Connectivity-Based Parcellation&lt;/subtitle&gt;&lt;startpage&gt;4771&lt;/startpage&gt;&lt;publication_date&gt;99201509271200000000222000&lt;/publication_date&gt;&lt;url&gt;http://doi.wiley.com/10.1002/hbm.22933&lt;/url&gt;&lt;type&gt;400&lt;/type&gt;&lt;title&gt;Connectivity-based parcellation: Critique and implications&lt;/title&gt;&lt;number&gt;12&lt;/number&gt;&lt;subtype&gt;400&lt;/subtype&gt;&lt;endpage&gt;4792&lt;/endpage&gt;&lt;bundle&gt;&lt;publication&gt;&lt;publisher&gt;Wiley Subscription Services, Inc., A Wiley Company&lt;/publisher&gt;&lt;title&gt;Human Brain Mapping&lt;/title&gt;&lt;type&gt;-100&lt;/type&gt;&lt;subtype&gt;-100&lt;/subtype&gt;&lt;uuid&gt;51D1075C-96BF-4254-8628-E29CD052311E&lt;/uuid&gt;&lt;/publication&gt;&lt;/bundle&gt;&lt;authors&gt;&lt;author&gt;&lt;firstName&gt;Simon&lt;/firstName&gt;&lt;middleNames&gt;B&lt;/middleNames&gt;&lt;lastName&gt;Eickhoff&lt;/lastName&gt;&lt;/author&gt;&lt;author&gt;&lt;firstName&gt;Bertrand&lt;/firstName&gt;&lt;lastName&gt;Thirion&lt;/lastName&gt;&lt;/author&gt;&lt;author&gt;&lt;firstName&gt;Gaël&lt;/firstName&gt;&lt;lastName&gt;Varoquaux&lt;/lastName&gt;&lt;/author&gt;&lt;author&gt;&lt;firstName&gt;Danilo&lt;/firstName&gt;&lt;lastName&gt;Bzdok&lt;/lastName&gt;&lt;/author&gt;&lt;/authors&gt;&lt;/publication&gt;&lt;/publications&gt;&lt;cites&gt;&lt;/cites&gt;&lt;/citation&gt;</w:instrText>
      </w:r>
      <w:r w:rsidR="00A8047B" w:rsidRPr="00A8047B">
        <w:rPr>
          <w:rFonts w:ascii="Century Schoolbook" w:hAnsi="Century Schoolbook"/>
          <w:color w:val="333333"/>
          <w:sz w:val="24"/>
          <w:szCs w:val="24"/>
          <w:highlight w:val="white"/>
        </w:rPr>
        <w:fldChar w:fldCharType="separate"/>
      </w:r>
      <w:ins w:id="77" w:author="Alejandro De La Vega" w:date="2016-10-20T14:55:00Z">
        <w:r w:rsidR="00132E8A">
          <w:rPr>
            <w:rFonts w:eastAsiaTheme="minorEastAsia" w:cs="Cambria"/>
            <w:i/>
            <w:sz w:val="24"/>
            <w:vertAlign w:val="superscript"/>
          </w:rPr>
          <w:t>32</w:t>
        </w:r>
      </w:ins>
      <w:r w:rsidR="00A8047B" w:rsidRPr="00A8047B">
        <w:rPr>
          <w:rFonts w:ascii="Century Schoolbook" w:hAnsi="Century Schoolbook"/>
          <w:color w:val="333333"/>
          <w:sz w:val="24"/>
          <w:szCs w:val="24"/>
          <w:highlight w:val="white"/>
        </w:rPr>
        <w:fldChar w:fldCharType="end"/>
      </w:r>
      <w:r w:rsidR="00475D4D">
        <w:rPr>
          <w:rFonts w:ascii="Century Schoolbook" w:eastAsia="Century Schoolbook" w:hAnsi="Century Schoolbook" w:cs="Century Schoolbook"/>
          <w:color w:val="333333"/>
          <w:sz w:val="24"/>
          <w:szCs w:val="24"/>
          <w:highlight w:val="white"/>
        </w:rPr>
        <w:t xml:space="preserve"> and </w:t>
      </w:r>
      <w:r w:rsidR="00F63D0A">
        <w:rPr>
          <w:rFonts w:ascii="Century Schoolbook" w:eastAsia="Century Schoolbook" w:hAnsi="Century Schoolbook" w:cs="Century Schoolbook"/>
          <w:color w:val="333333"/>
          <w:sz w:val="24"/>
          <w:szCs w:val="24"/>
          <w:highlight w:val="white"/>
        </w:rPr>
        <w:t xml:space="preserve">the lack of </w:t>
      </w:r>
      <w:r w:rsidR="00475D4D" w:rsidRPr="0052634B">
        <w:rPr>
          <w:rFonts w:ascii="Century Schoolbook" w:eastAsia="Century Schoolbook" w:hAnsi="Century Schoolbook" w:cs="Century Schoolbook"/>
          <w:color w:val="333333"/>
          <w:sz w:val="24"/>
          <w:szCs w:val="24"/>
          <w:highlight w:val="white"/>
        </w:rPr>
        <w:t>a single dominant solution</w:t>
      </w:r>
      <w:r w:rsidR="00F63D0A">
        <w:rPr>
          <w:rFonts w:ascii="Century Schoolbook" w:eastAsia="Century Schoolbook" w:hAnsi="Century Schoolbook" w:cs="Century Schoolbook"/>
          <w:color w:val="333333"/>
          <w:sz w:val="24"/>
          <w:szCs w:val="24"/>
          <w:highlight w:val="white"/>
        </w:rPr>
        <w:t xml:space="preserve"> in our data</w:t>
      </w:r>
      <w:r w:rsidR="00475D4D">
        <w:rPr>
          <w:rFonts w:ascii="Century Schoolbook" w:eastAsia="Century Schoolbook" w:hAnsi="Century Schoolbook" w:cs="Century Schoolbook"/>
          <w:color w:val="333333"/>
          <w:sz w:val="24"/>
          <w:szCs w:val="24"/>
          <w:highlight w:val="white"/>
        </w:rPr>
        <w:t>,</w:t>
      </w:r>
      <w:r w:rsidR="00475D4D" w:rsidRPr="00A8047B">
        <w:rPr>
          <w:rFonts w:ascii="Century Schoolbook" w:eastAsia="Century Schoolbook" w:hAnsi="Century Schoolbook" w:cs="Century Schoolbook"/>
          <w:color w:val="333333"/>
          <w:sz w:val="24"/>
          <w:szCs w:val="24"/>
          <w:highlight w:val="white"/>
        </w:rPr>
        <w:t xml:space="preserve"> </w:t>
      </w:r>
      <w:r w:rsidR="00A8047B" w:rsidRPr="00A8047B">
        <w:rPr>
          <w:rFonts w:ascii="Century Schoolbook" w:eastAsia="Century Schoolbook" w:hAnsi="Century Schoolbook" w:cs="Century Schoolbook"/>
          <w:color w:val="333333"/>
          <w:sz w:val="24"/>
          <w:szCs w:val="24"/>
          <w:highlight w:val="white"/>
        </w:rPr>
        <w:t xml:space="preserve">we focused on </w:t>
      </w:r>
      <w:r w:rsidR="00A8047B">
        <w:rPr>
          <w:rFonts w:ascii="Century Schoolbook" w:eastAsia="Century Schoolbook" w:hAnsi="Century Schoolbook" w:cs="Century Schoolbook"/>
          <w:color w:val="333333"/>
          <w:sz w:val="24"/>
          <w:szCs w:val="24"/>
          <w:highlight w:val="white"/>
        </w:rPr>
        <w:t xml:space="preserve">two well spaced </w:t>
      </w:r>
      <w:r w:rsidR="00A8047B" w:rsidRPr="00A8047B">
        <w:rPr>
          <w:rFonts w:ascii="Century Schoolbook" w:eastAsia="Century Schoolbook" w:hAnsi="Century Schoolbook" w:cs="Century Schoolbook"/>
          <w:color w:val="333333"/>
          <w:sz w:val="24"/>
          <w:szCs w:val="24"/>
          <w:highlight w:val="white"/>
        </w:rPr>
        <w:t xml:space="preserve">granularities, </w:t>
      </w:r>
      <w:r w:rsidR="00D34AE9">
        <w:rPr>
          <w:rFonts w:ascii="Century Schoolbook" w:eastAsia="Century Schoolbook" w:hAnsi="Century Schoolbook" w:cs="Century Schoolbook"/>
          <w:color w:val="333333"/>
          <w:sz w:val="24"/>
          <w:szCs w:val="24"/>
          <w:highlight w:val="white"/>
        </w:rPr>
        <w:t xml:space="preserve">5 and 70 whole-brain clusters, </w:t>
      </w:r>
      <w:r w:rsidR="00A8047B" w:rsidRPr="00A8047B">
        <w:rPr>
          <w:rFonts w:ascii="Century Schoolbook" w:eastAsia="Century Schoolbook" w:hAnsi="Century Schoolbook" w:cs="Century Schoolbook"/>
          <w:color w:val="333333"/>
          <w:sz w:val="24"/>
          <w:szCs w:val="24"/>
          <w:highlight w:val="white"/>
        </w:rPr>
        <w:t xml:space="preserve">avoiding low quality solutions </w:t>
      </w:r>
      <w:r w:rsidR="00475D4D">
        <w:rPr>
          <w:rFonts w:ascii="Century Schoolbook" w:eastAsia="Century Schoolbook" w:hAnsi="Century Schoolbook" w:cs="Century Schoolbook"/>
          <w:color w:val="333333"/>
          <w:sz w:val="24"/>
          <w:szCs w:val="24"/>
          <w:highlight w:val="white"/>
        </w:rPr>
        <w:t xml:space="preserve">(i.e. </w:t>
      </w:r>
      <w:r w:rsidR="00A8047B" w:rsidRPr="00A8047B">
        <w:rPr>
          <w:rFonts w:ascii="Century Schoolbook" w:eastAsia="Century Schoolbook" w:hAnsi="Century Schoolbook" w:cs="Century Schoolbook"/>
          <w:color w:val="333333"/>
          <w:sz w:val="24"/>
          <w:szCs w:val="24"/>
          <w:highlight w:val="white"/>
        </w:rPr>
        <w:t>7-38 clusters</w:t>
      </w:r>
      <w:r w:rsidR="00475D4D">
        <w:rPr>
          <w:rFonts w:ascii="Century Schoolbook" w:eastAsia="Century Schoolbook" w:hAnsi="Century Schoolbook" w:cs="Century Schoolbook"/>
          <w:color w:val="333333"/>
          <w:sz w:val="24"/>
          <w:szCs w:val="24"/>
          <w:highlight w:val="white"/>
        </w:rPr>
        <w:t>)</w:t>
      </w:r>
      <w:r w:rsidR="00A8047B" w:rsidRPr="00A8047B">
        <w:rPr>
          <w:rFonts w:ascii="Century Schoolbook" w:eastAsia="Century Schoolbook" w:hAnsi="Century Schoolbook" w:cs="Century Schoolbook"/>
          <w:color w:val="333333"/>
          <w:sz w:val="24"/>
          <w:szCs w:val="24"/>
          <w:highlight w:val="white"/>
        </w:rPr>
        <w:t xml:space="preserve">. Importantly, </w:t>
      </w:r>
      <w:r w:rsidR="00A8047B" w:rsidRPr="00A8047B">
        <w:rPr>
          <w:rFonts w:ascii="Century Schoolbook" w:hAnsi="Century Schoolbook"/>
          <w:color w:val="333333"/>
          <w:sz w:val="24"/>
          <w:szCs w:val="24"/>
          <w:highlight w:val="white"/>
        </w:rPr>
        <w:t>we do not argue that the solutions we selected are in any way privileged</w:t>
      </w:r>
      <w:r w:rsidR="00A8047B">
        <w:rPr>
          <w:rFonts w:ascii="Century Schoolbook" w:hAnsi="Century Schoolbook"/>
          <w:color w:val="333333"/>
          <w:sz w:val="24"/>
          <w:szCs w:val="24"/>
          <w:highlight w:val="white"/>
        </w:rPr>
        <w:t>,</w:t>
      </w:r>
      <w:r w:rsidR="00A8047B" w:rsidRPr="00A8047B">
        <w:rPr>
          <w:rFonts w:ascii="Century Schoolbook" w:hAnsi="Century Schoolbook"/>
          <w:color w:val="333333"/>
          <w:sz w:val="24"/>
          <w:szCs w:val="24"/>
          <w:highlight w:val="white"/>
        </w:rPr>
        <w:t xml:space="preserve"> nor </w:t>
      </w:r>
      <w:r w:rsidR="00A8047B">
        <w:rPr>
          <w:rFonts w:ascii="Century Schoolbook" w:hAnsi="Century Schoolbook"/>
          <w:color w:val="333333"/>
          <w:sz w:val="24"/>
          <w:szCs w:val="24"/>
          <w:highlight w:val="white"/>
        </w:rPr>
        <w:t>did</w:t>
      </w:r>
      <w:r w:rsidR="00A8047B" w:rsidRPr="00A8047B">
        <w:rPr>
          <w:rFonts w:ascii="Century Schoolbook" w:hAnsi="Century Schoolbook"/>
          <w:color w:val="333333"/>
          <w:sz w:val="24"/>
          <w:szCs w:val="24"/>
          <w:highlight w:val="white"/>
        </w:rPr>
        <w:t xml:space="preserve"> we aim to match the scale of previous parcellations; rather, we simply </w:t>
      </w:r>
      <w:r w:rsidR="00A8047B">
        <w:rPr>
          <w:rFonts w:ascii="Century Schoolbook" w:hAnsi="Century Schoolbook"/>
          <w:color w:val="333333"/>
          <w:sz w:val="24"/>
          <w:szCs w:val="24"/>
          <w:highlight w:val="white"/>
        </w:rPr>
        <w:t>chose</w:t>
      </w:r>
      <w:r w:rsidR="00A8047B" w:rsidRPr="00A8047B">
        <w:rPr>
          <w:rFonts w:ascii="Century Schoolbook" w:hAnsi="Century Schoolbook"/>
          <w:color w:val="333333"/>
          <w:sz w:val="24"/>
          <w:szCs w:val="24"/>
          <w:highlight w:val="white"/>
        </w:rPr>
        <w:t xml:space="preserve"> two spatial scales </w:t>
      </w:r>
      <w:r w:rsidR="00A8047B">
        <w:rPr>
          <w:rFonts w:ascii="Century Schoolbook" w:hAnsi="Century Schoolbook"/>
          <w:color w:val="333333"/>
          <w:sz w:val="24"/>
          <w:szCs w:val="24"/>
          <w:highlight w:val="white"/>
        </w:rPr>
        <w:t xml:space="preserve">for subsequent </w:t>
      </w:r>
      <w:r w:rsidR="00A94D2E">
        <w:rPr>
          <w:rFonts w:ascii="Century Schoolbook" w:hAnsi="Century Schoolbook"/>
          <w:color w:val="333333"/>
          <w:sz w:val="24"/>
          <w:szCs w:val="24"/>
          <w:highlight w:val="white"/>
        </w:rPr>
        <w:t>analysis</w:t>
      </w:r>
      <w:r w:rsidR="00A8047B" w:rsidRPr="00A8047B">
        <w:rPr>
          <w:rFonts w:ascii="Century Schoolbook" w:hAnsi="Century Schoolbook"/>
          <w:color w:val="333333"/>
          <w:sz w:val="24"/>
          <w:szCs w:val="24"/>
          <w:highlight w:val="white"/>
        </w:rPr>
        <w:t xml:space="preserve"> with distinct vantage points into the hierarchical organization of LFC. </w:t>
      </w:r>
    </w:p>
    <w:p w14:paraId="375AD44C" w14:textId="39C8A462" w:rsidR="00D86201" w:rsidRPr="00055A4D" w:rsidRDefault="003A17D9" w:rsidP="007F793B">
      <w:pPr>
        <w:pStyle w:val="Normal1"/>
        <w:spacing w:line="240" w:lineRule="auto"/>
        <w:ind w:firstLine="0"/>
        <w:rPr>
          <w:rFonts w:ascii="Century Schoolbook" w:hAnsi="Century Schoolbook"/>
          <w:sz w:val="24"/>
          <w:szCs w:val="24"/>
        </w:rPr>
      </w:pPr>
      <w:r>
        <w:rPr>
          <w:rFonts w:ascii="Century Schoolbook" w:hAnsi="Century Schoolbook"/>
          <w:noProof/>
          <w:color w:val="333333"/>
          <w:sz w:val="24"/>
          <w:szCs w:val="24"/>
        </w:rPr>
        <w:drawing>
          <wp:inline distT="0" distB="0" distL="0" distR="0" wp14:anchorId="0DB3F7ED" wp14:editId="0BE349CD">
            <wp:extent cx="5943600" cy="33331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2 - All clusters_dendrogra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333115"/>
                    </a:xfrm>
                    <a:prstGeom prst="rect">
                      <a:avLst/>
                    </a:prstGeom>
                  </pic:spPr>
                </pic:pic>
              </a:graphicData>
            </a:graphic>
          </wp:inline>
        </w:drawing>
      </w:r>
      <w:r w:rsidR="005F3DB1" w:rsidRPr="00055A4D">
        <w:rPr>
          <w:rFonts w:ascii="Century Schoolbook" w:hAnsi="Century Schoolbook"/>
          <w:color w:val="333333"/>
          <w:sz w:val="24"/>
          <w:szCs w:val="24"/>
          <w:highlight w:val="white"/>
        </w:rPr>
        <w:br/>
      </w:r>
      <w:r w:rsidR="005F3DB1" w:rsidRPr="00055A4D">
        <w:rPr>
          <w:rFonts w:ascii="Century Schoolbook" w:hAnsi="Century Schoolbook"/>
          <w:b/>
          <w:sz w:val="24"/>
          <w:szCs w:val="24"/>
        </w:rPr>
        <w:t xml:space="preserve">Figure </w:t>
      </w:r>
      <w:r w:rsidR="00E15646" w:rsidRPr="00055A4D">
        <w:rPr>
          <w:rFonts w:ascii="Century Schoolbook" w:hAnsi="Century Schoolbook"/>
          <w:b/>
          <w:sz w:val="24"/>
          <w:szCs w:val="24"/>
        </w:rPr>
        <w:t>2</w:t>
      </w:r>
      <w:r w:rsidR="005F3DB1" w:rsidRPr="00055A4D">
        <w:rPr>
          <w:rFonts w:ascii="Century Schoolbook" w:hAnsi="Century Schoolbook"/>
          <w:b/>
          <w:sz w:val="24"/>
          <w:szCs w:val="24"/>
        </w:rPr>
        <w:t>.</w:t>
      </w:r>
      <w:r w:rsidR="00D86201" w:rsidRPr="00055A4D">
        <w:rPr>
          <w:rFonts w:ascii="Century Schoolbook" w:hAnsi="Century Schoolbook"/>
          <w:b/>
          <w:sz w:val="24"/>
          <w:szCs w:val="24"/>
        </w:rPr>
        <w:t xml:space="preserve"> Whole-cortex co-activation based hierarchical clustering reveals </w:t>
      </w:r>
      <w:r w:rsidR="0072708B">
        <w:rPr>
          <w:rFonts w:ascii="Century Schoolbook" w:hAnsi="Century Schoolbook"/>
          <w:b/>
          <w:sz w:val="24"/>
          <w:szCs w:val="24"/>
        </w:rPr>
        <w:t>3</w:t>
      </w:r>
      <w:r w:rsidR="0072708B" w:rsidRPr="00055A4D">
        <w:rPr>
          <w:rFonts w:ascii="Century Schoolbook" w:hAnsi="Century Schoolbook"/>
          <w:b/>
          <w:sz w:val="24"/>
          <w:szCs w:val="24"/>
        </w:rPr>
        <w:t xml:space="preserve"> </w:t>
      </w:r>
      <w:r w:rsidR="00D86201" w:rsidRPr="00055A4D">
        <w:rPr>
          <w:rFonts w:ascii="Century Schoolbook" w:hAnsi="Century Schoolbook"/>
          <w:b/>
          <w:sz w:val="24"/>
          <w:szCs w:val="24"/>
        </w:rPr>
        <w:t xml:space="preserve">networks in lateral cluster that fractionate into constituent </w:t>
      </w:r>
      <w:r w:rsidR="00D82ACD">
        <w:rPr>
          <w:rFonts w:ascii="Century Schoolbook" w:hAnsi="Century Schoolbook"/>
          <w:b/>
          <w:sz w:val="24"/>
          <w:szCs w:val="24"/>
        </w:rPr>
        <w:t>subregion</w:t>
      </w:r>
      <w:r w:rsidR="00D86201" w:rsidRPr="00055A4D">
        <w:rPr>
          <w:rFonts w:ascii="Century Schoolbook" w:hAnsi="Century Schoolbook"/>
          <w:b/>
          <w:sz w:val="24"/>
          <w:szCs w:val="24"/>
        </w:rPr>
        <w:t>s.</w:t>
      </w:r>
      <w:r w:rsidR="005F3DB1" w:rsidRPr="00055A4D">
        <w:rPr>
          <w:rFonts w:ascii="Century Schoolbook" w:hAnsi="Century Schoolbook"/>
          <w:sz w:val="24"/>
          <w:szCs w:val="24"/>
        </w:rPr>
        <w:t xml:space="preserve"> </w:t>
      </w:r>
      <w:r w:rsidR="00055A4D">
        <w:rPr>
          <w:rFonts w:ascii="Century Schoolbook" w:hAnsi="Century Schoolbook"/>
          <w:sz w:val="24"/>
          <w:szCs w:val="24"/>
        </w:rPr>
        <w:t>a</w:t>
      </w:r>
      <w:r w:rsidR="00D86201" w:rsidRPr="00055A4D">
        <w:rPr>
          <w:rFonts w:ascii="Century Schoolbook" w:hAnsi="Century Schoolbook"/>
          <w:sz w:val="24"/>
          <w:szCs w:val="24"/>
        </w:rPr>
        <w:t xml:space="preserve">) </w:t>
      </w:r>
      <w:r w:rsidR="006678C9">
        <w:rPr>
          <w:rFonts w:ascii="Century Schoolbook" w:hAnsi="Century Schoolbook"/>
          <w:sz w:val="24"/>
          <w:szCs w:val="24"/>
        </w:rPr>
        <w:t>The s</w:t>
      </w:r>
      <w:r w:rsidR="006678C9" w:rsidRPr="00055A4D">
        <w:rPr>
          <w:rFonts w:ascii="Century Schoolbook" w:hAnsi="Century Schoolbook"/>
          <w:sz w:val="24"/>
          <w:szCs w:val="24"/>
        </w:rPr>
        <w:t xml:space="preserve">ilhouette </w:t>
      </w:r>
      <w:r w:rsidR="00D86201" w:rsidRPr="00055A4D">
        <w:rPr>
          <w:rFonts w:ascii="Century Schoolbook" w:hAnsi="Century Schoolbook"/>
          <w:sz w:val="24"/>
          <w:szCs w:val="24"/>
        </w:rPr>
        <w:t>score, a measure of intra-cluster cohesion,</w:t>
      </w:r>
      <w:r w:rsidR="007F793B" w:rsidRPr="00055A4D">
        <w:rPr>
          <w:rFonts w:ascii="Century Schoolbook" w:hAnsi="Century Schoolbook"/>
          <w:sz w:val="24"/>
          <w:szCs w:val="24"/>
        </w:rPr>
        <w:t xml:space="preserve"> was used</w:t>
      </w:r>
      <w:r w:rsidR="00D86201" w:rsidRPr="00055A4D">
        <w:rPr>
          <w:rFonts w:ascii="Century Schoolbook" w:hAnsi="Century Schoolbook"/>
          <w:sz w:val="24"/>
          <w:szCs w:val="24"/>
        </w:rPr>
        <w:t xml:space="preserve"> to select </w:t>
      </w:r>
      <w:r w:rsidR="007F793B" w:rsidRPr="00055A4D">
        <w:rPr>
          <w:rFonts w:ascii="Century Schoolbook" w:hAnsi="Century Schoolbook"/>
          <w:sz w:val="24"/>
          <w:szCs w:val="24"/>
        </w:rPr>
        <w:t>two spatial scales: 5</w:t>
      </w:r>
      <w:r w:rsidR="00D86201" w:rsidRPr="00055A4D">
        <w:rPr>
          <w:rFonts w:ascii="Century Schoolbook" w:hAnsi="Century Schoolbook"/>
          <w:sz w:val="24"/>
          <w:szCs w:val="24"/>
        </w:rPr>
        <w:t xml:space="preserve"> and 70 whole-brain clusters</w:t>
      </w:r>
      <w:r w:rsidR="006678C9">
        <w:rPr>
          <w:rFonts w:ascii="Century Schoolbook" w:hAnsi="Century Schoolbook"/>
          <w:sz w:val="24"/>
          <w:szCs w:val="24"/>
        </w:rPr>
        <w:t>.</w:t>
      </w:r>
      <w:r w:rsidR="00D86201" w:rsidRPr="00055A4D">
        <w:rPr>
          <w:rFonts w:ascii="Century Schoolbook" w:hAnsi="Century Schoolbook"/>
          <w:sz w:val="24"/>
          <w:szCs w:val="24"/>
        </w:rPr>
        <w:t xml:space="preserve"> </w:t>
      </w:r>
      <w:r w:rsidR="00055A4D">
        <w:rPr>
          <w:rFonts w:ascii="Century Schoolbook" w:hAnsi="Century Schoolbook"/>
          <w:sz w:val="24"/>
          <w:szCs w:val="24"/>
        </w:rPr>
        <w:t>b</w:t>
      </w:r>
      <w:r w:rsidR="007F793B" w:rsidRPr="00055A4D">
        <w:rPr>
          <w:rFonts w:ascii="Century Schoolbook" w:hAnsi="Century Schoolbook"/>
          <w:sz w:val="24"/>
          <w:szCs w:val="24"/>
        </w:rPr>
        <w:t xml:space="preserve">) Whole brain hierarchical clustering dendrogram. Color-coded branches correspond to </w:t>
      </w:r>
      <w:r w:rsidR="00F91DBD">
        <w:rPr>
          <w:rFonts w:ascii="Century Schoolbook" w:hAnsi="Century Schoolbook"/>
          <w:sz w:val="24"/>
          <w:szCs w:val="24"/>
        </w:rPr>
        <w:t>three</w:t>
      </w:r>
      <w:r w:rsidR="007F793B" w:rsidRPr="00055A4D">
        <w:rPr>
          <w:rFonts w:ascii="Century Schoolbook" w:hAnsi="Century Schoolbook"/>
          <w:sz w:val="24"/>
          <w:szCs w:val="24"/>
        </w:rPr>
        <w:t xml:space="preserve"> </w:t>
      </w:r>
      <w:r w:rsidR="00F91DBD">
        <w:rPr>
          <w:rFonts w:ascii="Century Schoolbook" w:hAnsi="Century Schoolbook"/>
          <w:sz w:val="24"/>
          <w:szCs w:val="24"/>
        </w:rPr>
        <w:t xml:space="preserve">of five </w:t>
      </w:r>
      <w:r w:rsidR="007F793B" w:rsidRPr="00055A4D">
        <w:rPr>
          <w:rFonts w:ascii="Century Schoolbook" w:hAnsi="Century Schoolbook"/>
          <w:sz w:val="24"/>
          <w:szCs w:val="24"/>
        </w:rPr>
        <w:t>whole-brain networks</w:t>
      </w:r>
      <w:r w:rsidR="00F91DBD">
        <w:rPr>
          <w:rFonts w:ascii="Century Schoolbook" w:hAnsi="Century Schoolbook"/>
          <w:sz w:val="24"/>
          <w:szCs w:val="24"/>
        </w:rPr>
        <w:t xml:space="preserve"> in LFC </w:t>
      </w:r>
      <w:r w:rsidR="007F793B" w:rsidRPr="00055A4D">
        <w:rPr>
          <w:rFonts w:ascii="Century Schoolbook" w:hAnsi="Century Schoolbook"/>
          <w:sz w:val="24"/>
          <w:szCs w:val="24"/>
        </w:rPr>
        <w:t>and color-c</w:t>
      </w:r>
      <w:r w:rsidR="00F91DBD">
        <w:rPr>
          <w:rFonts w:ascii="Century Schoolbook" w:hAnsi="Century Schoolbook"/>
          <w:sz w:val="24"/>
          <w:szCs w:val="24"/>
        </w:rPr>
        <w:t>oded nodes correspond to 14</w:t>
      </w:r>
      <w:r w:rsidR="007F793B" w:rsidRPr="00055A4D">
        <w:rPr>
          <w:rFonts w:ascii="Century Schoolbook" w:hAnsi="Century Schoolbook"/>
          <w:sz w:val="24"/>
          <w:szCs w:val="24"/>
        </w:rPr>
        <w:t xml:space="preserve"> LFC regions </w:t>
      </w:r>
      <w:r w:rsidR="00055A4D">
        <w:rPr>
          <w:rFonts w:ascii="Century Schoolbook" w:hAnsi="Century Schoolbook"/>
          <w:sz w:val="24"/>
          <w:szCs w:val="24"/>
        </w:rPr>
        <w:t>from 70 whole-brain clusters. c</w:t>
      </w:r>
      <w:r w:rsidR="007F793B" w:rsidRPr="00055A4D">
        <w:rPr>
          <w:rFonts w:ascii="Century Schoolbook" w:hAnsi="Century Schoolbook"/>
          <w:sz w:val="24"/>
          <w:szCs w:val="24"/>
        </w:rPr>
        <w:t xml:space="preserve">) </w:t>
      </w:r>
      <w:r w:rsidR="0072708B">
        <w:rPr>
          <w:rFonts w:ascii="Century Schoolbook" w:hAnsi="Century Schoolbook"/>
          <w:sz w:val="24"/>
          <w:szCs w:val="24"/>
        </w:rPr>
        <w:t>C</w:t>
      </w:r>
      <w:r w:rsidR="007F793B" w:rsidRPr="00055A4D">
        <w:rPr>
          <w:rFonts w:ascii="Century Schoolbook" w:hAnsi="Century Schoolbook"/>
          <w:sz w:val="24"/>
          <w:szCs w:val="24"/>
        </w:rPr>
        <w:t xml:space="preserve">lusters at </w:t>
      </w:r>
      <w:r w:rsidR="007F793B" w:rsidRPr="00055A4D">
        <w:rPr>
          <w:rFonts w:ascii="Century Schoolbook" w:hAnsi="Century Schoolbook"/>
          <w:i/>
          <w:sz w:val="24"/>
          <w:szCs w:val="24"/>
        </w:rPr>
        <w:t xml:space="preserve">k = </w:t>
      </w:r>
      <w:r w:rsidR="007F793B" w:rsidRPr="00055A4D">
        <w:rPr>
          <w:rFonts w:ascii="Century Schoolbook" w:hAnsi="Century Schoolbook"/>
          <w:sz w:val="24"/>
          <w:szCs w:val="24"/>
        </w:rPr>
        <w:t xml:space="preserve">5 </w:t>
      </w:r>
      <w:r w:rsidR="00D86201" w:rsidRPr="00055A4D">
        <w:rPr>
          <w:rFonts w:ascii="Century Schoolbook" w:hAnsi="Century Schoolbook"/>
          <w:sz w:val="24"/>
          <w:szCs w:val="24"/>
        </w:rPr>
        <w:t xml:space="preserve">revealed </w:t>
      </w:r>
      <w:r w:rsidR="00F91DBD">
        <w:rPr>
          <w:rFonts w:ascii="Century Schoolbook" w:hAnsi="Century Schoolbook"/>
          <w:sz w:val="24"/>
          <w:szCs w:val="24"/>
        </w:rPr>
        <w:t>three</w:t>
      </w:r>
      <w:r w:rsidR="00D86201" w:rsidRPr="00055A4D">
        <w:rPr>
          <w:rFonts w:ascii="Century Schoolbook" w:hAnsi="Century Schoolbook"/>
          <w:sz w:val="24"/>
          <w:szCs w:val="24"/>
        </w:rPr>
        <w:t xml:space="preserve"> clusters in LFC resembling large-scale brain networks: </w:t>
      </w:r>
      <w:r w:rsidR="0072708B">
        <w:rPr>
          <w:rFonts w:ascii="Century Schoolbook" w:hAnsi="Century Schoolbook"/>
          <w:sz w:val="24"/>
          <w:szCs w:val="24"/>
        </w:rPr>
        <w:t>“fronto-parietal”</w:t>
      </w:r>
      <w:r w:rsidR="00F91DBD">
        <w:rPr>
          <w:rFonts w:ascii="Century Schoolbook" w:hAnsi="Century Schoolbook"/>
          <w:sz w:val="24"/>
          <w:szCs w:val="24"/>
        </w:rPr>
        <w:t xml:space="preserve"> (red), </w:t>
      </w:r>
      <w:r w:rsidR="0072708B">
        <w:rPr>
          <w:rFonts w:ascii="Century Schoolbook" w:hAnsi="Century Schoolbook"/>
          <w:sz w:val="24"/>
          <w:szCs w:val="24"/>
        </w:rPr>
        <w:t>“</w:t>
      </w:r>
      <w:r w:rsidR="00F91DBD">
        <w:rPr>
          <w:rFonts w:ascii="Century Schoolbook" w:hAnsi="Century Schoolbook"/>
          <w:sz w:val="24"/>
          <w:szCs w:val="24"/>
        </w:rPr>
        <w:t>default</w:t>
      </w:r>
      <w:r w:rsidR="0072708B">
        <w:rPr>
          <w:rFonts w:ascii="Century Schoolbook" w:hAnsi="Century Schoolbook"/>
          <w:sz w:val="24"/>
          <w:szCs w:val="24"/>
        </w:rPr>
        <w:t>”</w:t>
      </w:r>
      <w:r w:rsidR="00F91DBD">
        <w:rPr>
          <w:rFonts w:ascii="Century Schoolbook" w:hAnsi="Century Schoolbook"/>
          <w:sz w:val="24"/>
          <w:szCs w:val="24"/>
        </w:rPr>
        <w:t xml:space="preserve"> (purple) and </w:t>
      </w:r>
      <w:r w:rsidR="0072708B">
        <w:rPr>
          <w:rFonts w:ascii="Century Schoolbook" w:hAnsi="Century Schoolbook"/>
          <w:sz w:val="24"/>
          <w:szCs w:val="24"/>
        </w:rPr>
        <w:t>“</w:t>
      </w:r>
      <w:r w:rsidR="00D86201" w:rsidRPr="00055A4D">
        <w:rPr>
          <w:rFonts w:ascii="Century Schoolbook" w:hAnsi="Century Schoolbook"/>
          <w:sz w:val="24"/>
          <w:szCs w:val="24"/>
        </w:rPr>
        <w:t>somatosensory-motor</w:t>
      </w:r>
      <w:r w:rsidR="0072708B">
        <w:rPr>
          <w:rFonts w:ascii="Century Schoolbook" w:hAnsi="Century Schoolbook"/>
          <w:sz w:val="24"/>
          <w:szCs w:val="24"/>
        </w:rPr>
        <w:t>”</w:t>
      </w:r>
      <w:r w:rsidR="00D86201" w:rsidRPr="00055A4D">
        <w:rPr>
          <w:rFonts w:ascii="Century Schoolbook" w:hAnsi="Century Schoolbook"/>
          <w:sz w:val="24"/>
          <w:szCs w:val="24"/>
        </w:rPr>
        <w:t xml:space="preserve"> (green) </w:t>
      </w:r>
      <w:r w:rsidR="00055A4D">
        <w:rPr>
          <w:rFonts w:ascii="Century Schoolbook" w:hAnsi="Century Schoolbook"/>
          <w:sz w:val="24"/>
          <w:szCs w:val="24"/>
        </w:rPr>
        <w:t>d</w:t>
      </w:r>
      <w:r w:rsidR="00D86201" w:rsidRPr="00055A4D">
        <w:rPr>
          <w:rFonts w:ascii="Century Schoolbook" w:hAnsi="Century Schoolbook"/>
          <w:sz w:val="24"/>
          <w:szCs w:val="24"/>
        </w:rPr>
        <w:t xml:space="preserve">) </w:t>
      </w:r>
      <w:r w:rsidR="0072708B">
        <w:rPr>
          <w:rFonts w:ascii="Century Schoolbook" w:hAnsi="Century Schoolbook"/>
          <w:sz w:val="24"/>
          <w:szCs w:val="24"/>
        </w:rPr>
        <w:t>C</w:t>
      </w:r>
      <w:r w:rsidR="00D81547" w:rsidRPr="00055A4D">
        <w:rPr>
          <w:rFonts w:ascii="Century Schoolbook" w:hAnsi="Century Schoolbook"/>
          <w:sz w:val="24"/>
          <w:szCs w:val="24"/>
        </w:rPr>
        <w:t xml:space="preserve">lusters at </w:t>
      </w:r>
      <w:r w:rsidR="00D81547" w:rsidRPr="00055A4D">
        <w:rPr>
          <w:rFonts w:ascii="Century Schoolbook" w:hAnsi="Century Schoolbook"/>
          <w:i/>
          <w:sz w:val="24"/>
          <w:szCs w:val="24"/>
        </w:rPr>
        <w:t xml:space="preserve">k = </w:t>
      </w:r>
      <w:r w:rsidR="0072708B">
        <w:rPr>
          <w:rFonts w:ascii="Century Schoolbook" w:hAnsi="Century Schoolbook"/>
          <w:sz w:val="24"/>
          <w:szCs w:val="24"/>
        </w:rPr>
        <w:t>70</w:t>
      </w:r>
      <w:r w:rsidR="00D81547" w:rsidRPr="00055A4D">
        <w:rPr>
          <w:rFonts w:ascii="Century Schoolbook" w:hAnsi="Century Schoolbook"/>
          <w:sz w:val="24"/>
          <w:szCs w:val="24"/>
        </w:rPr>
        <w:t xml:space="preserve"> revealed </w:t>
      </w:r>
      <w:r w:rsidR="00F91DBD">
        <w:rPr>
          <w:rFonts w:ascii="Century Schoolbook" w:hAnsi="Century Schoolbook"/>
          <w:sz w:val="24"/>
          <w:szCs w:val="24"/>
        </w:rPr>
        <w:t xml:space="preserve">14 </w:t>
      </w:r>
      <w:r w:rsidR="00D86201" w:rsidRPr="00055A4D">
        <w:rPr>
          <w:rFonts w:ascii="Century Schoolbook" w:hAnsi="Century Schoolbook"/>
          <w:sz w:val="24"/>
          <w:szCs w:val="24"/>
        </w:rPr>
        <w:t xml:space="preserve">clusters with a </w:t>
      </w:r>
      <w:r w:rsidR="00D81547">
        <w:rPr>
          <w:rFonts w:ascii="Century Schoolbook" w:hAnsi="Century Schoolbook"/>
          <w:sz w:val="24"/>
          <w:szCs w:val="24"/>
        </w:rPr>
        <w:t>75%</w:t>
      </w:r>
      <w:r w:rsidR="00D86201" w:rsidRPr="00055A4D">
        <w:rPr>
          <w:rFonts w:ascii="Century Schoolbook" w:hAnsi="Century Schoolbook"/>
          <w:sz w:val="24"/>
          <w:szCs w:val="24"/>
        </w:rPr>
        <w:t xml:space="preserve"> of their voxels in LFC</w:t>
      </w:r>
      <w:r w:rsidR="009F4684" w:rsidRPr="00055A4D">
        <w:rPr>
          <w:rFonts w:ascii="Century Schoolbook" w:hAnsi="Century Schoolbook"/>
          <w:sz w:val="24"/>
          <w:szCs w:val="24"/>
        </w:rPr>
        <w:t>.</w:t>
      </w:r>
      <w:r w:rsidR="00D86201" w:rsidRPr="00055A4D">
        <w:rPr>
          <w:rFonts w:ascii="Century Schoolbook" w:hAnsi="Century Schoolbook"/>
          <w:sz w:val="24"/>
          <w:szCs w:val="24"/>
        </w:rPr>
        <w:t xml:space="preserve"> </w:t>
      </w:r>
    </w:p>
    <w:p w14:paraId="2DAEE21F" w14:textId="0C35DCD0" w:rsidR="00814513" w:rsidRPr="00D34AE9" w:rsidRDefault="00D81547" w:rsidP="00D34AE9">
      <w:pPr>
        <w:pStyle w:val="Normal1"/>
        <w:rPr>
          <w:rFonts w:ascii="Century Schoolbook" w:hAnsi="Century Schoolbook"/>
          <w:color w:val="333333"/>
          <w:sz w:val="24"/>
          <w:szCs w:val="24"/>
          <w:highlight w:val="white"/>
        </w:rPr>
      </w:pPr>
      <w:r>
        <w:rPr>
          <w:rFonts w:ascii="Century Schoolbook" w:eastAsia="Century Schoolbook" w:hAnsi="Century Schoolbook" w:cs="Century Schoolbook"/>
          <w:color w:val="333333"/>
          <w:sz w:val="24"/>
          <w:szCs w:val="24"/>
          <w:highlight w:val="white"/>
        </w:rPr>
        <w:t>To</w:t>
      </w:r>
      <w:r w:rsidR="00814513">
        <w:rPr>
          <w:rFonts w:ascii="Century Schoolbook" w:eastAsia="Century Schoolbook" w:hAnsi="Century Schoolbook" w:cs="Century Schoolbook"/>
          <w:color w:val="333333"/>
          <w:sz w:val="24"/>
          <w:szCs w:val="24"/>
          <w:highlight w:val="white"/>
        </w:rPr>
        <w:t xml:space="preserve"> understand the large-scale network organization of LFC, we </w:t>
      </w:r>
      <w:r>
        <w:rPr>
          <w:rFonts w:ascii="Century Schoolbook" w:eastAsia="Century Schoolbook" w:hAnsi="Century Schoolbook" w:cs="Century Schoolbook"/>
          <w:color w:val="333333"/>
          <w:sz w:val="24"/>
          <w:szCs w:val="24"/>
          <w:highlight w:val="white"/>
        </w:rPr>
        <w:t xml:space="preserve">focus on the five-cluster solution </w:t>
      </w:r>
      <w:r w:rsidR="00814513" w:rsidRPr="0052634B">
        <w:rPr>
          <w:rFonts w:ascii="Century Schoolbook" w:eastAsia="Century Schoolbook" w:hAnsi="Century Schoolbook" w:cs="Century Schoolbook"/>
          <w:color w:val="333333"/>
          <w:sz w:val="24"/>
          <w:szCs w:val="24"/>
          <w:highlight w:val="white"/>
        </w:rPr>
        <w:t xml:space="preserve">as this scale </w:t>
      </w:r>
      <w:r w:rsidR="00814513">
        <w:rPr>
          <w:rFonts w:ascii="Century Schoolbook" w:eastAsia="Century Schoolbook" w:hAnsi="Century Schoolbook" w:cs="Century Schoolbook"/>
          <w:color w:val="333333"/>
          <w:sz w:val="24"/>
          <w:szCs w:val="24"/>
          <w:highlight w:val="white"/>
        </w:rPr>
        <w:t>exhibited</w:t>
      </w:r>
      <w:r w:rsidR="00814513" w:rsidRPr="0052634B">
        <w:rPr>
          <w:rFonts w:ascii="Century Schoolbook" w:eastAsia="Century Schoolbook" w:hAnsi="Century Schoolbook" w:cs="Century Schoolbook"/>
          <w:color w:val="333333"/>
          <w:sz w:val="24"/>
          <w:szCs w:val="24"/>
          <w:highlight w:val="white"/>
        </w:rPr>
        <w:t xml:space="preserve"> the greatest silhouette score of coarse network-level soluti</w:t>
      </w:r>
      <w:r w:rsidR="00814513">
        <w:rPr>
          <w:rFonts w:ascii="Century Schoolbook" w:eastAsia="Century Schoolbook" w:hAnsi="Century Schoolbook" w:cs="Century Schoolbook"/>
          <w:color w:val="333333"/>
          <w:sz w:val="24"/>
          <w:szCs w:val="24"/>
          <w:highlight w:val="white"/>
        </w:rPr>
        <w:t>ons</w:t>
      </w:r>
      <w:ins w:id="78" w:author="Alejandro De La Vega" w:date="2016-10-19T17:39:00Z">
        <w:r w:rsidR="00054D84">
          <w:rPr>
            <w:rFonts w:ascii="Century Schoolbook" w:eastAsia="Century Schoolbook" w:hAnsi="Century Schoolbook" w:cs="Century Schoolbook"/>
            <w:color w:val="333333"/>
            <w:sz w:val="24"/>
            <w:szCs w:val="24"/>
            <w:highlight w:val="white"/>
          </w:rPr>
          <w:t xml:space="preserve"> (see SI Figure 1 for whole-brain cluster results). </w:t>
        </w:r>
      </w:ins>
      <w:r>
        <w:rPr>
          <w:rFonts w:ascii="Century Schoolbook" w:eastAsia="Century Schoolbook" w:hAnsi="Century Schoolbook" w:cs="Century Schoolbook"/>
          <w:color w:val="333333"/>
          <w:sz w:val="24"/>
          <w:szCs w:val="24"/>
          <w:highlight w:val="white"/>
        </w:rPr>
        <w:t xml:space="preserve"> Three of these </w:t>
      </w:r>
      <w:r w:rsidR="00D34AE9">
        <w:rPr>
          <w:rFonts w:ascii="Century Schoolbook" w:eastAsia="Century Schoolbook" w:hAnsi="Century Schoolbook" w:cs="Century Schoolbook"/>
          <w:color w:val="333333"/>
          <w:sz w:val="24"/>
          <w:szCs w:val="24"/>
          <w:highlight w:val="white"/>
        </w:rPr>
        <w:t xml:space="preserve">whole-brain network clusters </w:t>
      </w:r>
      <w:r>
        <w:rPr>
          <w:rFonts w:ascii="Century Schoolbook" w:eastAsia="Century Schoolbook" w:hAnsi="Century Schoolbook" w:cs="Century Schoolbook"/>
          <w:color w:val="333333"/>
          <w:sz w:val="24"/>
          <w:szCs w:val="24"/>
          <w:highlight w:val="white"/>
        </w:rPr>
        <w:t>were present in</w:t>
      </w:r>
      <w:r w:rsidR="00D34AE9" w:rsidRPr="2CB9C50C">
        <w:rPr>
          <w:rFonts w:ascii="Century Schoolbook" w:eastAsia="Century Schoolbook" w:hAnsi="Century Schoolbook" w:cs="Century Schoolbook"/>
          <w:color w:val="333333"/>
          <w:sz w:val="24"/>
          <w:szCs w:val="24"/>
          <w:highlight w:val="white"/>
        </w:rPr>
        <w:t xml:space="preserve"> LFC (Figure 2C)</w:t>
      </w:r>
      <w:r w:rsidR="00D34AE9">
        <w:rPr>
          <w:rFonts w:ascii="Century Schoolbook" w:eastAsia="Century Schoolbook" w:hAnsi="Century Schoolbook" w:cs="Century Schoolbook"/>
          <w:color w:val="333333"/>
          <w:sz w:val="24"/>
          <w:szCs w:val="24"/>
          <w:highlight w:val="white"/>
        </w:rPr>
        <w:t xml:space="preserve"> </w:t>
      </w:r>
      <w:r>
        <w:rPr>
          <w:rFonts w:ascii="Century Schoolbook" w:eastAsia="Century Schoolbook" w:hAnsi="Century Schoolbook" w:cs="Century Schoolbook"/>
          <w:color w:val="333333"/>
          <w:sz w:val="24"/>
          <w:szCs w:val="24"/>
          <w:highlight w:val="white"/>
        </w:rPr>
        <w:t>and showed</w:t>
      </w:r>
      <w:r w:rsidR="00D34AE9">
        <w:rPr>
          <w:rFonts w:ascii="Century Schoolbook" w:eastAsia="Century Schoolbook" w:hAnsi="Century Schoolbook" w:cs="Century Schoolbook"/>
          <w:color w:val="333333"/>
          <w:sz w:val="24"/>
          <w:szCs w:val="24"/>
          <w:highlight w:val="white"/>
        </w:rPr>
        <w:t xml:space="preserve"> moderate </w:t>
      </w:r>
      <w:r w:rsidR="00D34AE9" w:rsidRPr="2CB9C50C">
        <w:rPr>
          <w:rFonts w:ascii="Century Schoolbook" w:eastAsia="Century Schoolbook" w:hAnsi="Century Schoolbook" w:cs="Century Schoolbook"/>
          <w:color w:val="333333"/>
          <w:sz w:val="24"/>
          <w:szCs w:val="24"/>
          <w:highlight w:val="white"/>
        </w:rPr>
        <w:t>correspondence to previously described large-scale networks</w:t>
      </w:r>
      <w:r w:rsidR="00D34AE9" w:rsidRPr="2CB9C50C">
        <w:fldChar w:fldCharType="begin"/>
      </w:r>
      <w:r w:rsidR="00132E8A">
        <w:rPr>
          <w:rFonts w:ascii="Century Schoolbook" w:hAnsi="Century Schoolbook"/>
          <w:color w:val="333333"/>
          <w:sz w:val="24"/>
          <w:szCs w:val="24"/>
          <w:highlight w:val="white"/>
        </w:rPr>
        <w:instrText xml:space="preserve"> ADDIN PAPERS2_CITATIONS &lt;citation&gt;&lt;uuid&gt;DBCE2F8B-5624-4CF5-805B-DCFB3A408701&lt;/uuid&gt;&lt;priority&gt;0&lt;/priority&gt;&lt;publications&gt;&lt;publication&gt;&lt;volume&gt;106&lt;/volume&gt;&lt;publication_date&gt;99201109081200000000222000&lt;/publication_date&gt;&lt;number&gt;3&lt;/number&gt;&lt;doi&gt;10.1152/jn.00338.2011&lt;/doi&gt;&lt;startpage&gt;1125&lt;/startpage&gt;&lt;title&gt;The organization of the human cerebral cortex estimated by intrinsic functional connectivity&lt;/title&gt;&lt;uuid&gt;2EC07B68-42B2-4156-934A-EFFF463BDB5C&lt;/uuid&gt;&lt;subtype&gt;400&lt;/subtype&gt;&lt;endpage&gt;1165&lt;/endpage&gt;&lt;type&gt;400&lt;/type&gt;&lt;url&gt;http://jn.physiology.org/cgi/doi/10.1152/jn.00338.2011&lt;/url&gt;&lt;bundle&gt;&lt;publication&gt;&lt;title&gt;Journal of Neurophysiology&lt;/title&gt;&lt;type&gt;-100&lt;/type&gt;&lt;subtype&gt;-100&lt;/subtype&gt;&lt;uuid&gt;C2AE4B06-88D7-43F5-B938-5A0B77962168&lt;/uuid&gt;&lt;/publication&gt;&lt;/bundle&gt;&lt;authors&gt;&lt;author&gt;&lt;firstName&gt;B&lt;/firstName&gt;&lt;middleNames&gt;T&lt;/middleNames&gt;&lt;lastName&gt;Thomas Yeo&lt;/lastName&gt;&lt;/author&gt;&lt;author&gt;&lt;firstName&gt;F&lt;/firstName&gt;&lt;middleNames&gt;M&lt;/middleNames&gt;&lt;lastName&gt;Krienen&lt;/lastName&gt;&lt;/author&gt;&lt;author&gt;&lt;firstName&gt;J&lt;/firstName&gt;&lt;lastName&gt;Sepulcre&lt;/lastName&gt;&lt;/author&gt;&lt;author&gt;&lt;firstName&gt;M&lt;/firstName&gt;&lt;middleNames&gt;R&lt;/middleNames&gt;&lt;lastName&gt;Sabuncu&lt;/lastName&gt;&lt;/author&gt;&lt;author&gt;&lt;firstName&gt;D&lt;/firstName&gt;&lt;lastName&gt;Lashkari&lt;/lastName&gt;&lt;/author&gt;&lt;author&gt;&lt;firstName&gt;M&lt;/firstName&gt;&lt;lastName&gt;Hollinshead&lt;/lastName&gt;&lt;/author&gt;&lt;author&gt;&lt;firstName&gt;J&lt;/firstName&gt;&lt;middleNames&gt;L&lt;/middleNames&gt;&lt;lastName&gt;Roffman&lt;/lastName&gt;&lt;/author&gt;&lt;author&gt;&lt;firstName&gt;J&lt;/firstName&gt;&lt;middleNames&gt;W&lt;/middleNames&gt;&lt;lastName&gt;Smoller&lt;/lastName&gt;&lt;/author&gt;&lt;author&gt;&lt;firstName&gt;L&lt;/firstName&gt;&lt;lastName&gt;Zollei&lt;/lastName&gt;&lt;/author&gt;&lt;author&gt;&lt;firstName&gt;J&lt;/firstName&gt;&lt;middleNames&gt;R&lt;/middleNames&gt;&lt;lastName&gt;Polimeni&lt;/lastName&gt;&lt;/author&gt;&lt;author&gt;&lt;firstName&gt;B&lt;/firstName&gt;&lt;lastName&gt;Fischl&lt;/lastName&gt;&lt;/author&gt;&lt;author&gt;&lt;firstName&gt;H&lt;/firstName&gt;&lt;lastName&gt;Liu&lt;/lastName&gt;&lt;/author&gt;&lt;author&gt;&lt;firstName&gt;R&lt;/firstName&gt;&lt;middleNames&gt;L&lt;/middleNames&gt;&lt;lastName&gt;Buckner&lt;/lastName&gt;&lt;/author&gt;&lt;/authors&gt;&lt;/publication&gt;&lt;/publications&gt;&lt;cites&gt;&lt;/cites&gt;&lt;/citation&gt;</w:instrText>
      </w:r>
      <w:r w:rsidR="00D34AE9" w:rsidRPr="2CB9C50C">
        <w:rPr>
          <w:rFonts w:ascii="Century Schoolbook" w:hAnsi="Century Schoolbook"/>
          <w:color w:val="333333"/>
          <w:sz w:val="24"/>
          <w:szCs w:val="24"/>
          <w:highlight w:val="white"/>
        </w:rPr>
        <w:fldChar w:fldCharType="separate"/>
      </w:r>
      <w:ins w:id="79" w:author="Alejandro De La Vega" w:date="2016-10-20T14:55:00Z">
        <w:r w:rsidR="00132E8A">
          <w:rPr>
            <w:rFonts w:ascii="Helvetica" w:eastAsiaTheme="minorEastAsia" w:hAnsi="Helvetica" w:cs="Helvetica"/>
            <w:i/>
            <w:sz w:val="24"/>
            <w:vertAlign w:val="superscript"/>
          </w:rPr>
          <w:t>33</w:t>
        </w:r>
      </w:ins>
      <w:r w:rsidR="00D34AE9" w:rsidRPr="2CB9C50C">
        <w:fldChar w:fldCharType="end"/>
      </w:r>
      <w:r w:rsidR="00D34AE9">
        <w:rPr>
          <w:rFonts w:ascii="Century Schoolbook" w:eastAsia="Century Schoolbook" w:hAnsi="Century Schoolbook" w:cs="Century Schoolbook"/>
          <w:color w:val="333333"/>
          <w:sz w:val="24"/>
          <w:szCs w:val="24"/>
          <w:highlight w:val="white"/>
        </w:rPr>
        <w:t>.</w:t>
      </w:r>
      <w:r w:rsidR="00D34AE9" w:rsidRPr="00D34AE9">
        <w:rPr>
          <w:rFonts w:ascii="Century Schoolbook" w:eastAsia="Century Schoolbook" w:hAnsi="Century Schoolbook" w:cs="Century Schoolbook"/>
          <w:color w:val="333333"/>
          <w:sz w:val="24"/>
          <w:szCs w:val="24"/>
          <w:highlight w:val="white"/>
        </w:rPr>
        <w:t xml:space="preserve"> </w:t>
      </w:r>
      <w:r w:rsidR="00D34AE9">
        <w:rPr>
          <w:rFonts w:ascii="Century Schoolbook" w:eastAsia="Century Schoolbook" w:hAnsi="Century Schoolbook" w:cs="Century Schoolbook"/>
          <w:color w:val="333333"/>
          <w:sz w:val="24"/>
          <w:szCs w:val="24"/>
          <w:highlight w:val="white"/>
        </w:rPr>
        <w:t>A</w:t>
      </w:r>
      <w:r w:rsidR="00D34AE9" w:rsidRPr="2CB9C50C">
        <w:rPr>
          <w:rFonts w:ascii="Century Schoolbook" w:eastAsia="Century Schoolbook" w:hAnsi="Century Schoolbook" w:cs="Century Schoolbook"/>
          <w:color w:val="333333"/>
          <w:sz w:val="24"/>
          <w:szCs w:val="24"/>
          <w:highlight w:val="white"/>
        </w:rPr>
        <w:t>lthough these clusters were not isomorphic with resting-state networks</w:t>
      </w:r>
      <w:r>
        <w:rPr>
          <w:rFonts w:ascii="Century Schoolbook" w:eastAsia="Century Schoolbook" w:hAnsi="Century Schoolbook" w:cs="Century Schoolbook"/>
          <w:color w:val="333333"/>
          <w:sz w:val="24"/>
          <w:szCs w:val="24"/>
          <w:highlight w:val="white"/>
        </w:rPr>
        <w:fldChar w:fldCharType="begin"/>
      </w:r>
      <w:r w:rsidR="00132E8A">
        <w:rPr>
          <w:rFonts w:ascii="Century Schoolbook" w:eastAsia="Century Schoolbook" w:hAnsi="Century Schoolbook" w:cs="Century Schoolbook"/>
          <w:color w:val="333333"/>
          <w:sz w:val="24"/>
          <w:szCs w:val="24"/>
          <w:highlight w:val="white"/>
        </w:rPr>
        <w:instrText xml:space="preserve"> ADDIN PAPERS2_CITATIONS &lt;citation&gt;&lt;uuid&gt;0ABDCA6E-11C0-4A9B-AD0B-D26589CC0917&lt;/uuid&gt;&lt;priority&gt;0&lt;/priority&gt;&lt;publications&gt;&lt;publication&gt;&lt;volume&gt;106&lt;/volume&gt;&lt;publication_date&gt;99201109081200000000222000&lt;/publication_date&gt;&lt;number&gt;3&lt;/number&gt;&lt;doi&gt;10.1152/jn.00338.2011&lt;/doi&gt;&lt;startpage&gt;1125&lt;/startpage&gt;&lt;title&gt;The organization of the human cerebral cortex estimated by intrinsic functional connectivity&lt;/title&gt;&lt;uuid&gt;2EC07B68-42B2-4156-934A-EFFF463BDB5C&lt;/uuid&gt;&lt;subtype&gt;400&lt;/subtype&gt;&lt;endpage&gt;1165&lt;/endpage&gt;&lt;type&gt;400&lt;/type&gt;&lt;url&gt;http://jn.physiology.org/cgi/doi/10.1152/jn.00338.2011&lt;/url&gt;&lt;bundle&gt;&lt;publication&gt;&lt;title&gt;Journal of Neurophysiology&lt;/title&gt;&lt;type&gt;-100&lt;/type&gt;&lt;subtype&gt;-100&lt;/subtype&gt;&lt;uuid&gt;C2AE4B06-88D7-43F5-B938-5A0B77962168&lt;/uuid&gt;&lt;/publication&gt;&lt;/bundle&gt;&lt;authors&gt;&lt;author&gt;&lt;firstName&gt;B&lt;/firstName&gt;&lt;middleNames&gt;T&lt;/middleNames&gt;&lt;lastName&gt;Thomas Yeo&lt;/lastName&gt;&lt;/author&gt;&lt;author&gt;&lt;firstName&gt;F&lt;/firstName&gt;&lt;middleNames&gt;M&lt;/middleNames&gt;&lt;lastName&gt;Krienen&lt;/lastName&gt;&lt;/author&gt;&lt;author&gt;&lt;firstName&gt;J&lt;/firstName&gt;&lt;lastName&gt;Sepulcre&lt;/lastName&gt;&lt;/author&gt;&lt;author&gt;&lt;firstName&gt;M&lt;/firstName&gt;&lt;middleNames&gt;R&lt;/middleNames&gt;&lt;lastName&gt;Sabuncu&lt;/lastName&gt;&lt;/author&gt;&lt;author&gt;&lt;firstName&gt;D&lt;/firstName&gt;&lt;lastName&gt;Lashkari&lt;/lastName&gt;&lt;/author&gt;&lt;author&gt;&lt;firstName&gt;M&lt;/firstName&gt;&lt;lastName&gt;Hollinshead&lt;/lastName&gt;&lt;/author&gt;&lt;author&gt;&lt;firstName&gt;J&lt;/firstName&gt;&lt;middleNames&gt;L&lt;/middleNames&gt;&lt;lastName&gt;Roffman&lt;/lastName&gt;&lt;/author&gt;&lt;author&gt;&lt;firstName&gt;J&lt;/firstName&gt;&lt;middleNames&gt;W&lt;/middleNames&gt;&lt;lastName&gt;Smoller&lt;/lastName&gt;&lt;/author&gt;&lt;author&gt;&lt;firstName&gt;L&lt;/firstName&gt;&lt;lastName&gt;Zollei&lt;/lastName&gt;&lt;/author&gt;&lt;author&gt;&lt;firstName&gt;J&lt;/firstName&gt;&lt;middleNames&gt;R&lt;/middleNames&gt;&lt;lastName&gt;Polimeni&lt;/lastName&gt;&lt;/author&gt;&lt;author&gt;&lt;firstName&gt;B&lt;/firstName&gt;&lt;lastName&gt;Fischl&lt;/lastName&gt;&lt;/author&gt;&lt;author&gt;&lt;firstName&gt;H&lt;/firstName&gt;&lt;lastName&gt;Liu&lt;/lastName&gt;&lt;/author&gt;&lt;author&gt;&lt;firstName&gt;R&lt;/firstName&gt;&lt;middleNames&gt;L&lt;/middleNames&gt;&lt;lastName&gt;Buckner&lt;/lastName&gt;&lt;/author&gt;&lt;/authors&gt;&lt;/publication&gt;&lt;publication&gt;&lt;uuid&gt;1D281AEA-FFA0-40C7-8D73-FC1D83F558FB&lt;/uuid&gt;&lt;volume&gt;72&lt;/volume&gt;&lt;accepted_date&gt;99201109021200000000222000&lt;/accepted_date&gt;&lt;doi&gt;10.1016/j.neuron.2011.09.006&lt;/doi&gt;&lt;startpage&gt;665&lt;/startpage&gt;&lt;publication_date&gt;99201111171200000000222000&lt;/publication_date&gt;&lt;url&gt;http://eutils.ncbi.nlm.nih.gov/entrez/eutils/elink.fcgi?dbfrom=pubmed&amp;amp;id=22099467&amp;amp;retmode=ref&amp;amp;cmd=prlinks&lt;/url&gt;&lt;type&gt;400&lt;/type&gt;&lt;title&gt;Functional network organization of the human brain.&lt;/title&gt;&lt;institution&gt;Department of Neurology, Washington University in Saint Louis, St. Louis, MO 63130, USA. powerj@wusm.wustl.edu&lt;/institution&gt;&lt;number&gt;4&lt;/number&gt;&lt;subtype&gt;400&lt;/subtype&gt;&lt;endpage&gt;678&lt;/endpage&gt;&lt;bundle&gt;&lt;publication&gt;&lt;publisher&gt;Elsevier Inc.&lt;/publisher&gt;&lt;title&gt;Neuron&lt;/title&gt;&lt;type&gt;-100&lt;/type&gt;&lt;subtype&gt;-100&lt;/subtype&gt;&lt;uuid&gt;6C804F8C-6661-4380-9F66-FEF7A8C9B049&lt;/uuid&gt;&lt;/publication&gt;&lt;/bundle&gt;&lt;authors&gt;&lt;author&gt;&lt;firstName&gt;Jonathan&lt;/firstName&gt;&lt;middleNames&gt;D&lt;/middleNames&gt;&lt;lastName&gt;Power&lt;/lastName&gt;&lt;/author&gt;&lt;author&gt;&lt;firstName&gt;Alexander&lt;/firstName&gt;&lt;middleNames&gt;L&lt;/middleNames&gt;&lt;lastName&gt;Cohen&lt;/lastName&gt;&lt;/author&gt;&lt;author&gt;&lt;firstName&gt;Steven&lt;/firstName&gt;&lt;middleNames&gt;M&lt;/middleNames&gt;&lt;lastName&gt;Nelson&lt;/lastName&gt;&lt;/author&gt;&lt;author&gt;&lt;firstName&gt;Gagan&lt;/firstName&gt;&lt;middleNames&gt;S&lt;/middleNames&gt;&lt;lastName&gt;Wig&lt;/lastName&gt;&lt;/author&gt;&lt;author&gt;&lt;firstName&gt;Kelly&lt;/firstName&gt;&lt;middleNames&gt;Anne&lt;/middleNames&gt;&lt;lastName&gt;Barnes&lt;/lastName&gt;&lt;/author&gt;&lt;author&gt;&lt;firstName&gt;Jessica&lt;/firstName&gt;&lt;middleNames&gt;A&lt;/middleNames&gt;&lt;lastName&gt;Church&lt;/lastName&gt;&lt;/author&gt;&lt;author&gt;&lt;firstName&gt;Alecia&lt;/firstName&gt;&lt;middleNames&gt;C&lt;/middleNames&gt;&lt;lastName&gt;Vogel&lt;/lastName&gt;&lt;/author&gt;&lt;author&gt;&lt;firstName&gt;Timothy&lt;/firstName&gt;&lt;middleNames&gt;O&lt;/middleNames&gt;&lt;lastName&gt;Laumann&lt;/lastName&gt;&lt;/author&gt;&lt;author&gt;&lt;firstName&gt;Fran&lt;/firstName&gt;&lt;middleNames&gt;M&lt;/middleNames&gt;&lt;lastName&gt;Miezin&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s&gt;&lt;cites&gt;&lt;/cites&gt;&lt;/citation&gt;</w:instrText>
      </w:r>
      <w:r>
        <w:rPr>
          <w:rFonts w:ascii="Century Schoolbook" w:eastAsia="Century Schoolbook" w:hAnsi="Century Schoolbook" w:cs="Century Schoolbook"/>
          <w:color w:val="333333"/>
          <w:sz w:val="24"/>
          <w:szCs w:val="24"/>
          <w:highlight w:val="white"/>
        </w:rPr>
        <w:fldChar w:fldCharType="separate"/>
      </w:r>
      <w:ins w:id="80" w:author="Alejandro De La Vega" w:date="2016-10-20T14:55:00Z">
        <w:r w:rsidR="00132E8A">
          <w:rPr>
            <w:rFonts w:eastAsiaTheme="minorEastAsia" w:cs="Cambria"/>
            <w:i/>
            <w:sz w:val="24"/>
            <w:vertAlign w:val="superscript"/>
          </w:rPr>
          <w:t>33,34</w:t>
        </w:r>
      </w:ins>
      <w:r>
        <w:rPr>
          <w:rFonts w:ascii="Century Schoolbook" w:eastAsia="Century Schoolbook" w:hAnsi="Century Schoolbook" w:cs="Century Schoolbook"/>
          <w:color w:val="333333"/>
          <w:sz w:val="24"/>
          <w:szCs w:val="24"/>
          <w:highlight w:val="white"/>
        </w:rPr>
        <w:fldChar w:fldCharType="end"/>
      </w:r>
      <w:ins w:id="81" w:author="Tal Yarkoni" w:date="2016-10-14T15:28:00Z">
        <w:r w:rsidR="00B14D38">
          <w:rPr>
            <w:rFonts w:ascii="Century Schoolbook" w:eastAsia="Century Schoolbook" w:hAnsi="Century Schoolbook" w:cs="Century Schoolbook"/>
            <w:color w:val="333333"/>
            <w:sz w:val="24"/>
            <w:szCs w:val="24"/>
            <w:highlight w:val="white"/>
          </w:rPr>
          <w:t xml:space="preserve">, </w:t>
        </w:r>
      </w:ins>
      <w:r w:rsidR="00D34AE9" w:rsidRPr="2CB9C50C">
        <w:rPr>
          <w:rFonts w:ascii="Century Schoolbook" w:eastAsia="Century Schoolbook" w:hAnsi="Century Schoolbook" w:cs="Century Schoolbook"/>
          <w:color w:val="333333"/>
          <w:sz w:val="24"/>
          <w:szCs w:val="24"/>
          <w:highlight w:val="white"/>
        </w:rPr>
        <w:t xml:space="preserve">these results are consistent with the view that large-scale brain networks supersede anatomically boundaries, such as LFC, as functional-organizational units. </w:t>
      </w:r>
    </w:p>
    <w:p w14:paraId="68571282" w14:textId="23577C53" w:rsidR="00D34AE9" w:rsidRDefault="00B13699" w:rsidP="00423A53">
      <w:pPr>
        <w:pStyle w:val="Normal1"/>
        <w:rPr>
          <w:rFonts w:ascii="Century Schoolbook" w:eastAsia="Century Schoolbook" w:hAnsi="Century Schoolbook" w:cs="Century Schoolbook"/>
          <w:color w:val="333333"/>
          <w:sz w:val="24"/>
          <w:szCs w:val="24"/>
          <w:highlight w:val="white"/>
        </w:rPr>
      </w:pPr>
      <w:r>
        <w:rPr>
          <w:rFonts w:ascii="Century Schoolbook" w:eastAsia="Century Schoolbook" w:hAnsi="Century Schoolbook" w:cs="Century Schoolbook"/>
          <w:color w:val="333333"/>
          <w:sz w:val="24"/>
          <w:szCs w:val="24"/>
          <w:highlight w:val="white"/>
        </w:rPr>
        <w:t xml:space="preserve">The </w:t>
      </w:r>
      <w:r w:rsidR="00D81547">
        <w:rPr>
          <w:rFonts w:ascii="Century Schoolbook" w:eastAsia="Century Schoolbook" w:hAnsi="Century Schoolbook" w:cs="Century Schoolbook"/>
          <w:color w:val="333333"/>
          <w:sz w:val="24"/>
          <w:szCs w:val="24"/>
          <w:highlight w:val="white"/>
        </w:rPr>
        <w:t>largest of the three clusters, which we refer to as the “</w:t>
      </w:r>
      <w:r w:rsidR="0072708B">
        <w:rPr>
          <w:rFonts w:ascii="Century Schoolbook" w:eastAsia="Century Schoolbook" w:hAnsi="Century Schoolbook" w:cs="Century Schoolbook"/>
          <w:color w:val="333333"/>
          <w:sz w:val="24"/>
          <w:szCs w:val="24"/>
          <w:highlight w:val="white"/>
        </w:rPr>
        <w:t>fronto-parietal</w:t>
      </w:r>
      <w:r w:rsidR="00D81547">
        <w:rPr>
          <w:rFonts w:ascii="Century Schoolbook" w:eastAsia="Century Schoolbook" w:hAnsi="Century Schoolbook" w:cs="Century Schoolbook"/>
          <w:color w:val="333333"/>
          <w:sz w:val="24"/>
          <w:szCs w:val="24"/>
          <w:highlight w:val="white"/>
        </w:rPr>
        <w:t>” network, spanned half of LFC</w:t>
      </w:r>
      <w:r w:rsidR="00423A53">
        <w:rPr>
          <w:rFonts w:ascii="Century Schoolbook" w:eastAsia="Century Schoolbook" w:hAnsi="Century Schoolbook" w:cs="Century Schoolbook"/>
          <w:color w:val="333333"/>
          <w:sz w:val="24"/>
          <w:szCs w:val="24"/>
          <w:highlight w:val="white"/>
        </w:rPr>
        <w:t>, primarily in prefrontal cortex,</w:t>
      </w:r>
      <w:r w:rsidR="00D81547">
        <w:rPr>
          <w:rFonts w:ascii="Century Schoolbook" w:eastAsia="Century Schoolbook" w:hAnsi="Century Schoolbook" w:cs="Century Schoolbook"/>
          <w:color w:val="333333"/>
          <w:sz w:val="24"/>
          <w:szCs w:val="24"/>
          <w:highlight w:val="white"/>
        </w:rPr>
        <w:t xml:space="preserve"> and </w:t>
      </w:r>
      <w:r>
        <w:rPr>
          <w:rFonts w:ascii="Century Schoolbook" w:eastAsia="Century Schoolbook" w:hAnsi="Century Schoolbook" w:cs="Century Schoolbook"/>
          <w:color w:val="333333"/>
          <w:sz w:val="24"/>
          <w:szCs w:val="24"/>
          <w:highlight w:val="white"/>
        </w:rPr>
        <w:t xml:space="preserve">resembled </w:t>
      </w:r>
      <w:r w:rsidR="0072708B">
        <w:rPr>
          <w:rFonts w:ascii="Century Schoolbook" w:eastAsia="Century Schoolbook" w:hAnsi="Century Schoolbook" w:cs="Century Schoolbook"/>
          <w:color w:val="333333"/>
          <w:sz w:val="24"/>
          <w:szCs w:val="24"/>
          <w:highlight w:val="white"/>
        </w:rPr>
        <w:t>Yeo et al., 2011’s</w:t>
      </w:r>
      <w:r w:rsidR="0072708B" w:rsidRPr="2CB9C50C">
        <w:rPr>
          <w:rFonts w:ascii="Century Schoolbook" w:eastAsia="Century Schoolbook" w:hAnsi="Century Schoolbook" w:cs="Century Schoolbook"/>
          <w:color w:val="333333"/>
          <w:sz w:val="24"/>
          <w:szCs w:val="24"/>
          <w:highlight w:val="white"/>
        </w:rPr>
        <w:t xml:space="preserve"> </w:t>
      </w:r>
      <w:r w:rsidR="006E58AA" w:rsidRPr="2CB9C50C">
        <w:rPr>
          <w:rFonts w:ascii="Century Schoolbook" w:eastAsia="Century Schoolbook" w:hAnsi="Century Schoolbook" w:cs="Century Schoolbook"/>
          <w:color w:val="333333"/>
          <w:sz w:val="24"/>
          <w:szCs w:val="24"/>
          <w:highlight w:val="white"/>
        </w:rPr>
        <w:t>description</w:t>
      </w:r>
      <w:r w:rsidR="005F3DB1" w:rsidRPr="2CB9C50C">
        <w:rPr>
          <w:rFonts w:ascii="Century Schoolbook" w:eastAsia="Century Schoolbook" w:hAnsi="Century Schoolbook" w:cs="Century Schoolbook"/>
          <w:color w:val="333333"/>
          <w:sz w:val="24"/>
          <w:szCs w:val="24"/>
          <w:highlight w:val="white"/>
        </w:rPr>
        <w:t xml:space="preserve"> </w:t>
      </w:r>
      <w:r w:rsidR="00806B67">
        <w:rPr>
          <w:rFonts w:ascii="Century Schoolbook" w:eastAsia="Century Schoolbook" w:hAnsi="Century Schoolbook" w:cs="Century Schoolbook"/>
          <w:color w:val="333333"/>
          <w:sz w:val="24"/>
          <w:szCs w:val="24"/>
          <w:highlight w:val="white"/>
        </w:rPr>
        <w:t>of the</w:t>
      </w:r>
      <w:r>
        <w:rPr>
          <w:rFonts w:ascii="Century Schoolbook" w:eastAsia="Century Schoolbook" w:hAnsi="Century Schoolbook" w:cs="Century Schoolbook"/>
          <w:color w:val="333333"/>
          <w:sz w:val="24"/>
          <w:szCs w:val="24"/>
          <w:highlight w:val="white"/>
        </w:rPr>
        <w:t xml:space="preserve"> </w:t>
      </w:r>
      <w:r w:rsidR="00D81547">
        <w:rPr>
          <w:rFonts w:ascii="Century Schoolbook" w:eastAsia="Century Schoolbook" w:hAnsi="Century Schoolbook" w:cs="Century Schoolbook"/>
          <w:color w:val="333333"/>
          <w:sz w:val="24"/>
          <w:szCs w:val="24"/>
          <w:highlight w:val="white"/>
        </w:rPr>
        <w:t>“</w:t>
      </w:r>
      <w:r>
        <w:rPr>
          <w:rFonts w:ascii="Century Schoolbook" w:eastAsia="Century Schoolbook" w:hAnsi="Century Schoolbook" w:cs="Century Schoolbook"/>
          <w:color w:val="333333"/>
          <w:sz w:val="24"/>
          <w:szCs w:val="24"/>
          <w:highlight w:val="white"/>
        </w:rPr>
        <w:t>fronto-parietal</w:t>
      </w:r>
      <w:r w:rsidR="00D81547">
        <w:rPr>
          <w:rFonts w:ascii="Century Schoolbook" w:eastAsia="Century Schoolbook" w:hAnsi="Century Schoolbook" w:cs="Century Schoolbook"/>
          <w:color w:val="333333"/>
          <w:sz w:val="24"/>
          <w:szCs w:val="24"/>
          <w:highlight w:val="white"/>
        </w:rPr>
        <w:t>” network</w:t>
      </w:r>
      <w:r w:rsidR="00596237">
        <w:rPr>
          <w:rFonts w:ascii="Century Schoolbook" w:eastAsia="Century Schoolbook" w:hAnsi="Century Schoolbook" w:cs="Century Schoolbook"/>
          <w:color w:val="333333"/>
          <w:sz w:val="24"/>
          <w:szCs w:val="24"/>
          <w:highlight w:val="white"/>
        </w:rPr>
        <w:fldChar w:fldCharType="begin"/>
      </w:r>
      <w:r w:rsidR="00132E8A">
        <w:rPr>
          <w:rFonts w:ascii="Century Schoolbook" w:eastAsia="Century Schoolbook" w:hAnsi="Century Schoolbook" w:cs="Century Schoolbook"/>
          <w:color w:val="333333"/>
          <w:sz w:val="24"/>
          <w:szCs w:val="24"/>
          <w:highlight w:val="white"/>
        </w:rPr>
        <w:instrText xml:space="preserve"> ADDIN PAPERS2_CITATIONS &lt;citation&gt;&lt;uuid&gt;6341707D-9639-454F-AD48-D14274579BFF&lt;/uuid&gt;&lt;priority&gt;0&lt;/priority&gt;&lt;publications&gt;&lt;publication&gt;&lt;volume&gt;106&lt;/volume&gt;&lt;publication_date&gt;99201109081200000000222000&lt;/publication_date&gt;&lt;number&gt;3&lt;/number&gt;&lt;doi&gt;10.1152/jn.00338.2011&lt;/doi&gt;&lt;startpage&gt;1125&lt;/startpage&gt;&lt;title&gt;The organization of the human cerebral cortex estimated by intrinsic functional connectivity&lt;/title&gt;&lt;uuid&gt;2EC07B68-42B2-4156-934A-EFFF463BDB5C&lt;/uuid&gt;&lt;subtype&gt;400&lt;/subtype&gt;&lt;endpage&gt;1165&lt;/endpage&gt;&lt;type&gt;400&lt;/type&gt;&lt;url&gt;http://jn.physiology.org/cgi/doi/10.1152/jn.00338.2011&lt;/url&gt;&lt;bundle&gt;&lt;publication&gt;&lt;title&gt;Journal of Neurophysiology&lt;/title&gt;&lt;type&gt;-100&lt;/type&gt;&lt;subtype&gt;-100&lt;/subtype&gt;&lt;uuid&gt;C2AE4B06-88D7-43F5-B938-5A0B77962168&lt;/uuid&gt;&lt;/publication&gt;&lt;/bundle&gt;&lt;authors&gt;&lt;author&gt;&lt;firstName&gt;B&lt;/firstName&gt;&lt;middleNames&gt;T&lt;/middleNames&gt;&lt;lastName&gt;Thomas Yeo&lt;/lastName&gt;&lt;/author&gt;&lt;author&gt;&lt;firstName&gt;F&lt;/firstName&gt;&lt;middleNames&gt;M&lt;/middleNames&gt;&lt;lastName&gt;Krienen&lt;/lastName&gt;&lt;/author&gt;&lt;author&gt;&lt;firstName&gt;J&lt;/firstName&gt;&lt;lastName&gt;Sepulcre&lt;/lastName&gt;&lt;/author&gt;&lt;author&gt;&lt;firstName&gt;M&lt;/firstName&gt;&lt;middleNames&gt;R&lt;/middleNames&gt;&lt;lastName&gt;Sabuncu&lt;/lastName&gt;&lt;/author&gt;&lt;author&gt;&lt;firstName&gt;D&lt;/firstName&gt;&lt;lastName&gt;Lashkari&lt;/lastName&gt;&lt;/author&gt;&lt;author&gt;&lt;firstName&gt;M&lt;/firstName&gt;&lt;lastName&gt;Hollinshead&lt;/lastName&gt;&lt;/author&gt;&lt;author&gt;&lt;firstName&gt;J&lt;/firstName&gt;&lt;middleNames&gt;L&lt;/middleNames&gt;&lt;lastName&gt;Roffman&lt;/lastName&gt;&lt;/author&gt;&lt;author&gt;&lt;firstName&gt;J&lt;/firstName&gt;&lt;middleNames&gt;W&lt;/middleNames&gt;&lt;lastName&gt;Smoller&lt;/lastName&gt;&lt;/author&gt;&lt;author&gt;&lt;firstName&gt;L&lt;/firstName&gt;&lt;lastName&gt;Zollei&lt;/lastName&gt;&lt;/author&gt;&lt;author&gt;&lt;firstName&gt;J&lt;/firstName&gt;&lt;middleNames&gt;R&lt;/middleNames&gt;&lt;lastName&gt;Polimeni&lt;/lastName&gt;&lt;/author&gt;&lt;author&gt;&lt;firstName&gt;B&lt;/firstName&gt;&lt;lastName&gt;Fischl&lt;/lastName&gt;&lt;/author&gt;&lt;author&gt;&lt;firstName&gt;H&lt;/firstName&gt;&lt;lastName&gt;Liu&lt;/lastName&gt;&lt;/author&gt;&lt;author&gt;&lt;firstName&gt;R&lt;/firstName&gt;&lt;middleNames&gt;L&lt;/middleNames&gt;&lt;lastName&gt;Buckner&lt;/lastName&gt;&lt;/author&gt;&lt;/authors&gt;&lt;/publication&gt;&lt;/publications&gt;&lt;cites&gt;&lt;/cites&gt;&lt;/citation&gt;</w:instrText>
      </w:r>
      <w:r w:rsidR="00596237">
        <w:rPr>
          <w:rFonts w:ascii="Century Schoolbook" w:eastAsia="Century Schoolbook" w:hAnsi="Century Schoolbook" w:cs="Century Schoolbook"/>
          <w:color w:val="333333"/>
          <w:sz w:val="24"/>
          <w:szCs w:val="24"/>
          <w:highlight w:val="white"/>
        </w:rPr>
        <w:fldChar w:fldCharType="separate"/>
      </w:r>
      <w:ins w:id="82" w:author="Alejandro De La Vega" w:date="2016-10-20T14:55:00Z">
        <w:r w:rsidR="00132E8A">
          <w:rPr>
            <w:rFonts w:eastAsiaTheme="minorEastAsia" w:cs="Cambria"/>
            <w:i/>
            <w:sz w:val="24"/>
            <w:vertAlign w:val="superscript"/>
          </w:rPr>
          <w:t>33</w:t>
        </w:r>
      </w:ins>
      <w:r w:rsidR="00596237">
        <w:rPr>
          <w:rFonts w:ascii="Century Schoolbook" w:eastAsia="Century Schoolbook" w:hAnsi="Century Schoolbook" w:cs="Century Schoolbook"/>
          <w:color w:val="333333"/>
          <w:sz w:val="24"/>
          <w:szCs w:val="24"/>
          <w:highlight w:val="white"/>
        </w:rPr>
        <w:fldChar w:fldCharType="end"/>
      </w:r>
      <w:r>
        <w:rPr>
          <w:rFonts w:ascii="Century Schoolbook" w:eastAsia="Century Schoolbook" w:hAnsi="Century Schoolbook" w:cs="Century Schoolbook"/>
          <w:color w:val="333333"/>
          <w:sz w:val="24"/>
          <w:szCs w:val="24"/>
          <w:highlight w:val="white"/>
        </w:rPr>
        <w:t xml:space="preserve"> </w:t>
      </w:r>
      <w:r w:rsidR="005F3DB1" w:rsidRPr="2CB9C50C">
        <w:rPr>
          <w:rFonts w:ascii="Century Schoolbook" w:eastAsia="Century Schoolbook" w:hAnsi="Century Schoolbook" w:cs="Century Schoolbook"/>
          <w:color w:val="333333"/>
          <w:sz w:val="24"/>
          <w:szCs w:val="24"/>
          <w:highlight w:val="white"/>
        </w:rPr>
        <w:t>(</w:t>
      </w:r>
      <w:r>
        <w:rPr>
          <w:rFonts w:ascii="Century Schoolbook" w:eastAsia="Century Schoolbook" w:hAnsi="Century Schoolbook" w:cs="Century Schoolbook"/>
          <w:color w:val="333333"/>
          <w:sz w:val="24"/>
          <w:szCs w:val="24"/>
          <w:highlight w:val="white"/>
        </w:rPr>
        <w:t>dice coefficient (d) = 0.56)</w:t>
      </w:r>
      <w:r w:rsidR="0072708B">
        <w:rPr>
          <w:rFonts w:ascii="Century Schoolbook" w:eastAsia="Century Schoolbook" w:hAnsi="Century Schoolbook" w:cs="Century Schoolbook"/>
          <w:color w:val="333333"/>
          <w:sz w:val="24"/>
          <w:szCs w:val="24"/>
          <w:highlight w:val="white"/>
        </w:rPr>
        <w:t>. Additionally, this cluster spanned</w:t>
      </w:r>
      <w:r w:rsidR="005F3DB1" w:rsidRPr="2CB9C50C">
        <w:rPr>
          <w:rFonts w:ascii="Century Schoolbook" w:eastAsia="Century Schoolbook" w:hAnsi="Century Schoolbook" w:cs="Century Schoolbook"/>
          <w:color w:val="333333"/>
          <w:sz w:val="24"/>
          <w:szCs w:val="24"/>
          <w:highlight w:val="white"/>
        </w:rPr>
        <w:t xml:space="preserve"> medial-frontal and anterior insular aspects of </w:t>
      </w:r>
      <w:r>
        <w:rPr>
          <w:rFonts w:ascii="Century Schoolbook" w:eastAsia="Century Schoolbook" w:hAnsi="Century Schoolbook" w:cs="Century Schoolbook"/>
          <w:color w:val="333333"/>
          <w:sz w:val="24"/>
          <w:szCs w:val="24"/>
          <w:highlight w:val="white"/>
        </w:rPr>
        <w:t xml:space="preserve">the </w:t>
      </w:r>
      <w:r w:rsidR="000779CB">
        <w:rPr>
          <w:rFonts w:ascii="Century Schoolbook" w:eastAsia="Century Schoolbook" w:hAnsi="Century Schoolbook" w:cs="Century Schoolbook"/>
          <w:color w:val="333333"/>
          <w:sz w:val="24"/>
          <w:szCs w:val="24"/>
          <w:highlight w:val="white"/>
        </w:rPr>
        <w:t>“</w:t>
      </w:r>
      <w:r w:rsidR="003A17D9" w:rsidRPr="2CB9C50C">
        <w:rPr>
          <w:rFonts w:ascii="Century Schoolbook" w:eastAsia="Century Schoolbook" w:hAnsi="Century Schoolbook" w:cs="Century Schoolbook"/>
          <w:color w:val="333333"/>
          <w:sz w:val="24"/>
          <w:szCs w:val="24"/>
          <w:highlight w:val="white"/>
        </w:rPr>
        <w:t>ventral attention</w:t>
      </w:r>
      <w:r w:rsidR="000779CB">
        <w:rPr>
          <w:rFonts w:ascii="Century Schoolbook" w:eastAsia="Century Schoolbook" w:hAnsi="Century Schoolbook" w:cs="Century Schoolbook"/>
          <w:color w:val="333333"/>
          <w:sz w:val="24"/>
          <w:szCs w:val="24"/>
          <w:highlight w:val="white"/>
        </w:rPr>
        <w:t>”</w:t>
      </w:r>
      <w:r w:rsidR="006E58AA">
        <w:rPr>
          <w:rFonts w:ascii="Century Schoolbook" w:eastAsia="Century Schoolbook" w:hAnsi="Century Schoolbook" w:cs="Century Schoolbook"/>
          <w:color w:val="333333"/>
          <w:sz w:val="24"/>
          <w:szCs w:val="24"/>
          <w:highlight w:val="white"/>
        </w:rPr>
        <w:t xml:space="preserve"> </w:t>
      </w:r>
      <w:r w:rsidR="00D81547">
        <w:rPr>
          <w:rFonts w:ascii="Century Schoolbook" w:eastAsia="Century Schoolbook" w:hAnsi="Century Schoolbook" w:cs="Century Schoolbook"/>
          <w:color w:val="333333"/>
          <w:sz w:val="24"/>
          <w:szCs w:val="24"/>
          <w:highlight w:val="white"/>
        </w:rPr>
        <w:t>network</w:t>
      </w:r>
      <w:r w:rsidRPr="00B13699">
        <w:rPr>
          <w:rFonts w:ascii="Century Schoolbook" w:eastAsia="Century Schoolbook" w:hAnsi="Century Schoolbook" w:cs="Century Schoolbook"/>
          <w:color w:val="333333"/>
          <w:sz w:val="24"/>
          <w:szCs w:val="24"/>
          <w:highlight w:val="white"/>
        </w:rPr>
        <w:t xml:space="preserve"> </w:t>
      </w:r>
      <w:r>
        <w:rPr>
          <w:rFonts w:ascii="Century Schoolbook" w:eastAsia="Century Schoolbook" w:hAnsi="Century Schoolbook" w:cs="Century Schoolbook"/>
          <w:color w:val="333333"/>
          <w:sz w:val="24"/>
          <w:szCs w:val="24"/>
          <w:highlight w:val="white"/>
        </w:rPr>
        <w:t>(d = 0.21)</w:t>
      </w:r>
      <w:r w:rsidR="00D81547">
        <w:rPr>
          <w:rFonts w:ascii="Century Schoolbook" w:eastAsia="Century Schoolbook" w:hAnsi="Century Schoolbook" w:cs="Century Schoolbook"/>
          <w:color w:val="333333"/>
          <w:sz w:val="24"/>
          <w:szCs w:val="24"/>
          <w:highlight w:val="white"/>
        </w:rPr>
        <w:t xml:space="preserve"> (See SI Figure </w:t>
      </w:r>
      <w:r w:rsidR="00BB2879">
        <w:rPr>
          <w:rFonts w:ascii="Century Schoolbook" w:eastAsia="Century Schoolbook" w:hAnsi="Century Schoolbook" w:cs="Century Schoolbook"/>
          <w:color w:val="333333"/>
          <w:sz w:val="24"/>
          <w:szCs w:val="24"/>
          <w:highlight w:val="white"/>
        </w:rPr>
        <w:t>2</w:t>
      </w:r>
      <w:r w:rsidR="00D81547">
        <w:rPr>
          <w:rFonts w:ascii="Century Schoolbook" w:eastAsia="Century Schoolbook" w:hAnsi="Century Schoolbook" w:cs="Century Schoolbook"/>
          <w:color w:val="333333"/>
          <w:sz w:val="24"/>
          <w:szCs w:val="24"/>
          <w:highlight w:val="white"/>
        </w:rPr>
        <w:t xml:space="preserve"> </w:t>
      </w:r>
      <w:r w:rsidR="006F42DA">
        <w:rPr>
          <w:rFonts w:ascii="Century Schoolbook" w:eastAsia="Century Schoolbook" w:hAnsi="Century Schoolbook" w:cs="Century Schoolbook"/>
          <w:color w:val="333333"/>
          <w:sz w:val="24"/>
          <w:szCs w:val="24"/>
          <w:highlight w:val="white"/>
        </w:rPr>
        <w:t xml:space="preserve">for </w:t>
      </w:r>
      <w:r w:rsidR="00D81547">
        <w:rPr>
          <w:rFonts w:ascii="Century Schoolbook" w:eastAsia="Century Schoolbook" w:hAnsi="Century Schoolbook" w:cs="Century Schoolbook"/>
          <w:color w:val="333333"/>
          <w:sz w:val="24"/>
          <w:szCs w:val="24"/>
          <w:highlight w:val="white"/>
        </w:rPr>
        <w:t>a cross reference between our networks and Yeo et al., 201</w:t>
      </w:r>
      <w:r w:rsidR="0072708B">
        <w:rPr>
          <w:rFonts w:ascii="Century Schoolbook" w:eastAsia="Century Schoolbook" w:hAnsi="Century Schoolbook" w:cs="Century Schoolbook"/>
          <w:color w:val="333333"/>
          <w:sz w:val="24"/>
          <w:szCs w:val="24"/>
          <w:highlight w:val="white"/>
        </w:rPr>
        <w:t>1</w:t>
      </w:r>
      <w:r w:rsidR="00D81547">
        <w:rPr>
          <w:rFonts w:ascii="Century Schoolbook" w:eastAsia="Century Schoolbook" w:hAnsi="Century Schoolbook" w:cs="Century Schoolbook"/>
          <w:color w:val="333333"/>
          <w:sz w:val="24"/>
          <w:szCs w:val="24"/>
          <w:highlight w:val="white"/>
        </w:rPr>
        <w:t>)</w:t>
      </w:r>
      <w:r w:rsidR="00596237">
        <w:rPr>
          <w:rFonts w:ascii="Century Schoolbook" w:eastAsia="Century Schoolbook" w:hAnsi="Century Schoolbook" w:cs="Century Schoolbook"/>
          <w:color w:val="333333"/>
          <w:sz w:val="24"/>
          <w:szCs w:val="24"/>
          <w:highlight w:val="white"/>
        </w:rPr>
        <w:t>.</w:t>
      </w:r>
      <w:r w:rsidR="00D81547">
        <w:rPr>
          <w:rFonts w:ascii="Century Schoolbook" w:eastAsia="Century Schoolbook" w:hAnsi="Century Schoolbook" w:cs="Century Schoolbook"/>
          <w:color w:val="333333"/>
          <w:sz w:val="24"/>
          <w:szCs w:val="24"/>
          <w:highlight w:val="white"/>
        </w:rPr>
        <w:t xml:space="preserve"> </w:t>
      </w:r>
      <w:r w:rsidR="00423A53">
        <w:rPr>
          <w:rFonts w:ascii="Century Schoolbook" w:eastAsia="Century Schoolbook" w:hAnsi="Century Schoolbook" w:cs="Century Schoolbook"/>
          <w:color w:val="333333"/>
          <w:sz w:val="24"/>
          <w:szCs w:val="24"/>
          <w:highlight w:val="white"/>
        </w:rPr>
        <w:t>A second cluster, which we refer to as the “default” network,</w:t>
      </w:r>
      <w:r w:rsidR="005F3DB1" w:rsidRPr="2CB9C50C">
        <w:rPr>
          <w:rFonts w:ascii="Century Schoolbook" w:eastAsia="Century Schoolbook" w:hAnsi="Century Schoolbook" w:cs="Century Schoolbook"/>
          <w:color w:val="333333"/>
          <w:sz w:val="24"/>
          <w:szCs w:val="24"/>
          <w:highlight w:val="white"/>
        </w:rPr>
        <w:t xml:space="preserve"> closely </w:t>
      </w:r>
      <w:r w:rsidR="00245E45">
        <w:rPr>
          <w:rFonts w:ascii="Century Schoolbook" w:eastAsia="Century Schoolbook" w:hAnsi="Century Schoolbook" w:cs="Century Schoolbook"/>
          <w:color w:val="333333"/>
          <w:sz w:val="24"/>
          <w:szCs w:val="24"/>
          <w:highlight w:val="white"/>
        </w:rPr>
        <w:t>matched</w:t>
      </w:r>
      <w:r w:rsidR="005F3DB1" w:rsidRPr="2CB9C50C">
        <w:rPr>
          <w:rFonts w:ascii="Century Schoolbook" w:eastAsia="Century Schoolbook" w:hAnsi="Century Schoolbook" w:cs="Century Schoolbook"/>
          <w:color w:val="333333"/>
          <w:sz w:val="24"/>
          <w:szCs w:val="24"/>
          <w:highlight w:val="white"/>
        </w:rPr>
        <w:t xml:space="preserve"> extensive descriptions of the </w:t>
      </w:r>
      <w:r w:rsidR="00423A53">
        <w:rPr>
          <w:rFonts w:ascii="Century Schoolbook" w:eastAsia="Century Schoolbook" w:hAnsi="Century Schoolbook" w:cs="Century Schoolbook"/>
          <w:color w:val="333333"/>
          <w:sz w:val="24"/>
          <w:szCs w:val="24"/>
          <w:highlight w:val="white"/>
        </w:rPr>
        <w:t>“</w:t>
      </w:r>
      <w:r w:rsidR="005F3DB1" w:rsidRPr="2CB9C50C">
        <w:rPr>
          <w:rFonts w:ascii="Century Schoolbook" w:eastAsia="Century Schoolbook" w:hAnsi="Century Schoolbook" w:cs="Century Schoolbook"/>
          <w:color w:val="333333"/>
          <w:sz w:val="24"/>
          <w:szCs w:val="24"/>
          <w:highlight w:val="white"/>
        </w:rPr>
        <w:t>default</w:t>
      </w:r>
      <w:r w:rsidR="00423A53">
        <w:rPr>
          <w:rFonts w:ascii="Century Schoolbook" w:eastAsia="Century Schoolbook" w:hAnsi="Century Schoolbook" w:cs="Century Schoolbook"/>
          <w:color w:val="333333"/>
          <w:sz w:val="24"/>
          <w:szCs w:val="24"/>
          <w:highlight w:val="white"/>
        </w:rPr>
        <w:t>”</w:t>
      </w:r>
      <w:r w:rsidR="005F3DB1" w:rsidRPr="2CB9C50C">
        <w:rPr>
          <w:rFonts w:ascii="Century Schoolbook" w:eastAsia="Century Schoolbook" w:hAnsi="Century Schoolbook" w:cs="Century Schoolbook"/>
          <w:color w:val="333333"/>
          <w:sz w:val="24"/>
          <w:szCs w:val="24"/>
          <w:highlight w:val="white"/>
        </w:rPr>
        <w:t xml:space="preserve"> </w:t>
      </w:r>
      <w:r w:rsidR="00423A53">
        <w:rPr>
          <w:rFonts w:ascii="Century Schoolbook" w:eastAsia="Century Schoolbook" w:hAnsi="Century Schoolbook" w:cs="Century Schoolbook"/>
          <w:color w:val="333333"/>
          <w:sz w:val="24"/>
          <w:szCs w:val="24"/>
          <w:highlight w:val="white"/>
        </w:rPr>
        <w:t xml:space="preserve">or “task negative” </w:t>
      </w:r>
      <w:r w:rsidR="005F3DB1" w:rsidRPr="2CB9C50C">
        <w:rPr>
          <w:rFonts w:ascii="Century Schoolbook" w:eastAsia="Century Schoolbook" w:hAnsi="Century Schoolbook" w:cs="Century Schoolbook"/>
          <w:color w:val="333333"/>
          <w:sz w:val="24"/>
          <w:szCs w:val="24"/>
          <w:highlight w:val="white"/>
        </w:rPr>
        <w:t>network</w:t>
      </w:r>
      <w:r w:rsidR="00245E45">
        <w:rPr>
          <w:rFonts w:ascii="Century Schoolbook" w:eastAsia="Century Schoolbook" w:hAnsi="Century Schoolbook" w:cs="Century Schoolbook"/>
          <w:color w:val="333333"/>
          <w:sz w:val="24"/>
          <w:szCs w:val="24"/>
          <w:highlight w:val="white"/>
        </w:rPr>
        <w:t xml:space="preserve"> </w:t>
      </w:r>
      <w:r w:rsidR="00245E45" w:rsidRPr="2CB9C50C">
        <w:rPr>
          <w:rFonts w:ascii="Century Schoolbook" w:eastAsia="Century Schoolbook" w:hAnsi="Century Schoolbook" w:cs="Century Schoolbook"/>
          <w:color w:val="333333"/>
          <w:sz w:val="24"/>
          <w:szCs w:val="24"/>
          <w:highlight w:val="white"/>
        </w:rPr>
        <w:t>(d = 0.62)</w:t>
      </w:r>
      <w:r w:rsidR="005F3DB1" w:rsidRPr="2CB9C50C">
        <w:fldChar w:fldCharType="begin"/>
      </w:r>
      <w:r w:rsidR="00132E8A">
        <w:rPr>
          <w:rFonts w:ascii="Century Schoolbook" w:hAnsi="Century Schoolbook"/>
          <w:color w:val="333333"/>
          <w:sz w:val="24"/>
          <w:szCs w:val="24"/>
          <w:highlight w:val="white"/>
        </w:rPr>
        <w:instrText xml:space="preserve"> ADDIN PAPERS2_CITATIONS &lt;citation&gt;&lt;uuid&gt;F34647FE-EEAC-4348-A5A7-42ACAC8C1713&lt;/uuid&gt;&lt;priority&gt;0&lt;/priority&gt;&lt;publications&gt;&lt;publication&gt;&lt;volume&gt;18&lt;/volume&gt;&lt;publication_date&gt;99201205221200000000222000&lt;/publication_date&gt;&lt;number&gt;3&lt;/number&gt;&lt;doi&gt;10.1177/1073858411403316&lt;/doi&gt;&lt;startpage&gt;251&lt;/startpage&gt;&lt;title&gt;The Brain's Default Network and Its Adaptive Role in Internal Mentation&lt;/title&gt;&lt;uuid&gt;4A7991BC-6238-4AA7-A9BA-7677E0F39496&lt;/uuid&gt;&lt;subtype&gt;400&lt;/subtype&gt;&lt;endpage&gt;270&lt;/endpage&gt;&lt;type&gt;400&lt;/type&gt;&lt;url&gt;http://nro.sagepub.com/cgi/doi/10.1177/1073858411403316&lt;/url&gt;&lt;bundle&gt;&lt;publication&gt;&lt;title&gt;The Neuroscientist&lt;/title&gt;&lt;type&gt;-100&lt;/type&gt;&lt;subtype&gt;-100&lt;/subtype&gt;&lt;uuid&gt;9FA6C52A-B56F-4473-96EF-144078C2B2E3&lt;/uuid&gt;&lt;/publication&gt;&lt;/bundle&gt;&lt;authors&gt;&lt;author&gt;&lt;firstName&gt;J&lt;/firstName&gt;&lt;middleNames&gt;R&lt;/middleNames&gt;&lt;lastName&gt;Andrews-Hanna&lt;/lastName&gt;&lt;/author&gt;&lt;/authors&gt;&lt;/publication&gt;&lt;/publications&gt;&lt;cites&gt;&lt;/cites&gt;&lt;/citation&gt;</w:instrText>
      </w:r>
      <w:r w:rsidR="005F3DB1" w:rsidRPr="2CB9C50C">
        <w:rPr>
          <w:rFonts w:ascii="Century Schoolbook" w:hAnsi="Century Schoolbook"/>
          <w:color w:val="333333"/>
          <w:sz w:val="24"/>
          <w:szCs w:val="24"/>
          <w:highlight w:val="white"/>
        </w:rPr>
        <w:fldChar w:fldCharType="separate"/>
      </w:r>
      <w:ins w:id="83" w:author="Alejandro De La Vega" w:date="2016-10-20T14:55:00Z">
        <w:r w:rsidR="00132E8A">
          <w:rPr>
            <w:rFonts w:ascii="Helvetica" w:eastAsiaTheme="minorEastAsia" w:hAnsi="Helvetica" w:cs="Helvetica"/>
            <w:i/>
            <w:sz w:val="24"/>
            <w:vertAlign w:val="superscript"/>
          </w:rPr>
          <w:t>35</w:t>
        </w:r>
      </w:ins>
      <w:r w:rsidR="005F3DB1" w:rsidRPr="2CB9C50C">
        <w:fldChar w:fldCharType="end"/>
      </w:r>
      <w:r w:rsidR="005F3DB1" w:rsidRPr="2CB9C50C">
        <w:rPr>
          <w:rFonts w:ascii="Century Schoolbook" w:eastAsia="Century Schoolbook" w:hAnsi="Century Schoolbook" w:cs="Century Schoolbook"/>
          <w:color w:val="333333"/>
          <w:sz w:val="24"/>
          <w:szCs w:val="24"/>
          <w:highlight w:val="white"/>
        </w:rPr>
        <w:t xml:space="preserve">. </w:t>
      </w:r>
      <w:r w:rsidR="00423A53">
        <w:rPr>
          <w:rFonts w:ascii="Century Schoolbook" w:eastAsia="Century Schoolbook" w:hAnsi="Century Schoolbook" w:cs="Century Schoolbook"/>
          <w:color w:val="333333"/>
          <w:sz w:val="24"/>
          <w:szCs w:val="24"/>
          <w:highlight w:val="white"/>
        </w:rPr>
        <w:t>The final cluster, which we refer to as the “</w:t>
      </w:r>
      <w:r w:rsidR="00401EE5">
        <w:rPr>
          <w:rFonts w:ascii="Century Schoolbook" w:eastAsia="Century Schoolbook" w:hAnsi="Century Schoolbook" w:cs="Century Schoolbook"/>
          <w:color w:val="333333"/>
          <w:sz w:val="24"/>
          <w:szCs w:val="24"/>
          <w:highlight w:val="white"/>
        </w:rPr>
        <w:t>sensorimotor</w:t>
      </w:r>
      <w:r w:rsidR="00423A53">
        <w:rPr>
          <w:rFonts w:ascii="Century Schoolbook" w:eastAsia="Century Schoolbook" w:hAnsi="Century Schoolbook" w:cs="Century Schoolbook"/>
          <w:color w:val="333333"/>
          <w:sz w:val="24"/>
          <w:szCs w:val="24"/>
          <w:highlight w:val="white"/>
        </w:rPr>
        <w:t xml:space="preserve">” network, was </w:t>
      </w:r>
      <w:r w:rsidR="003A17D9" w:rsidRPr="2CB9C50C">
        <w:rPr>
          <w:rFonts w:ascii="Century Schoolbook" w:eastAsia="Century Schoolbook" w:hAnsi="Century Schoolbook" w:cs="Century Schoolbook"/>
          <w:color w:val="333333"/>
          <w:sz w:val="24"/>
          <w:szCs w:val="24"/>
          <w:highlight w:val="white"/>
        </w:rPr>
        <w:t>located i</w:t>
      </w:r>
      <w:r w:rsidR="00423A53">
        <w:rPr>
          <w:rFonts w:ascii="Century Schoolbook" w:eastAsia="Century Schoolbook" w:hAnsi="Century Schoolbook" w:cs="Century Schoolbook"/>
          <w:color w:val="333333"/>
          <w:sz w:val="24"/>
          <w:szCs w:val="24"/>
          <w:highlight w:val="white"/>
        </w:rPr>
        <w:t>n posterior LFC and showed moderate</w:t>
      </w:r>
      <w:r w:rsidR="003A17D9" w:rsidRPr="2CB9C50C">
        <w:rPr>
          <w:rFonts w:ascii="Century Schoolbook" w:eastAsia="Century Schoolbook" w:hAnsi="Century Schoolbook" w:cs="Century Schoolbook"/>
          <w:color w:val="333333"/>
          <w:sz w:val="24"/>
          <w:szCs w:val="24"/>
          <w:highlight w:val="white"/>
        </w:rPr>
        <w:t xml:space="preserve"> </w:t>
      </w:r>
      <w:r w:rsidR="00423A53">
        <w:rPr>
          <w:rFonts w:ascii="Century Schoolbook" w:eastAsia="Century Schoolbook" w:hAnsi="Century Schoolbook" w:cs="Century Schoolbook"/>
          <w:color w:val="333333"/>
          <w:sz w:val="24"/>
          <w:szCs w:val="24"/>
          <w:highlight w:val="white"/>
        </w:rPr>
        <w:t>overlap</w:t>
      </w:r>
      <w:r w:rsidR="003A17D9" w:rsidRPr="2CB9C50C">
        <w:rPr>
          <w:rFonts w:ascii="Century Schoolbook" w:eastAsia="Century Schoolbook" w:hAnsi="Century Schoolbook" w:cs="Century Schoolbook"/>
          <w:color w:val="333333"/>
          <w:sz w:val="24"/>
          <w:szCs w:val="24"/>
          <w:highlight w:val="white"/>
        </w:rPr>
        <w:t xml:space="preserve"> with</w:t>
      </w:r>
      <w:r w:rsidR="005F3DB1" w:rsidRPr="2CB9C50C">
        <w:rPr>
          <w:rFonts w:ascii="Century Schoolbook" w:eastAsia="Century Schoolbook" w:hAnsi="Century Schoolbook" w:cs="Century Schoolbook"/>
          <w:color w:val="333333"/>
          <w:sz w:val="24"/>
          <w:szCs w:val="24"/>
          <w:highlight w:val="white"/>
        </w:rPr>
        <w:t xml:space="preserve"> </w:t>
      </w:r>
      <w:r w:rsidR="00423A53">
        <w:rPr>
          <w:rFonts w:ascii="Century Schoolbook" w:eastAsia="Century Schoolbook" w:hAnsi="Century Schoolbook" w:cs="Century Schoolbook"/>
          <w:color w:val="333333"/>
          <w:sz w:val="24"/>
          <w:szCs w:val="24"/>
          <w:highlight w:val="white"/>
        </w:rPr>
        <w:t>Yeo’s “</w:t>
      </w:r>
      <w:r w:rsidR="005F3DB1" w:rsidRPr="2CB9C50C">
        <w:rPr>
          <w:rFonts w:ascii="Century Schoolbook" w:eastAsia="Century Schoolbook" w:hAnsi="Century Schoolbook" w:cs="Century Schoolbook"/>
          <w:color w:val="333333"/>
          <w:sz w:val="24"/>
          <w:szCs w:val="24"/>
          <w:highlight w:val="white"/>
        </w:rPr>
        <w:t>somatosensory-motor</w:t>
      </w:r>
      <w:r w:rsidR="00423A53">
        <w:rPr>
          <w:rFonts w:ascii="Century Schoolbook" w:eastAsia="Century Schoolbook" w:hAnsi="Century Schoolbook" w:cs="Century Schoolbook"/>
          <w:color w:val="333333"/>
          <w:sz w:val="24"/>
          <w:szCs w:val="24"/>
          <w:highlight w:val="white"/>
        </w:rPr>
        <w:t>”</w:t>
      </w:r>
      <w:r w:rsidR="005F3DB1" w:rsidRPr="2CB9C50C">
        <w:rPr>
          <w:rFonts w:ascii="Century Schoolbook" w:eastAsia="Century Schoolbook" w:hAnsi="Century Schoolbook" w:cs="Century Schoolbook"/>
          <w:color w:val="333333"/>
          <w:sz w:val="24"/>
          <w:szCs w:val="24"/>
          <w:highlight w:val="white"/>
        </w:rPr>
        <w:t xml:space="preserve"> </w:t>
      </w:r>
      <w:r w:rsidR="00423A53">
        <w:rPr>
          <w:rFonts w:ascii="Century Schoolbook" w:eastAsia="Century Schoolbook" w:hAnsi="Century Schoolbook" w:cs="Century Schoolbook"/>
          <w:color w:val="333333"/>
          <w:sz w:val="24"/>
          <w:szCs w:val="24"/>
          <w:highlight w:val="white"/>
        </w:rPr>
        <w:t xml:space="preserve">network (d </w:t>
      </w:r>
      <w:r w:rsidR="003A17D9" w:rsidRPr="2CB9C50C">
        <w:rPr>
          <w:rFonts w:ascii="Century Schoolbook" w:eastAsia="Century Schoolbook" w:hAnsi="Century Schoolbook" w:cs="Century Schoolbook"/>
          <w:color w:val="333333"/>
          <w:sz w:val="24"/>
          <w:szCs w:val="24"/>
          <w:highlight w:val="white"/>
        </w:rPr>
        <w:t>= 0.36)</w:t>
      </w:r>
      <w:r w:rsidR="00423A53">
        <w:rPr>
          <w:rFonts w:ascii="Century Schoolbook" w:eastAsia="Century Schoolbook" w:hAnsi="Century Schoolbook" w:cs="Century Schoolbook"/>
          <w:color w:val="333333"/>
          <w:sz w:val="24"/>
          <w:szCs w:val="24"/>
          <w:highlight w:val="white"/>
        </w:rPr>
        <w:t xml:space="preserve"> and, to a lesser extent, the</w:t>
      </w:r>
      <w:r w:rsidR="005F3DB1" w:rsidRPr="2CB9C50C">
        <w:rPr>
          <w:rFonts w:ascii="Century Schoolbook" w:eastAsia="Century Schoolbook" w:hAnsi="Century Schoolbook" w:cs="Century Schoolbook"/>
          <w:color w:val="333333"/>
          <w:sz w:val="24"/>
          <w:szCs w:val="24"/>
          <w:highlight w:val="white"/>
        </w:rPr>
        <w:t xml:space="preserve"> </w:t>
      </w:r>
      <w:r w:rsidR="00423A53">
        <w:rPr>
          <w:rFonts w:ascii="Century Schoolbook" w:eastAsia="Century Schoolbook" w:hAnsi="Century Schoolbook" w:cs="Century Schoolbook"/>
          <w:color w:val="333333"/>
          <w:sz w:val="24"/>
          <w:szCs w:val="24"/>
          <w:highlight w:val="white"/>
        </w:rPr>
        <w:t>“</w:t>
      </w:r>
      <w:r w:rsidR="005F3DB1" w:rsidRPr="2CB9C50C">
        <w:rPr>
          <w:rFonts w:ascii="Century Schoolbook" w:eastAsia="Century Schoolbook" w:hAnsi="Century Schoolbook" w:cs="Century Schoolbook"/>
          <w:color w:val="333333"/>
          <w:sz w:val="24"/>
          <w:szCs w:val="24"/>
          <w:highlight w:val="white"/>
        </w:rPr>
        <w:t>dorsal attention network</w:t>
      </w:r>
      <w:r w:rsidR="00423A53">
        <w:rPr>
          <w:rFonts w:ascii="Century Schoolbook" w:eastAsia="Century Schoolbook" w:hAnsi="Century Schoolbook" w:cs="Century Schoolbook"/>
          <w:color w:val="333333"/>
          <w:sz w:val="24"/>
          <w:szCs w:val="24"/>
          <w:highlight w:val="white"/>
        </w:rPr>
        <w:t>”</w:t>
      </w:r>
      <w:r w:rsidR="005F3DB1" w:rsidRPr="2CB9C50C">
        <w:rPr>
          <w:rFonts w:ascii="Century Schoolbook" w:eastAsia="Century Schoolbook" w:hAnsi="Century Schoolbook" w:cs="Century Schoolbook"/>
          <w:color w:val="333333"/>
          <w:sz w:val="24"/>
          <w:szCs w:val="24"/>
          <w:highlight w:val="white"/>
        </w:rPr>
        <w:t xml:space="preserve"> (d=0.31).</w:t>
      </w:r>
    </w:p>
    <w:p w14:paraId="76043EF4" w14:textId="634869CB" w:rsidR="00401EE5" w:rsidRDefault="00BB2879" w:rsidP="00401EE5">
      <w:pPr>
        <w:pStyle w:val="Normal1"/>
        <w:rPr>
          <w:rFonts w:ascii="Century Schoolbook" w:eastAsia="Century Schoolbook" w:hAnsi="Century Schoolbook" w:cs="Century Schoolbook"/>
          <w:color w:val="333333"/>
          <w:sz w:val="24"/>
          <w:szCs w:val="24"/>
          <w:highlight w:val="white"/>
        </w:rPr>
      </w:pPr>
      <w:r>
        <w:rPr>
          <w:rFonts w:ascii="Century Schoolbook" w:eastAsia="Century Schoolbook" w:hAnsi="Century Schoolbook" w:cs="Century Schoolbook"/>
          <w:color w:val="333333"/>
          <w:sz w:val="24"/>
          <w:szCs w:val="24"/>
          <w:highlight w:val="white"/>
        </w:rPr>
        <w:t xml:space="preserve">Having identified large-scale networks in LFC, we sough to identify more functionally specific </w:t>
      </w:r>
      <w:r w:rsidR="00D82ACD">
        <w:rPr>
          <w:rFonts w:ascii="Century Schoolbook" w:eastAsia="Century Schoolbook" w:hAnsi="Century Schoolbook" w:cs="Century Schoolbook"/>
          <w:color w:val="333333"/>
          <w:sz w:val="24"/>
          <w:szCs w:val="24"/>
          <w:highlight w:val="white"/>
        </w:rPr>
        <w:t>subregion</w:t>
      </w:r>
      <w:r>
        <w:rPr>
          <w:rFonts w:ascii="Century Schoolbook" w:eastAsia="Century Schoolbook" w:hAnsi="Century Schoolbook" w:cs="Century Schoolbook"/>
          <w:color w:val="333333"/>
          <w:sz w:val="24"/>
          <w:szCs w:val="24"/>
          <w:highlight w:val="white"/>
        </w:rPr>
        <w:t xml:space="preserve">s within each network with potentially dissociable psychological profiles. Although the silhouette values indicated </w:t>
      </w:r>
      <w:r w:rsidR="00CC40AC">
        <w:rPr>
          <w:rFonts w:ascii="Century Schoolbook" w:eastAsia="Century Schoolbook" w:hAnsi="Century Schoolbook" w:cs="Century Schoolbook"/>
          <w:color w:val="333333"/>
          <w:sz w:val="24"/>
          <w:szCs w:val="24"/>
          <w:highlight w:val="white"/>
        </w:rPr>
        <w:t xml:space="preserve">that </w:t>
      </w:r>
      <w:r>
        <w:rPr>
          <w:rFonts w:ascii="Century Schoolbook" w:eastAsia="Century Schoolbook" w:hAnsi="Century Schoolbook" w:cs="Century Schoolbook"/>
          <w:color w:val="333333"/>
          <w:sz w:val="24"/>
          <w:szCs w:val="24"/>
          <w:highlight w:val="white"/>
        </w:rPr>
        <w:t>inter-cluster cohesion continuously increases with number of clusters, we chose to focus on a spatial scale that balanced clustering quality with psychological interpretability</w:t>
      </w:r>
      <w:r w:rsidR="0072708B">
        <w:rPr>
          <w:rFonts w:ascii="Century Schoolbook" w:eastAsia="Century Schoolbook" w:hAnsi="Century Schoolbook" w:cs="Century Schoolbook"/>
          <w:color w:val="333333"/>
          <w:sz w:val="24"/>
          <w:szCs w:val="24"/>
          <w:highlight w:val="white"/>
        </w:rPr>
        <w:t xml:space="preserve">. </w:t>
      </w:r>
      <w:r>
        <w:rPr>
          <w:rFonts w:ascii="Century Schoolbook" w:eastAsia="Century Schoolbook" w:hAnsi="Century Schoolbook" w:cs="Century Schoolbook"/>
          <w:color w:val="333333"/>
          <w:sz w:val="24"/>
          <w:szCs w:val="24"/>
          <w:highlight w:val="white"/>
        </w:rPr>
        <w:t>Thus, we chose to focus on the 7</w:t>
      </w:r>
      <w:r w:rsidR="00423A53" w:rsidRPr="0052634B">
        <w:rPr>
          <w:rFonts w:ascii="Century Schoolbook" w:eastAsia="Century Schoolbook" w:hAnsi="Century Schoolbook" w:cs="Century Schoolbook"/>
          <w:color w:val="333333"/>
          <w:sz w:val="24"/>
          <w:szCs w:val="24"/>
          <w:highlight w:val="white"/>
        </w:rPr>
        <w:t xml:space="preserve">0- cluster solution, as this </w:t>
      </w:r>
      <w:r w:rsidR="00401EE5">
        <w:rPr>
          <w:rFonts w:ascii="Century Schoolbook" w:eastAsia="Century Schoolbook" w:hAnsi="Century Schoolbook" w:cs="Century Schoolbook"/>
          <w:color w:val="333333"/>
          <w:sz w:val="24"/>
          <w:szCs w:val="24"/>
          <w:highlight w:val="white"/>
        </w:rPr>
        <w:t xml:space="preserve">was the coarsest scale </w:t>
      </w:r>
      <w:r w:rsidR="00F36208">
        <w:rPr>
          <w:rFonts w:ascii="Century Schoolbook" w:eastAsia="Century Schoolbook" w:hAnsi="Century Schoolbook" w:cs="Century Schoolbook"/>
          <w:color w:val="333333"/>
          <w:sz w:val="24"/>
          <w:szCs w:val="24"/>
          <w:highlight w:val="white"/>
        </w:rPr>
        <w:t xml:space="preserve">to </w:t>
      </w:r>
      <w:r w:rsidR="00423A53" w:rsidRPr="0052634B">
        <w:rPr>
          <w:rFonts w:ascii="Century Schoolbook" w:eastAsia="Century Schoolbook" w:hAnsi="Century Schoolbook" w:cs="Century Schoolbook"/>
          <w:color w:val="333333"/>
          <w:sz w:val="24"/>
          <w:szCs w:val="24"/>
          <w:highlight w:val="white"/>
        </w:rPr>
        <w:t xml:space="preserve">result in a set of largely spatially contiguous LFC clusters. </w:t>
      </w:r>
      <w:r w:rsidR="00401EE5">
        <w:rPr>
          <w:rFonts w:ascii="Century Schoolbook" w:eastAsia="Century Schoolbook" w:hAnsi="Century Schoolbook" w:cs="Century Schoolbook"/>
          <w:color w:val="333333"/>
          <w:sz w:val="24"/>
          <w:szCs w:val="24"/>
          <w:highlight w:val="white"/>
        </w:rPr>
        <w:t>From these 70 whole brain clusters,</w:t>
      </w:r>
      <w:r w:rsidR="2CB9C50C" w:rsidRPr="2CB9C50C">
        <w:rPr>
          <w:rFonts w:ascii="Century Schoolbook" w:eastAsia="Century Schoolbook" w:hAnsi="Century Schoolbook" w:cs="Century Schoolbook"/>
          <w:color w:val="333333"/>
          <w:sz w:val="24"/>
          <w:szCs w:val="24"/>
          <w:highlight w:val="white"/>
        </w:rPr>
        <w:t xml:space="preserve"> </w:t>
      </w:r>
      <w:r w:rsidR="00401EE5">
        <w:rPr>
          <w:rFonts w:ascii="Century Schoolbook" w:eastAsia="Century Schoolbook" w:hAnsi="Century Schoolbook" w:cs="Century Schoolbook"/>
          <w:color w:val="333333"/>
          <w:sz w:val="24"/>
          <w:szCs w:val="24"/>
          <w:highlight w:val="white"/>
        </w:rPr>
        <w:t xml:space="preserve">we identified </w:t>
      </w:r>
      <w:r w:rsidR="2CB9C50C" w:rsidRPr="2CB9C50C">
        <w:rPr>
          <w:rFonts w:ascii="Century Schoolbook" w:eastAsia="Century Schoolbook" w:hAnsi="Century Schoolbook" w:cs="Century Schoolbook"/>
          <w:color w:val="333333"/>
          <w:sz w:val="24"/>
          <w:szCs w:val="24"/>
          <w:highlight w:val="white"/>
        </w:rPr>
        <w:t xml:space="preserve">14 </w:t>
      </w:r>
      <w:r w:rsidR="00401EE5">
        <w:rPr>
          <w:rFonts w:ascii="Century Schoolbook" w:eastAsia="Century Schoolbook" w:hAnsi="Century Schoolbook" w:cs="Century Schoolbook"/>
          <w:color w:val="333333"/>
          <w:sz w:val="24"/>
          <w:szCs w:val="24"/>
          <w:highlight w:val="white"/>
        </w:rPr>
        <w:t xml:space="preserve">clusters </w:t>
      </w:r>
      <w:r w:rsidR="2CB9C50C" w:rsidRPr="2CB9C50C">
        <w:rPr>
          <w:rFonts w:ascii="Century Schoolbook" w:eastAsia="Century Schoolbook" w:hAnsi="Century Schoolbook" w:cs="Century Schoolbook"/>
          <w:color w:val="333333"/>
          <w:sz w:val="24"/>
          <w:szCs w:val="24"/>
          <w:highlight w:val="white"/>
        </w:rPr>
        <w:t>within</w:t>
      </w:r>
      <w:r w:rsidR="00401EE5">
        <w:rPr>
          <w:rFonts w:ascii="Century Schoolbook" w:eastAsia="Century Schoolbook" w:hAnsi="Century Schoolbook" w:cs="Century Schoolbook"/>
          <w:color w:val="333333"/>
          <w:sz w:val="24"/>
          <w:szCs w:val="24"/>
          <w:highlight w:val="white"/>
        </w:rPr>
        <w:t xml:space="preserve"> our LFC mask (Figure 2D), </w:t>
      </w:r>
      <w:r w:rsidR="00984FE8">
        <w:rPr>
          <w:rFonts w:ascii="Century Schoolbook" w:eastAsia="Century Schoolbook" w:hAnsi="Century Schoolbook" w:cs="Century Schoolbook"/>
          <w:color w:val="333333"/>
          <w:sz w:val="24"/>
          <w:szCs w:val="24"/>
          <w:highlight w:val="white"/>
        </w:rPr>
        <w:t>hierarchically</w:t>
      </w:r>
      <w:r w:rsidR="00401EE5">
        <w:rPr>
          <w:rFonts w:ascii="Century Schoolbook" w:eastAsia="Century Schoolbook" w:hAnsi="Century Schoolbook" w:cs="Century Schoolbook"/>
          <w:color w:val="333333"/>
          <w:sz w:val="24"/>
          <w:szCs w:val="24"/>
          <w:highlight w:val="white"/>
        </w:rPr>
        <w:t xml:space="preserve"> organized into the coarser large-scale networks.</w:t>
      </w:r>
      <w:r w:rsidR="00F36208">
        <w:rPr>
          <w:rFonts w:ascii="Century Schoolbook" w:eastAsia="Century Schoolbook" w:hAnsi="Century Schoolbook" w:cs="Century Schoolbook"/>
          <w:color w:val="333333"/>
          <w:sz w:val="24"/>
          <w:szCs w:val="24"/>
          <w:highlight w:val="white"/>
        </w:rPr>
        <w:t xml:space="preserve"> </w:t>
      </w:r>
    </w:p>
    <w:p w14:paraId="349EC8CE" w14:textId="2A166486" w:rsidR="005F3DB1" w:rsidRPr="00401EE5" w:rsidRDefault="2CB9C50C" w:rsidP="00401EE5">
      <w:pPr>
        <w:pStyle w:val="Normal1"/>
        <w:rPr>
          <w:rFonts w:ascii="Century Schoolbook" w:eastAsia="Century Schoolbook" w:hAnsi="Century Schoolbook" w:cs="Century Schoolbook"/>
          <w:color w:val="333333"/>
          <w:sz w:val="24"/>
          <w:szCs w:val="24"/>
          <w:highlight w:val="white"/>
        </w:rPr>
      </w:pPr>
      <w:r w:rsidRPr="2CB9C50C">
        <w:rPr>
          <w:rFonts w:ascii="Century Schoolbook" w:eastAsia="Century Schoolbook" w:hAnsi="Century Schoolbook" w:cs="Century Schoolbook"/>
          <w:color w:val="333333"/>
          <w:sz w:val="24"/>
          <w:szCs w:val="24"/>
          <w:highlight w:val="white"/>
        </w:rPr>
        <w:t>T</w:t>
      </w:r>
      <w:r w:rsidRPr="2CB9C50C">
        <w:rPr>
          <w:rFonts w:ascii="Century Schoolbook" w:eastAsia="Century Schoolbook" w:hAnsi="Century Schoolbook" w:cs="Century Schoolbook"/>
          <w:sz w:val="24"/>
          <w:szCs w:val="24"/>
        </w:rPr>
        <w:t>o provide direct insight into the functions of the 14 LFC fine-grained clusters we identified</w:t>
      </w:r>
      <w:r w:rsidR="009A4C55">
        <w:rPr>
          <w:rFonts w:ascii="Century Schoolbook" w:eastAsia="Century Schoolbook" w:hAnsi="Century Schoolbook" w:cs="Century Schoolbook"/>
          <w:color w:val="333333"/>
          <w:sz w:val="24"/>
          <w:szCs w:val="24"/>
          <w:highlight w:val="white"/>
        </w:rPr>
        <w:t>,</w:t>
      </w:r>
      <w:r w:rsidRPr="2CB9C50C">
        <w:rPr>
          <w:rFonts w:ascii="Century Schoolbook" w:eastAsia="Century Schoolbook" w:hAnsi="Century Schoolbook" w:cs="Century Schoolbook"/>
          <w:color w:val="333333"/>
          <w:sz w:val="24"/>
          <w:szCs w:val="24"/>
        </w:rPr>
        <w:t xml:space="preserve"> </w:t>
      </w:r>
      <w:r w:rsidRPr="2CB9C50C">
        <w:rPr>
          <w:rFonts w:ascii="Century Schoolbook" w:eastAsia="Century Schoolbook" w:hAnsi="Century Schoolbook" w:cs="Century Schoolbook"/>
          <w:sz w:val="24"/>
          <w:szCs w:val="24"/>
        </w:rPr>
        <w:t xml:space="preserve">we applied two approaches. First, we determined </w:t>
      </w:r>
      <w:r w:rsidR="009A4C55">
        <w:rPr>
          <w:rFonts w:ascii="Century Schoolbook" w:eastAsia="Century Schoolbook" w:hAnsi="Century Schoolbook" w:cs="Century Schoolbook"/>
          <w:sz w:val="24"/>
          <w:szCs w:val="24"/>
        </w:rPr>
        <w:t>which voxels across the brain differentially co-activated with each</w:t>
      </w:r>
      <w:r w:rsidR="00AC6321">
        <w:rPr>
          <w:rFonts w:ascii="Century Schoolbook" w:eastAsia="Century Schoolbook" w:hAnsi="Century Schoolbook" w:cs="Century Schoolbook"/>
          <w:sz w:val="24"/>
          <w:szCs w:val="24"/>
        </w:rPr>
        <w:t xml:space="preserve"> cluster</w:t>
      </w:r>
      <w:r w:rsidRPr="2CB9C50C">
        <w:rPr>
          <w:rFonts w:ascii="Century Schoolbook" w:eastAsia="Century Schoolbook" w:hAnsi="Century Schoolbook" w:cs="Century Schoolbook"/>
          <w:sz w:val="24"/>
          <w:szCs w:val="24"/>
        </w:rPr>
        <w:t xml:space="preserve">, revealing distinct </w:t>
      </w:r>
      <w:r w:rsidR="009A4C55">
        <w:rPr>
          <w:rFonts w:ascii="Century Schoolbook" w:eastAsia="Century Schoolbook" w:hAnsi="Century Schoolbook" w:cs="Century Schoolbook"/>
          <w:sz w:val="24"/>
          <w:szCs w:val="24"/>
        </w:rPr>
        <w:t xml:space="preserve">patterns of </w:t>
      </w:r>
      <w:r w:rsidR="00AC6321">
        <w:rPr>
          <w:rFonts w:ascii="Century Schoolbook" w:eastAsia="Century Schoolbook" w:hAnsi="Century Schoolbook" w:cs="Century Schoolbook"/>
          <w:sz w:val="24"/>
          <w:szCs w:val="24"/>
        </w:rPr>
        <w:t>whole brain co-activation</w:t>
      </w:r>
      <w:r w:rsidR="009A4C55">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 xml:space="preserve"> Second, we used semantic data from Neurosynth to determine which </w:t>
      </w:r>
      <w:r w:rsidR="00B37A99">
        <w:rPr>
          <w:rFonts w:ascii="Century Schoolbook" w:eastAsia="Century Schoolbook" w:hAnsi="Century Schoolbook" w:cs="Century Schoolbook"/>
          <w:sz w:val="24"/>
          <w:szCs w:val="24"/>
        </w:rPr>
        <w:t xml:space="preserve">latent </w:t>
      </w:r>
      <w:r w:rsidRPr="2CB9C50C">
        <w:rPr>
          <w:rFonts w:ascii="Century Schoolbook" w:eastAsia="Century Schoolbook" w:hAnsi="Century Schoolbook" w:cs="Century Schoolbook"/>
          <w:sz w:val="24"/>
          <w:szCs w:val="24"/>
        </w:rPr>
        <w:t xml:space="preserve">psychological </w:t>
      </w:r>
      <w:r w:rsidR="00B37A99">
        <w:rPr>
          <w:rFonts w:ascii="Century Schoolbook" w:eastAsia="Century Schoolbook" w:hAnsi="Century Schoolbook" w:cs="Century Schoolbook"/>
          <w:sz w:val="24"/>
          <w:szCs w:val="24"/>
        </w:rPr>
        <w:t>topics</w:t>
      </w:r>
      <w:r w:rsidRPr="2CB9C50C">
        <w:rPr>
          <w:rFonts w:ascii="Century Schoolbook" w:eastAsia="Century Schoolbook" w:hAnsi="Century Schoolbook" w:cs="Century Schoolbook"/>
          <w:sz w:val="24"/>
          <w:szCs w:val="24"/>
        </w:rPr>
        <w:t xml:space="preserve"> predict the activation of each cluster, resulting in a </w:t>
      </w:r>
      <w:r w:rsidR="009A4C55">
        <w:rPr>
          <w:rFonts w:ascii="Century Schoolbook" w:eastAsia="Century Schoolbook" w:hAnsi="Century Schoolbook" w:cs="Century Schoolbook"/>
          <w:sz w:val="24"/>
          <w:szCs w:val="24"/>
        </w:rPr>
        <w:t>dissociable</w:t>
      </w:r>
      <w:r w:rsidRPr="2CB9C50C">
        <w:rPr>
          <w:rFonts w:ascii="Century Schoolbook" w:eastAsia="Century Schoolbook" w:hAnsi="Century Schoolbook" w:cs="Century Schoolbook"/>
          <w:sz w:val="24"/>
          <w:szCs w:val="24"/>
        </w:rPr>
        <w:t xml:space="preserve"> meta-analyt</w:t>
      </w:r>
      <w:r w:rsidR="009A4C55">
        <w:rPr>
          <w:rFonts w:ascii="Century Schoolbook" w:eastAsia="Century Schoolbook" w:hAnsi="Century Schoolbook" w:cs="Century Schoolbook"/>
          <w:sz w:val="24"/>
          <w:szCs w:val="24"/>
        </w:rPr>
        <w:t xml:space="preserve">ic functional profile for each </w:t>
      </w:r>
      <w:r w:rsidR="00D82ACD">
        <w:rPr>
          <w:rFonts w:ascii="Century Schoolbook" w:eastAsia="Century Schoolbook" w:hAnsi="Century Schoolbook" w:cs="Century Schoolbook"/>
          <w:sz w:val="24"/>
          <w:szCs w:val="24"/>
        </w:rPr>
        <w:t>subregion</w:t>
      </w:r>
      <w:r w:rsidR="009A4C55">
        <w:rPr>
          <w:rFonts w:ascii="Century Schoolbook" w:eastAsia="Century Schoolbook" w:hAnsi="Century Schoolbook" w:cs="Century Schoolbook"/>
          <w:sz w:val="24"/>
          <w:szCs w:val="24"/>
        </w:rPr>
        <w:t>.</w:t>
      </w:r>
      <w:r w:rsidR="00702415">
        <w:rPr>
          <w:rFonts w:ascii="Century Schoolbook" w:eastAsia="Century Schoolbook" w:hAnsi="Century Schoolbook" w:cs="Century Schoolbook"/>
          <w:sz w:val="24"/>
          <w:szCs w:val="24"/>
        </w:rPr>
        <w:t xml:space="preserve"> Next, we step through these results separately for each network.  </w:t>
      </w:r>
    </w:p>
    <w:p w14:paraId="1875937B" w14:textId="55238B20" w:rsidR="005F3DB1" w:rsidRPr="00055A4D" w:rsidRDefault="00F36208" w:rsidP="005F3DB1">
      <w:pPr>
        <w:pStyle w:val="Normal1"/>
        <w:ind w:firstLine="0"/>
        <w:outlineLvl w:val="0"/>
        <w:rPr>
          <w:rFonts w:ascii="Century Schoolbook" w:hAnsi="Century Schoolbook"/>
          <w:b/>
          <w:sz w:val="24"/>
          <w:szCs w:val="24"/>
        </w:rPr>
      </w:pPr>
      <w:r>
        <w:rPr>
          <w:rFonts w:ascii="Century Schoolbook" w:hAnsi="Century Schoolbook"/>
          <w:b/>
          <w:sz w:val="24"/>
          <w:szCs w:val="24"/>
        </w:rPr>
        <w:t>Fronto-parietal</w:t>
      </w:r>
      <w:r w:rsidR="005F3DB1" w:rsidRPr="00055A4D">
        <w:rPr>
          <w:rFonts w:ascii="Century Schoolbook" w:hAnsi="Century Schoolbook"/>
          <w:b/>
          <w:sz w:val="24"/>
          <w:szCs w:val="24"/>
        </w:rPr>
        <w:t xml:space="preserve"> network</w:t>
      </w:r>
    </w:p>
    <w:p w14:paraId="1FC092C7" w14:textId="2E27A73D" w:rsidR="00AB6431" w:rsidRDefault="2CB9C50C" w:rsidP="005F3DB1">
      <w:pPr>
        <w:pStyle w:val="Normal1"/>
        <w:ind w:firstLine="720"/>
        <w:rPr>
          <w:rFonts w:ascii="Century Schoolbook" w:eastAsia="Century Schoolbook" w:hAnsi="Century Schoolbook" w:cs="Century Schoolbook"/>
          <w:b/>
          <w:i/>
          <w:iCs/>
          <w:sz w:val="24"/>
          <w:szCs w:val="24"/>
        </w:rPr>
      </w:pPr>
      <w:r w:rsidRPr="2CB9C50C">
        <w:rPr>
          <w:rFonts w:ascii="Century Schoolbook" w:eastAsia="Century Schoolbook" w:hAnsi="Century Schoolbook" w:cs="Century Schoolbook"/>
          <w:sz w:val="24"/>
          <w:szCs w:val="24"/>
        </w:rPr>
        <w:t xml:space="preserve">The majority of lateral frontal cortex belonged to the frontal extent of </w:t>
      </w:r>
      <w:r w:rsidR="00131A5E">
        <w:rPr>
          <w:rFonts w:ascii="Century Schoolbook" w:eastAsia="Century Schoolbook" w:hAnsi="Century Schoolbook" w:cs="Century Schoolbook"/>
          <w:sz w:val="24"/>
          <w:szCs w:val="24"/>
        </w:rPr>
        <w:t xml:space="preserve">the </w:t>
      </w:r>
      <w:r w:rsidR="00F36208">
        <w:rPr>
          <w:rFonts w:ascii="Century Schoolbook" w:eastAsia="Century Schoolbook" w:hAnsi="Century Schoolbook" w:cs="Century Schoolbook"/>
          <w:sz w:val="24"/>
          <w:szCs w:val="24"/>
        </w:rPr>
        <w:t>“fronto-parietal”</w:t>
      </w:r>
      <w:r w:rsidR="00401EE5">
        <w:rPr>
          <w:rFonts w:ascii="Century Schoolbook" w:eastAsia="Century Schoolbook" w:hAnsi="Century Schoolbook" w:cs="Century Schoolbook"/>
          <w:sz w:val="24"/>
          <w:szCs w:val="24"/>
        </w:rPr>
        <w:t xml:space="preserve"> </w:t>
      </w:r>
      <w:r w:rsidR="00131A5E">
        <w:rPr>
          <w:rFonts w:ascii="Century Schoolbook" w:eastAsia="Century Schoolbook" w:hAnsi="Century Schoolbook" w:cs="Century Schoolbook"/>
          <w:sz w:val="24"/>
          <w:szCs w:val="24"/>
        </w:rPr>
        <w:t xml:space="preserve">network, which further </w:t>
      </w:r>
      <w:r w:rsidRPr="2CB9C50C">
        <w:rPr>
          <w:rFonts w:ascii="Century Schoolbook" w:eastAsia="Century Schoolbook" w:hAnsi="Century Schoolbook" w:cs="Century Schoolbook"/>
          <w:sz w:val="24"/>
          <w:szCs w:val="24"/>
        </w:rPr>
        <w:t xml:space="preserve">spanned portions of lateral parietal </w:t>
      </w:r>
      <w:r w:rsidR="00530D6F">
        <w:rPr>
          <w:rFonts w:ascii="Century Schoolbook" w:eastAsia="Century Schoolbook" w:hAnsi="Century Schoolbook" w:cs="Century Schoolbook"/>
          <w:sz w:val="24"/>
          <w:szCs w:val="24"/>
        </w:rPr>
        <w:t>cortex, anterior insula</w:t>
      </w:r>
      <w:r w:rsidRPr="2CB9C50C">
        <w:rPr>
          <w:rFonts w:ascii="Century Schoolbook" w:eastAsia="Century Schoolbook" w:hAnsi="Century Schoolbook" w:cs="Century Schoolbook"/>
          <w:sz w:val="24"/>
          <w:szCs w:val="24"/>
        </w:rPr>
        <w:t>, pre-SMA, mid-cingulate cortex (MCC), and the precuneus. Within LFC, we identified 10</w:t>
      </w:r>
      <w:r w:rsidR="00AB6431">
        <w:rPr>
          <w:rFonts w:ascii="Century Schoolbook" w:eastAsia="Century Schoolbook" w:hAnsi="Century Schoolbook" w:cs="Century Schoolbook"/>
          <w:sz w:val="24"/>
          <w:szCs w:val="24"/>
        </w:rPr>
        <w:t xml:space="preserve"> finer-grained </w:t>
      </w:r>
      <w:r w:rsidR="00D82ACD">
        <w:rPr>
          <w:rFonts w:ascii="Century Schoolbook" w:eastAsia="Century Schoolbook" w:hAnsi="Century Schoolbook" w:cs="Century Schoolbook"/>
          <w:sz w:val="24"/>
          <w:szCs w:val="24"/>
        </w:rPr>
        <w:t>subregion</w:t>
      </w:r>
      <w:r w:rsidR="00AB6431">
        <w:rPr>
          <w:rFonts w:ascii="Century Schoolbook" w:eastAsia="Century Schoolbook" w:hAnsi="Century Schoolbook" w:cs="Century Schoolbook"/>
          <w:sz w:val="24"/>
          <w:szCs w:val="24"/>
        </w:rPr>
        <w:t>s</w:t>
      </w:r>
      <w:r w:rsidR="00131A5E">
        <w:rPr>
          <w:rFonts w:ascii="Century Schoolbook" w:eastAsia="Century Schoolbook" w:hAnsi="Century Schoolbook" w:cs="Century Schoolbook"/>
          <w:sz w:val="24"/>
          <w:szCs w:val="24"/>
        </w:rPr>
        <w:t xml:space="preserve"> </w:t>
      </w:r>
      <w:r w:rsidR="00401EE5">
        <w:rPr>
          <w:rFonts w:ascii="Century Schoolbook" w:eastAsia="Century Schoolbook" w:hAnsi="Century Schoolbook" w:cs="Century Schoolbook"/>
          <w:sz w:val="24"/>
          <w:szCs w:val="24"/>
        </w:rPr>
        <w:t xml:space="preserve">within the </w:t>
      </w:r>
      <w:r w:rsidR="00F36208">
        <w:rPr>
          <w:rFonts w:ascii="Century Schoolbook" w:eastAsia="Century Schoolbook" w:hAnsi="Century Schoolbook" w:cs="Century Schoolbook"/>
          <w:sz w:val="24"/>
          <w:szCs w:val="24"/>
        </w:rPr>
        <w:t>“fronto-parietal” network</w:t>
      </w:r>
      <w:ins w:id="84" w:author="Alejandro De La Vega" w:date="2016-10-19T17:30:00Z">
        <w:r w:rsidR="00C4205C">
          <w:rPr>
            <w:rFonts w:ascii="Century Schoolbook" w:eastAsia="Century Schoolbook" w:hAnsi="Century Schoolbook" w:cs="Century Schoolbook"/>
            <w:sz w:val="24"/>
            <w:szCs w:val="24"/>
          </w:rPr>
          <w:t>.</w:t>
        </w:r>
      </w:ins>
      <w:r w:rsidR="00401EE5">
        <w:rPr>
          <w:rFonts w:ascii="Century Schoolbook" w:eastAsia="Century Schoolbook" w:hAnsi="Century Schoolbook" w:cs="Century Schoolbook"/>
          <w:sz w:val="24"/>
          <w:szCs w:val="24"/>
        </w:rPr>
        <w:t xml:space="preserve"> </w:t>
      </w:r>
      <w:ins w:id="85" w:author="Alejandro De La Vega" w:date="2016-10-19T17:30:00Z">
        <w:r w:rsidR="00C4205C">
          <w:rPr>
            <w:rFonts w:ascii="Century Schoolbook" w:eastAsia="Century Schoolbook" w:hAnsi="Century Schoolbook" w:cs="Century Schoolbook"/>
            <w:sz w:val="24"/>
            <w:szCs w:val="24"/>
          </w:rPr>
          <w:t>F</w:t>
        </w:r>
      </w:ins>
      <w:r w:rsidR="00131A5E">
        <w:rPr>
          <w:rFonts w:ascii="Century Schoolbook" w:eastAsia="Century Schoolbook" w:hAnsi="Century Schoolbook" w:cs="Century Schoolbook"/>
          <w:sz w:val="24"/>
          <w:szCs w:val="24"/>
        </w:rPr>
        <w:t xml:space="preserve">or </w:t>
      </w:r>
      <w:r w:rsidR="00AB6431">
        <w:rPr>
          <w:rFonts w:ascii="Century Schoolbook" w:eastAsia="Century Schoolbook" w:hAnsi="Century Schoolbook" w:cs="Century Schoolbook"/>
          <w:sz w:val="24"/>
          <w:szCs w:val="24"/>
        </w:rPr>
        <w:t xml:space="preserve">illustrative purposes, </w:t>
      </w:r>
      <w:r w:rsidRPr="2CB9C50C">
        <w:rPr>
          <w:rFonts w:ascii="Century Schoolbook" w:eastAsia="Century Schoolbook" w:hAnsi="Century Schoolbook" w:cs="Century Schoolbook"/>
          <w:sz w:val="24"/>
          <w:szCs w:val="24"/>
        </w:rPr>
        <w:t xml:space="preserve">we </w:t>
      </w:r>
      <w:ins w:id="86" w:author="Alejandro De La Vega" w:date="2016-10-19T17:30:00Z">
        <w:r w:rsidR="00C4205C">
          <w:rPr>
            <w:rFonts w:ascii="Century Schoolbook" w:eastAsia="Century Schoolbook" w:hAnsi="Century Schoolbook" w:cs="Century Schoolbook"/>
            <w:sz w:val="24"/>
            <w:szCs w:val="24"/>
          </w:rPr>
          <w:t>used</w:t>
        </w:r>
      </w:ins>
      <w:ins w:id="87" w:author="Alejandro De La Vega" w:date="2016-10-19T17:29:00Z">
        <w:r w:rsidR="00C4205C">
          <w:rPr>
            <w:rFonts w:ascii="Century Schoolbook" w:eastAsia="Century Schoolbook" w:hAnsi="Century Schoolbook" w:cs="Century Schoolbook"/>
            <w:sz w:val="24"/>
            <w:szCs w:val="24"/>
          </w:rPr>
          <w:t xml:space="preserve"> </w:t>
        </w:r>
      </w:ins>
      <w:ins w:id="88" w:author="Alejandro De La Vega" w:date="2016-10-19T17:33:00Z">
        <w:r w:rsidR="00C4205C">
          <w:rPr>
            <w:rFonts w:ascii="Century Schoolbook" w:eastAsia="Century Schoolbook" w:hAnsi="Century Schoolbook" w:cs="Century Schoolbook"/>
            <w:sz w:val="24"/>
            <w:szCs w:val="24"/>
          </w:rPr>
          <w:t>the</w:t>
        </w:r>
      </w:ins>
      <w:ins w:id="89" w:author="Alejandro De La Vega" w:date="2016-10-19T17:29:00Z">
        <w:r w:rsidR="00C4205C">
          <w:rPr>
            <w:rFonts w:ascii="Century Schoolbook" w:eastAsia="Century Schoolbook" w:hAnsi="Century Schoolbook" w:cs="Century Schoolbook"/>
            <w:sz w:val="24"/>
            <w:szCs w:val="24"/>
          </w:rPr>
          <w:t xml:space="preserve"> hierarchical </w:t>
        </w:r>
      </w:ins>
      <w:ins w:id="90" w:author="Alejandro De La Vega" w:date="2016-10-19T17:30:00Z">
        <w:r w:rsidR="00C4205C">
          <w:rPr>
            <w:rFonts w:ascii="Century Schoolbook" w:eastAsia="Century Schoolbook" w:hAnsi="Century Schoolbook" w:cs="Century Schoolbook"/>
            <w:sz w:val="24"/>
            <w:szCs w:val="24"/>
          </w:rPr>
          <w:t xml:space="preserve">clustering </w:t>
        </w:r>
      </w:ins>
      <w:ins w:id="91" w:author="Alejandro De La Vega" w:date="2016-10-19T17:29:00Z">
        <w:r w:rsidR="00C4205C">
          <w:rPr>
            <w:rFonts w:ascii="Century Schoolbook" w:eastAsia="Century Schoolbook" w:hAnsi="Century Schoolbook" w:cs="Century Schoolbook"/>
            <w:sz w:val="24"/>
            <w:szCs w:val="24"/>
          </w:rPr>
          <w:t>dendrogram</w:t>
        </w:r>
      </w:ins>
      <w:ins w:id="92" w:author="Alejandro De La Vega" w:date="2016-10-19T17:30:00Z">
        <w:r w:rsidR="00C4205C">
          <w:rPr>
            <w:rFonts w:ascii="Century Schoolbook" w:eastAsia="Century Schoolbook" w:hAnsi="Century Schoolbook" w:cs="Century Schoolbook"/>
            <w:sz w:val="24"/>
            <w:szCs w:val="24"/>
          </w:rPr>
          <w:t xml:space="preserve"> (Figure 2b)</w:t>
        </w:r>
      </w:ins>
      <w:ins w:id="93" w:author="Alejandro De La Vega" w:date="2016-10-19T17:29:00Z">
        <w:r w:rsidR="00C4205C">
          <w:rPr>
            <w:rFonts w:ascii="Century Schoolbook" w:eastAsia="Century Schoolbook" w:hAnsi="Century Schoolbook" w:cs="Century Schoolbook"/>
            <w:sz w:val="24"/>
            <w:szCs w:val="24"/>
          </w:rPr>
          <w:t xml:space="preserve"> to </w:t>
        </w:r>
      </w:ins>
      <w:ins w:id="94" w:author="Alejandro De La Vega" w:date="2016-10-19T17:35:00Z">
        <w:r w:rsidR="00C4205C">
          <w:rPr>
            <w:rFonts w:ascii="Century Schoolbook" w:eastAsia="Century Schoolbook" w:hAnsi="Century Schoolbook" w:cs="Century Schoolbook"/>
            <w:sz w:val="24"/>
            <w:szCs w:val="24"/>
          </w:rPr>
          <w:t xml:space="preserve">identify a granularity in which </w:t>
        </w:r>
      </w:ins>
      <w:ins w:id="95" w:author="Alejandro De La Vega" w:date="2016-10-19T17:29:00Z">
        <w:r w:rsidR="00C4205C">
          <w:rPr>
            <w:rFonts w:ascii="Century Schoolbook" w:eastAsia="Century Schoolbook" w:hAnsi="Century Schoolbook" w:cs="Century Schoolbook"/>
            <w:sz w:val="24"/>
            <w:szCs w:val="24"/>
          </w:rPr>
          <w:t xml:space="preserve">these </w:t>
        </w:r>
      </w:ins>
      <w:ins w:id="96" w:author="Alejandro De La Vega" w:date="2016-10-19T17:30:00Z">
        <w:r w:rsidR="00C4205C">
          <w:rPr>
            <w:rFonts w:ascii="Century Schoolbook" w:eastAsia="Century Schoolbook" w:hAnsi="Century Schoolbook" w:cs="Century Schoolbook"/>
            <w:sz w:val="24"/>
            <w:szCs w:val="24"/>
          </w:rPr>
          <w:t>c</w:t>
        </w:r>
      </w:ins>
      <w:r w:rsidR="00AB6431">
        <w:rPr>
          <w:rFonts w:ascii="Century Schoolbook" w:eastAsia="Century Schoolbook" w:hAnsi="Century Schoolbook" w:cs="Century Schoolbook"/>
          <w:sz w:val="24"/>
          <w:szCs w:val="24"/>
        </w:rPr>
        <w:t xml:space="preserve">lusters </w:t>
      </w:r>
      <w:ins w:id="97" w:author="Alejandro De La Vega" w:date="2016-10-19T17:35:00Z">
        <w:r w:rsidR="00C4205C">
          <w:rPr>
            <w:rFonts w:ascii="Century Schoolbook" w:eastAsia="Century Schoolbook" w:hAnsi="Century Schoolbook" w:cs="Century Schoolbook"/>
            <w:sz w:val="24"/>
            <w:szCs w:val="24"/>
          </w:rPr>
          <w:t xml:space="preserve">formed </w:t>
        </w:r>
      </w:ins>
      <w:r w:rsidR="00AB6431">
        <w:rPr>
          <w:rFonts w:ascii="Century Schoolbook" w:eastAsia="Century Schoolbook" w:hAnsi="Century Schoolbook" w:cs="Century Schoolbook"/>
          <w:sz w:val="24"/>
          <w:szCs w:val="24"/>
        </w:rPr>
        <w:t>t</w:t>
      </w:r>
      <w:r w:rsidRPr="2CB9C50C">
        <w:rPr>
          <w:rFonts w:ascii="Century Schoolbook" w:eastAsia="Century Schoolbook" w:hAnsi="Century Schoolbook" w:cs="Century Schoolbook"/>
          <w:sz w:val="24"/>
          <w:szCs w:val="24"/>
        </w:rPr>
        <w:t xml:space="preserve">hree </w:t>
      </w:r>
      <w:ins w:id="98" w:author="Alejandro De La Vega" w:date="2016-10-19T17:31:00Z">
        <w:r w:rsidR="00C4205C">
          <w:rPr>
            <w:rFonts w:ascii="Century Schoolbook" w:eastAsia="Century Schoolbook" w:hAnsi="Century Schoolbook" w:cs="Century Schoolbook"/>
            <w:sz w:val="24"/>
            <w:szCs w:val="24"/>
          </w:rPr>
          <w:t>sets</w:t>
        </w:r>
      </w:ins>
      <w:ins w:id="99" w:author="Alejandro De La Vega" w:date="2016-10-19T17:33:00Z">
        <w:r w:rsidR="00C4205C">
          <w:rPr>
            <w:rFonts w:ascii="Century Schoolbook" w:eastAsia="Century Schoolbook" w:hAnsi="Century Schoolbook" w:cs="Century Schoolbook"/>
            <w:sz w:val="24"/>
            <w:szCs w:val="24"/>
          </w:rPr>
          <w:t xml:space="preserve">. At </w:t>
        </w:r>
      </w:ins>
      <w:ins w:id="100" w:author="Alejandro De La Vega" w:date="2016-10-19T17:34:00Z">
        <w:r w:rsidR="00C4205C">
          <w:rPr>
            <w:rFonts w:ascii="Century Schoolbook" w:eastAsia="Century Schoolbook" w:hAnsi="Century Schoolbook" w:cs="Century Schoolbook"/>
            <w:i/>
            <w:sz w:val="24"/>
            <w:szCs w:val="24"/>
          </w:rPr>
          <w:t xml:space="preserve">k = </w:t>
        </w:r>
        <w:r w:rsidR="00C4205C">
          <w:rPr>
            <w:rFonts w:ascii="Century Schoolbook" w:eastAsia="Century Schoolbook" w:hAnsi="Century Schoolbook" w:cs="Century Schoolbook"/>
            <w:sz w:val="24"/>
            <w:szCs w:val="24"/>
          </w:rPr>
          <w:t>24 whole brain clusters</w:t>
        </w:r>
      </w:ins>
      <w:ins w:id="101" w:author="Alejandro De La Vega" w:date="2016-10-19T17:33:00Z">
        <w:r w:rsidR="00C4205C">
          <w:rPr>
            <w:rFonts w:ascii="Century Schoolbook" w:eastAsia="Century Schoolbook" w:hAnsi="Century Schoolbook" w:cs="Century Schoolbook"/>
            <w:sz w:val="24"/>
            <w:szCs w:val="24"/>
          </w:rPr>
          <w:t xml:space="preserve">, these </w:t>
        </w:r>
      </w:ins>
      <w:ins w:id="102" w:author="Alejandro De La Vega" w:date="2016-10-19T17:34:00Z">
        <w:r w:rsidR="00C4205C">
          <w:rPr>
            <w:rFonts w:ascii="Century Schoolbook" w:eastAsia="Century Schoolbook" w:hAnsi="Century Schoolbook" w:cs="Century Schoolbook"/>
            <w:sz w:val="24"/>
            <w:szCs w:val="24"/>
          </w:rPr>
          <w:t xml:space="preserve">10 </w:t>
        </w:r>
      </w:ins>
      <w:ins w:id="103" w:author="Alejandro De La Vega" w:date="2016-10-19T17:36:00Z">
        <w:r w:rsidR="00C4205C">
          <w:rPr>
            <w:rFonts w:ascii="Century Schoolbook" w:eastAsia="Century Schoolbook" w:hAnsi="Century Schoolbook" w:cs="Century Schoolbook"/>
            <w:sz w:val="24"/>
            <w:szCs w:val="24"/>
          </w:rPr>
          <w:t xml:space="preserve">LFC </w:t>
        </w:r>
      </w:ins>
      <w:ins w:id="104" w:author="Alejandro De La Vega" w:date="2016-10-19T17:34:00Z">
        <w:r w:rsidR="00C4205C">
          <w:rPr>
            <w:rFonts w:ascii="Century Schoolbook" w:eastAsia="Century Schoolbook" w:hAnsi="Century Schoolbook" w:cs="Century Schoolbook"/>
            <w:sz w:val="24"/>
            <w:szCs w:val="24"/>
          </w:rPr>
          <w:t>clusters organized into three groups:</w:t>
        </w:r>
      </w:ins>
      <w:ins w:id="105" w:author="Alejandro De La Vega" w:date="2016-10-19T17:35:00Z">
        <w:r w:rsidR="00C4205C">
          <w:rPr>
            <w:rFonts w:ascii="Century Schoolbook" w:eastAsia="Century Schoolbook" w:hAnsi="Century Schoolbook" w:cs="Century Schoolbook"/>
            <w:sz w:val="24"/>
            <w:szCs w:val="24"/>
          </w:rPr>
          <w:t xml:space="preserve"> </w:t>
        </w:r>
      </w:ins>
      <w:r w:rsidR="00131A5E">
        <w:rPr>
          <w:rFonts w:ascii="Century Schoolbook" w:eastAsia="Century Schoolbook" w:hAnsi="Century Schoolbook" w:cs="Century Schoolbook"/>
          <w:sz w:val="24"/>
          <w:szCs w:val="24"/>
        </w:rPr>
        <w:t xml:space="preserve">caudal, mid and rostral regions. </w:t>
      </w:r>
      <w:r w:rsidR="00401EE5">
        <w:rPr>
          <w:rFonts w:ascii="Century Schoolbook" w:eastAsia="Century Schoolbook" w:hAnsi="Century Schoolbook" w:cs="Century Schoolbook"/>
          <w:sz w:val="24"/>
          <w:szCs w:val="24"/>
        </w:rPr>
        <w:t>A</w:t>
      </w:r>
      <w:r w:rsidR="004B2F96">
        <w:rPr>
          <w:rFonts w:ascii="Century Schoolbook" w:eastAsia="Century Schoolbook" w:hAnsi="Century Schoolbook" w:cs="Century Schoolbook"/>
          <w:sz w:val="24"/>
          <w:szCs w:val="24"/>
        </w:rPr>
        <w:t>cross these three grouping</w:t>
      </w:r>
      <w:r w:rsidR="00401EE5">
        <w:rPr>
          <w:rFonts w:ascii="Century Schoolbook" w:eastAsia="Century Schoolbook" w:hAnsi="Century Schoolbook" w:cs="Century Schoolbook"/>
          <w:sz w:val="24"/>
          <w:szCs w:val="24"/>
        </w:rPr>
        <w:t>s</w:t>
      </w:r>
      <w:r w:rsidR="004B2F96">
        <w:rPr>
          <w:rFonts w:ascii="Century Schoolbook" w:eastAsia="Century Schoolbook" w:hAnsi="Century Schoolbook" w:cs="Century Schoolbook"/>
          <w:sz w:val="24"/>
          <w:szCs w:val="24"/>
        </w:rPr>
        <w:t>, all clusters</w:t>
      </w:r>
      <w:r w:rsidR="00401EE5">
        <w:rPr>
          <w:rFonts w:ascii="Century Schoolbook" w:eastAsia="Century Schoolbook" w:hAnsi="Century Schoolbook" w:cs="Century Schoolbook"/>
          <w:sz w:val="24"/>
          <w:szCs w:val="24"/>
        </w:rPr>
        <w:t xml:space="preserve"> showed robust associations with </w:t>
      </w:r>
      <w:r w:rsidR="004B2F96">
        <w:rPr>
          <w:rFonts w:ascii="Century Schoolbook" w:eastAsia="Century Schoolbook" w:hAnsi="Century Schoolbook" w:cs="Century Schoolbook"/>
          <w:sz w:val="24"/>
          <w:szCs w:val="24"/>
        </w:rPr>
        <w:t xml:space="preserve">executive functions, </w:t>
      </w:r>
      <w:r w:rsidR="00401EE5">
        <w:rPr>
          <w:rFonts w:ascii="Century Schoolbook" w:eastAsia="Century Schoolbook" w:hAnsi="Century Schoolbook" w:cs="Century Schoolbook"/>
          <w:sz w:val="24"/>
          <w:szCs w:val="24"/>
        </w:rPr>
        <w:t xml:space="preserve">although </w:t>
      </w:r>
      <w:r w:rsidR="004B2F96">
        <w:rPr>
          <w:rFonts w:ascii="Century Schoolbook" w:eastAsia="Century Schoolbook" w:hAnsi="Century Schoolbook" w:cs="Century Schoolbook"/>
          <w:sz w:val="24"/>
          <w:szCs w:val="24"/>
        </w:rPr>
        <w:t xml:space="preserve">we observed subtle variations in </w:t>
      </w:r>
      <w:r w:rsidR="00401EE5">
        <w:rPr>
          <w:rFonts w:ascii="Century Schoolbook" w:eastAsia="Century Schoolbook" w:hAnsi="Century Schoolbook" w:cs="Century Schoolbook"/>
          <w:sz w:val="24"/>
          <w:szCs w:val="24"/>
        </w:rPr>
        <w:t>psychological</w:t>
      </w:r>
      <w:r w:rsidR="004B2F96">
        <w:rPr>
          <w:rFonts w:ascii="Century Schoolbook" w:eastAsia="Century Schoolbook" w:hAnsi="Century Schoolbook" w:cs="Century Schoolbook"/>
          <w:sz w:val="24"/>
          <w:szCs w:val="24"/>
        </w:rPr>
        <w:t xml:space="preserve"> </w:t>
      </w:r>
      <w:r w:rsidR="00401EE5">
        <w:rPr>
          <w:rFonts w:ascii="Century Schoolbook" w:eastAsia="Century Schoolbook" w:hAnsi="Century Schoolbook" w:cs="Century Schoolbook"/>
          <w:sz w:val="24"/>
          <w:szCs w:val="24"/>
        </w:rPr>
        <w:t>preferences</w:t>
      </w:r>
      <w:r w:rsidR="004B2F96">
        <w:rPr>
          <w:rFonts w:ascii="Century Schoolbook" w:eastAsia="Century Schoolbook" w:hAnsi="Century Schoolbook" w:cs="Century Schoolbook"/>
          <w:sz w:val="24"/>
          <w:szCs w:val="24"/>
        </w:rPr>
        <w:t xml:space="preserve">. </w:t>
      </w:r>
    </w:p>
    <w:p w14:paraId="4484CD36" w14:textId="44CF5392" w:rsidR="005F3DB1" w:rsidRPr="00055A4D" w:rsidRDefault="005F3DB1" w:rsidP="005F3DB1">
      <w:pPr>
        <w:pStyle w:val="Normal1"/>
        <w:ind w:firstLine="720"/>
        <w:rPr>
          <w:rFonts w:ascii="Century Schoolbook" w:hAnsi="Century Schoolbook"/>
          <w:sz w:val="24"/>
          <w:szCs w:val="24"/>
        </w:rPr>
      </w:pPr>
      <w:r w:rsidRPr="2CB9C50C">
        <w:rPr>
          <w:rFonts w:ascii="Century Schoolbook" w:eastAsia="Century Schoolbook" w:hAnsi="Century Schoolbook" w:cs="Century Schoolbook"/>
          <w:sz w:val="24"/>
          <w:szCs w:val="24"/>
        </w:rPr>
        <w:t xml:space="preserve">In </w:t>
      </w:r>
      <w:r w:rsidR="00445573" w:rsidRPr="2CB9C50C">
        <w:rPr>
          <w:rFonts w:ascii="Century Schoolbook" w:eastAsia="Century Schoolbook" w:hAnsi="Century Schoolbook" w:cs="Century Schoolbook"/>
          <w:sz w:val="24"/>
          <w:szCs w:val="24"/>
        </w:rPr>
        <w:t>caudal LPFC, we identified two adjac</w:t>
      </w:r>
      <w:r w:rsidR="00DD3A71" w:rsidRPr="2CB9C50C">
        <w:rPr>
          <w:rFonts w:ascii="Century Schoolbook" w:eastAsia="Century Schoolbook" w:hAnsi="Century Schoolbook" w:cs="Century Schoolbook"/>
          <w:sz w:val="24"/>
          <w:szCs w:val="24"/>
        </w:rPr>
        <w:t>ent bilateral clusters (Figure 3</w:t>
      </w:r>
      <w:r w:rsidR="00445573" w:rsidRPr="2CB9C50C">
        <w:rPr>
          <w:rFonts w:ascii="Century Schoolbook" w:eastAsia="Century Schoolbook" w:hAnsi="Century Schoolbook" w:cs="Century Schoolbook"/>
          <w:sz w:val="24"/>
          <w:szCs w:val="24"/>
        </w:rPr>
        <w:t>a).</w:t>
      </w:r>
      <w:r w:rsidRPr="2CB9C50C">
        <w:rPr>
          <w:rFonts w:ascii="Century Schoolbook" w:eastAsia="Century Schoolbook" w:hAnsi="Century Schoolbook" w:cs="Century Schoolbook"/>
          <w:sz w:val="24"/>
          <w:szCs w:val="24"/>
        </w:rPr>
        <w:t xml:space="preserve"> </w:t>
      </w:r>
      <w:r w:rsidR="00445573" w:rsidRPr="2CB9C50C">
        <w:rPr>
          <w:rFonts w:ascii="Century Schoolbook" w:eastAsia="Century Schoolbook" w:hAnsi="Century Schoolbook" w:cs="Century Schoolbook"/>
          <w:sz w:val="24"/>
          <w:szCs w:val="24"/>
        </w:rPr>
        <w:t>T</w:t>
      </w:r>
      <w:r w:rsidRPr="2CB9C50C">
        <w:rPr>
          <w:rFonts w:ascii="Century Schoolbook" w:eastAsia="Century Schoolbook" w:hAnsi="Century Schoolbook" w:cs="Century Schoolbook"/>
          <w:sz w:val="24"/>
          <w:szCs w:val="24"/>
        </w:rPr>
        <w:t>he most posterior</w:t>
      </w:r>
      <w:r w:rsidR="00445573" w:rsidRPr="2CB9C50C">
        <w:rPr>
          <w:rFonts w:ascii="Century Schoolbook" w:eastAsia="Century Schoolbook" w:hAnsi="Century Schoolbook" w:cs="Century Schoolbook"/>
          <w:sz w:val="24"/>
          <w:szCs w:val="24"/>
        </w:rPr>
        <w:t xml:space="preserve"> of the two</w:t>
      </w:r>
      <w:r w:rsidRPr="2CB9C50C">
        <w:rPr>
          <w:rFonts w:ascii="Century Schoolbook" w:eastAsia="Century Schoolbook" w:hAnsi="Century Schoolbook" w:cs="Century Schoolbook"/>
          <w:sz w:val="24"/>
          <w:szCs w:val="24"/>
        </w:rPr>
        <w:t xml:space="preserve"> </w:t>
      </w:r>
      <w:r w:rsidR="00445573" w:rsidRPr="2CB9C50C">
        <w:rPr>
          <w:rFonts w:ascii="Century Schoolbook" w:eastAsia="Century Schoolbook" w:hAnsi="Century Schoolbook" w:cs="Century Schoolbook"/>
          <w:sz w:val="24"/>
          <w:szCs w:val="24"/>
        </w:rPr>
        <w:t>(‘6/8’)</w:t>
      </w:r>
      <w:r w:rsidRPr="2CB9C50C">
        <w:rPr>
          <w:rFonts w:ascii="Century Schoolbook" w:eastAsia="Century Schoolbook" w:hAnsi="Century Schoolbook" w:cs="Century Schoolbook"/>
          <w:sz w:val="24"/>
          <w:szCs w:val="24"/>
        </w:rPr>
        <w:t xml:space="preserve"> was</w:t>
      </w:r>
      <w:r w:rsidR="00445573" w:rsidRPr="2CB9C50C">
        <w:rPr>
          <w:rFonts w:ascii="Century Schoolbook" w:eastAsia="Century Schoolbook" w:hAnsi="Century Schoolbook" w:cs="Century Schoolbook"/>
          <w:sz w:val="24"/>
          <w:szCs w:val="24"/>
        </w:rPr>
        <w:t xml:space="preserve"> located anterior to the premotor cortex and extended</w:t>
      </w:r>
      <w:r w:rsidRPr="2CB9C50C">
        <w:rPr>
          <w:rFonts w:ascii="Century Schoolbook" w:eastAsia="Century Schoolbook" w:hAnsi="Century Schoolbook" w:cs="Century Schoolbook"/>
          <w:sz w:val="24"/>
          <w:szCs w:val="24"/>
        </w:rPr>
        <w:t xml:space="preserve"> from</w:t>
      </w:r>
      <w:r w:rsidR="00445573" w:rsidRPr="2CB9C50C">
        <w:rPr>
          <w:rFonts w:ascii="Century Schoolbook" w:eastAsia="Century Schoolbook" w:hAnsi="Century Schoolbook" w:cs="Century Schoolbook"/>
          <w:sz w:val="24"/>
          <w:szCs w:val="24"/>
        </w:rPr>
        <w:t xml:space="preserve"> lateral</w:t>
      </w:r>
      <w:r w:rsidRPr="2CB9C50C">
        <w:rPr>
          <w:rFonts w:ascii="Century Schoolbook" w:eastAsia="Century Schoolbook" w:hAnsi="Century Schoolbook" w:cs="Century Schoolbook"/>
          <w:sz w:val="24"/>
          <w:szCs w:val="24"/>
        </w:rPr>
        <w:t xml:space="preserve"> superior frontal</w:t>
      </w:r>
      <w:r w:rsidR="00445573" w:rsidRPr="2CB9C50C">
        <w:rPr>
          <w:rFonts w:ascii="Century Schoolbook" w:eastAsia="Century Schoolbook" w:hAnsi="Century Schoolbook" w:cs="Century Schoolbook"/>
          <w:sz w:val="24"/>
          <w:szCs w:val="24"/>
        </w:rPr>
        <w:t xml:space="preserve"> gyrus</w:t>
      </w:r>
      <w:r w:rsidRPr="2CB9C50C">
        <w:rPr>
          <w:rFonts w:ascii="Century Schoolbook" w:eastAsia="Century Schoolbook" w:hAnsi="Century Schoolbook" w:cs="Century Schoolbook"/>
          <w:sz w:val="24"/>
          <w:szCs w:val="24"/>
        </w:rPr>
        <w:t xml:space="preserve"> </w:t>
      </w:r>
      <w:r w:rsidR="00445573" w:rsidRPr="2CB9C50C">
        <w:rPr>
          <w:rFonts w:ascii="Century Schoolbook" w:eastAsia="Century Schoolbook" w:hAnsi="Century Schoolbook" w:cs="Century Schoolbook"/>
          <w:sz w:val="24"/>
          <w:szCs w:val="24"/>
        </w:rPr>
        <w:t>to the intermediate frontal sulcus</w:t>
      </w:r>
      <w:r w:rsidRPr="2CB9C50C">
        <w:rPr>
          <w:rFonts w:ascii="Century Schoolbook" w:eastAsia="Century Schoolbook" w:hAnsi="Century Schoolbook" w:cs="Century Schoolbook"/>
          <w:sz w:val="24"/>
          <w:szCs w:val="24"/>
        </w:rPr>
        <w:t xml:space="preserve"> </w:t>
      </w:r>
      <w:r w:rsidR="00445573" w:rsidRPr="2CB9C50C">
        <w:rPr>
          <w:rFonts w:ascii="Century Schoolbook" w:eastAsia="Century Schoolbook" w:hAnsi="Century Schoolbook" w:cs="Century Schoolbook"/>
          <w:sz w:val="24"/>
          <w:szCs w:val="24"/>
        </w:rPr>
        <w:t>of middle frontal gyrus. This cluster overlapped with functional descriptions of the</w:t>
      </w:r>
      <w:r w:rsidRPr="2CB9C50C">
        <w:rPr>
          <w:rFonts w:ascii="Century Schoolbook" w:eastAsia="Century Schoolbook" w:hAnsi="Century Schoolbook" w:cs="Century Schoolbook"/>
          <w:sz w:val="24"/>
          <w:szCs w:val="24"/>
        </w:rPr>
        <w:t xml:space="preserve"> frontal eye fields (FEF)– a region important for volitional eye saccades</w:t>
      </w:r>
      <w:r w:rsidR="00D44FED">
        <w:rPr>
          <w:rFonts w:ascii="Century Schoolbook" w:eastAsia="Century Schoolbook" w:hAnsi="Century Schoolbook" w:cs="Century Schoolbook"/>
          <w:sz w:val="24"/>
          <w:szCs w:val="24"/>
        </w:rPr>
        <w:fldChar w:fldCharType="begin"/>
      </w:r>
      <w:r w:rsidR="00132E8A">
        <w:rPr>
          <w:rFonts w:ascii="Century Schoolbook" w:eastAsia="Century Schoolbook" w:hAnsi="Century Schoolbook" w:cs="Century Schoolbook"/>
          <w:sz w:val="24"/>
          <w:szCs w:val="24"/>
        </w:rPr>
        <w:instrText xml:space="preserve"> ADDIN PAPERS2_CITATIONS &lt;citation&gt;&lt;uuid&gt;7C42F6DA-7E17-4D99-9A5E-602B472C1B0B&lt;/uuid&gt;&lt;priority&gt;0&lt;/priority&gt;&lt;publications&gt;&lt;publication&gt;&lt;uuid&gt;2B12F38F-94C4-45C9-AA01-4981950565B8&lt;/uuid&gt;&lt;volume&gt;34&lt;/volume&gt;&lt;doi&gt;10.1016/0028-3932(95)00134-4&lt;/doi&gt;&lt;startpage&gt;475&lt;/startpage&gt;&lt;publication_date&gt;99199606001200000000220000&lt;/publication_date&gt;&lt;url&gt;http://eutils.ncbi.nlm.nih.gov/entrez/eutils/elink.fcgi?dbfrom=pubmed&amp;amp;id=8736560&amp;amp;retmode=ref&amp;amp;cmd=prlinks&lt;/url&gt;&lt;type&gt;400&lt;/type&gt;&lt;title&gt;Location and function of the human frontal eye-field: a selective review.&lt;/title&gt;&lt;institution&gt;Montreal Neurological Institute, McGill University, Quebec, Canada.&lt;/institution&gt;&lt;number&gt;6&lt;/number&gt;&lt;subtype&gt;400&lt;/subtype&gt;&lt;endpage&gt;483&lt;/endpage&gt;&lt;bundle&gt;&lt;publication&gt;&lt;title&gt;Neuropsychologia&lt;/title&gt;&lt;type&gt;-100&lt;/type&gt;&lt;subtype&gt;-100&lt;/subtype&gt;&lt;uuid&gt;CA609851-A30F-4EE4-84C7-E7ADD294156A&lt;/uuid&gt;&lt;/publication&gt;&lt;/bundle&gt;&lt;authors&gt;&lt;author&gt;&lt;firstName&gt;T&lt;/firstName&gt;&lt;lastName&gt;Paus&lt;/lastName&gt;&lt;/author&gt;&lt;/authors&gt;&lt;/publication&gt;&lt;/publications&gt;&lt;cites&gt;&lt;/cites&gt;&lt;/citation&gt;</w:instrText>
      </w:r>
      <w:r w:rsidR="00D44FED">
        <w:rPr>
          <w:rFonts w:ascii="Century Schoolbook" w:eastAsia="Century Schoolbook" w:hAnsi="Century Schoolbook" w:cs="Century Schoolbook"/>
          <w:sz w:val="24"/>
          <w:szCs w:val="24"/>
        </w:rPr>
        <w:fldChar w:fldCharType="separate"/>
      </w:r>
      <w:ins w:id="106" w:author="Alejandro De La Vega" w:date="2016-10-20T14:55:00Z">
        <w:r w:rsidR="00132E8A">
          <w:rPr>
            <w:rFonts w:eastAsiaTheme="minorEastAsia" w:cs="Cambria"/>
            <w:i/>
            <w:sz w:val="24"/>
            <w:vertAlign w:val="superscript"/>
          </w:rPr>
          <w:t>36</w:t>
        </w:r>
      </w:ins>
      <w:r w:rsidR="00D44FED">
        <w:rPr>
          <w:rFonts w:ascii="Century Schoolbook" w:eastAsia="Century Schoolbook" w:hAnsi="Century Schoolbook" w:cs="Century Schoolbook"/>
          <w:sz w:val="24"/>
          <w:szCs w:val="24"/>
        </w:rPr>
        <w:fldChar w:fldCharType="end"/>
      </w:r>
      <w:r w:rsidR="00D44FED">
        <w:t>.</w:t>
      </w:r>
      <w:r w:rsidR="00445573" w:rsidRPr="2CB9C50C">
        <w:rPr>
          <w:rFonts w:ascii="Century Schoolbook" w:eastAsia="Century Schoolbook" w:hAnsi="Century Schoolbook" w:cs="Century Schoolbook"/>
          <w:sz w:val="24"/>
          <w:szCs w:val="24"/>
        </w:rPr>
        <w:t xml:space="preserve"> Immediately anterior</w:t>
      </w:r>
      <w:r w:rsidRPr="2CB9C50C">
        <w:rPr>
          <w:rFonts w:ascii="Century Schoolbook" w:eastAsia="Century Schoolbook" w:hAnsi="Century Schoolbook" w:cs="Century Schoolbook"/>
          <w:sz w:val="24"/>
          <w:szCs w:val="24"/>
        </w:rPr>
        <w:t xml:space="preserve">, we identified </w:t>
      </w:r>
      <w:r w:rsidR="00445573" w:rsidRPr="2CB9C50C">
        <w:rPr>
          <w:rFonts w:ascii="Century Schoolbook" w:eastAsia="Century Schoolbook" w:hAnsi="Century Schoolbook" w:cs="Century Schoolbook"/>
          <w:sz w:val="24"/>
          <w:szCs w:val="24"/>
        </w:rPr>
        <w:t xml:space="preserve">a cluster (‘9/46c’) spanning </w:t>
      </w:r>
      <w:r w:rsidRPr="2CB9C50C">
        <w:rPr>
          <w:rFonts w:ascii="Century Schoolbook" w:eastAsia="Century Schoolbook" w:hAnsi="Century Schoolbook" w:cs="Century Schoolbook"/>
          <w:sz w:val="24"/>
          <w:szCs w:val="24"/>
        </w:rPr>
        <w:t xml:space="preserve">caudal area 9/46 </w:t>
      </w:r>
      <w:r w:rsidR="00445573" w:rsidRPr="2CB9C50C">
        <w:rPr>
          <w:rFonts w:ascii="Century Schoolbook" w:eastAsia="Century Schoolbook" w:hAnsi="Century Schoolbook" w:cs="Century Schoolbook"/>
          <w:sz w:val="24"/>
          <w:szCs w:val="24"/>
        </w:rPr>
        <w:t xml:space="preserve">from </w:t>
      </w:r>
      <w:r w:rsidRPr="2CB9C50C">
        <w:rPr>
          <w:rFonts w:ascii="Century Schoolbook" w:eastAsia="Century Schoolbook" w:hAnsi="Century Schoolbook" w:cs="Century Schoolbook"/>
          <w:sz w:val="24"/>
          <w:szCs w:val="24"/>
        </w:rPr>
        <w:t xml:space="preserve">the intermediate frontal sulcus into </w:t>
      </w:r>
      <w:r w:rsidR="00445573" w:rsidRPr="2CB9C50C">
        <w:rPr>
          <w:rFonts w:ascii="Century Schoolbook" w:eastAsia="Century Schoolbook" w:hAnsi="Century Schoolbook" w:cs="Century Schoolbook"/>
          <w:sz w:val="24"/>
          <w:szCs w:val="24"/>
        </w:rPr>
        <w:t>caudal portions of 9/46v.</w:t>
      </w:r>
      <w:r w:rsidRPr="2CB9C50C">
        <w:rPr>
          <w:rFonts w:ascii="Century Schoolbook" w:eastAsia="Century Schoolbook" w:hAnsi="Century Schoolbook" w:cs="Century Schoolbook"/>
          <w:sz w:val="24"/>
          <w:szCs w:val="24"/>
        </w:rPr>
        <w:t xml:space="preserve"> </w:t>
      </w:r>
      <w:r w:rsidR="00F731A8">
        <w:rPr>
          <w:rFonts w:ascii="Century Schoolbook" w:eastAsia="Century Schoolbook" w:hAnsi="Century Schoolbook" w:cs="Century Schoolbook"/>
          <w:sz w:val="24"/>
          <w:szCs w:val="24"/>
        </w:rPr>
        <w:t>Notably, although cluster ‘9/46c’ arguably extends well into “mid” LPFC, this cluster did not group with</w:t>
      </w:r>
      <w:r w:rsidRPr="2CB9C50C">
        <w:rPr>
          <w:rFonts w:ascii="Century Schoolbook" w:eastAsia="Century Schoolbook" w:hAnsi="Century Schoolbook" w:cs="Century Schoolbook"/>
          <w:sz w:val="24"/>
          <w:szCs w:val="24"/>
        </w:rPr>
        <w:t xml:space="preserve"> other mid-LPFC clusters </w:t>
      </w:r>
      <w:r w:rsidR="00445573" w:rsidRPr="2CB9C50C">
        <w:rPr>
          <w:rFonts w:ascii="Century Schoolbook" w:eastAsia="Century Schoolbook" w:hAnsi="Century Schoolbook" w:cs="Century Schoolbook"/>
          <w:sz w:val="24"/>
          <w:szCs w:val="24"/>
        </w:rPr>
        <w:t xml:space="preserve">until much </w:t>
      </w:r>
      <w:r w:rsidR="00F731A8">
        <w:rPr>
          <w:rFonts w:ascii="Century Schoolbook" w:eastAsia="Century Schoolbook" w:hAnsi="Century Schoolbook" w:cs="Century Schoolbook"/>
          <w:sz w:val="24"/>
          <w:szCs w:val="24"/>
        </w:rPr>
        <w:t>coarser granularities</w:t>
      </w:r>
      <w:r w:rsidRPr="2CB9C50C">
        <w:rPr>
          <w:rFonts w:ascii="Century Schoolbook" w:eastAsia="Century Schoolbook" w:hAnsi="Century Schoolbook" w:cs="Century Schoolbook"/>
          <w:sz w:val="24"/>
          <w:szCs w:val="24"/>
        </w:rPr>
        <w:t xml:space="preserve">, suggesting </w:t>
      </w:r>
      <w:r w:rsidR="00F731A8">
        <w:rPr>
          <w:rFonts w:ascii="Century Schoolbook" w:eastAsia="Century Schoolbook" w:hAnsi="Century Schoolbook" w:cs="Century Schoolbook"/>
          <w:sz w:val="24"/>
          <w:szCs w:val="24"/>
        </w:rPr>
        <w:t xml:space="preserve">these </w:t>
      </w:r>
      <w:r w:rsidRPr="2CB9C50C">
        <w:rPr>
          <w:rFonts w:ascii="Century Schoolbook" w:eastAsia="Century Schoolbook" w:hAnsi="Century Schoolbook" w:cs="Century Schoolbook"/>
          <w:sz w:val="24"/>
          <w:szCs w:val="24"/>
        </w:rPr>
        <w:t>cluster</w:t>
      </w:r>
      <w:r w:rsidR="00F731A8">
        <w:rPr>
          <w:rFonts w:ascii="Century Schoolbook" w:eastAsia="Century Schoolbook" w:hAnsi="Century Schoolbook" w:cs="Century Schoolbook"/>
          <w:sz w:val="24"/>
          <w:szCs w:val="24"/>
        </w:rPr>
        <w:t>s</w:t>
      </w:r>
      <w:r w:rsidRPr="2CB9C50C">
        <w:rPr>
          <w:rFonts w:ascii="Century Schoolbook" w:eastAsia="Century Schoolbook" w:hAnsi="Century Schoolbook" w:cs="Century Schoolbook"/>
          <w:sz w:val="24"/>
          <w:szCs w:val="24"/>
        </w:rPr>
        <w:t xml:space="preserve"> may exhibit a </w:t>
      </w:r>
      <w:r w:rsidR="00F731A8">
        <w:rPr>
          <w:rFonts w:ascii="Century Schoolbook" w:eastAsia="Century Schoolbook" w:hAnsi="Century Schoolbook" w:cs="Century Schoolbook"/>
          <w:sz w:val="24"/>
          <w:szCs w:val="24"/>
        </w:rPr>
        <w:t>distinct</w:t>
      </w:r>
      <w:r w:rsidR="00F731A8"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functional signature</w:t>
      </w:r>
      <w:r w:rsidR="00F731A8">
        <w:rPr>
          <w:rFonts w:ascii="Century Schoolbook" w:eastAsia="Century Schoolbook" w:hAnsi="Century Schoolbook" w:cs="Century Schoolbook"/>
          <w:sz w:val="24"/>
          <w:szCs w:val="24"/>
        </w:rPr>
        <w:t xml:space="preserve"> despite their spatial proximity</w:t>
      </w:r>
      <w:r w:rsidRPr="2CB9C50C">
        <w:rPr>
          <w:rFonts w:ascii="Century Schoolbook" w:eastAsia="Century Schoolbook" w:hAnsi="Century Schoolbook" w:cs="Century Schoolbook"/>
          <w:sz w:val="24"/>
          <w:szCs w:val="24"/>
        </w:rPr>
        <w:t>.</w:t>
      </w:r>
    </w:p>
    <w:p w14:paraId="35C16D01" w14:textId="2832ED88" w:rsidR="005F3DB1" w:rsidRPr="00055A4D" w:rsidRDefault="00484ADE" w:rsidP="005F3DB1">
      <w:pPr>
        <w:pStyle w:val="Normal1"/>
        <w:ind w:firstLine="720"/>
        <w:rPr>
          <w:rFonts w:ascii="Century Schoolbook" w:hAnsi="Century Schoolbook"/>
          <w:sz w:val="24"/>
          <w:szCs w:val="24"/>
        </w:rPr>
      </w:pPr>
      <w:r w:rsidRPr="2CB9C50C">
        <w:rPr>
          <w:rFonts w:ascii="Century Schoolbook" w:eastAsia="Century Schoolbook" w:hAnsi="Century Schoolbook" w:cs="Century Schoolbook"/>
          <w:sz w:val="24"/>
          <w:szCs w:val="24"/>
        </w:rPr>
        <w:t>Anterior and ventral to caudal LPFC</w:t>
      </w:r>
      <w:r w:rsidR="005F3DB1" w:rsidRPr="2CB9C50C">
        <w:rPr>
          <w:rFonts w:ascii="Century Schoolbook" w:eastAsia="Century Schoolbook" w:hAnsi="Century Schoolbook" w:cs="Century Schoolbook"/>
          <w:sz w:val="24"/>
          <w:szCs w:val="24"/>
        </w:rPr>
        <w:t xml:space="preserve">, we identified four </w:t>
      </w:r>
      <w:r w:rsidRPr="2CB9C50C">
        <w:rPr>
          <w:rFonts w:ascii="Century Schoolbook" w:eastAsia="Century Schoolbook" w:hAnsi="Century Schoolbook" w:cs="Century Schoolbook"/>
          <w:sz w:val="24"/>
          <w:szCs w:val="24"/>
        </w:rPr>
        <w:t>clusters spanning common definitions</w:t>
      </w:r>
      <w:r w:rsidR="003E7F66">
        <w:rPr>
          <w:rFonts w:ascii="Century Schoolbook" w:eastAsia="Century Schoolbook" w:hAnsi="Century Schoolbook" w:cs="Century Schoolbook"/>
          <w:sz w:val="24"/>
          <w:szCs w:val="24"/>
        </w:rPr>
        <w:t xml:space="preserve"> of</w:t>
      </w:r>
      <w:r w:rsidRPr="2CB9C50C">
        <w:rPr>
          <w:rFonts w:ascii="Century Schoolbook" w:eastAsia="Century Schoolbook" w:hAnsi="Century Schoolbook" w:cs="Century Schoolbook"/>
          <w:sz w:val="24"/>
          <w:szCs w:val="24"/>
        </w:rPr>
        <w:t xml:space="preserve"> </w:t>
      </w:r>
      <w:r w:rsidR="005F3DB1" w:rsidRPr="2CB9C50C">
        <w:rPr>
          <w:rFonts w:ascii="Century Schoolbook" w:eastAsia="Century Schoolbook" w:hAnsi="Century Schoolbook" w:cs="Century Schoolbook"/>
          <w:sz w:val="24"/>
          <w:szCs w:val="24"/>
        </w:rPr>
        <w:t xml:space="preserve">‘mid’ lateral prefrontal </w:t>
      </w:r>
      <w:r w:rsidR="00694A05" w:rsidRPr="2CB9C50C">
        <w:rPr>
          <w:rFonts w:ascii="Century Schoolbook" w:eastAsia="Century Schoolbook" w:hAnsi="Century Schoolbook" w:cs="Century Schoolbook"/>
          <w:sz w:val="24"/>
          <w:szCs w:val="24"/>
        </w:rPr>
        <w:t>cortex (Figure 3</w:t>
      </w:r>
      <w:r w:rsidRPr="2CB9C50C">
        <w:rPr>
          <w:rFonts w:ascii="Century Schoolbook" w:eastAsia="Century Schoolbook" w:hAnsi="Century Schoolbook" w:cs="Century Schoolbook"/>
          <w:sz w:val="24"/>
          <w:szCs w:val="24"/>
        </w:rPr>
        <w:t>b).</w:t>
      </w:r>
      <w:r w:rsidR="005F3DB1" w:rsidRPr="2CB9C50C">
        <w:rPr>
          <w:rFonts w:ascii="Century Schoolbook" w:eastAsia="Century Schoolbook" w:hAnsi="Century Schoolbook" w:cs="Century Schoolbook"/>
          <w:sz w:val="24"/>
          <w:szCs w:val="24"/>
        </w:rPr>
        <w:t xml:space="preserve"> </w:t>
      </w:r>
      <w:proofErr w:type="gramStart"/>
      <w:r w:rsidR="005F3DB1" w:rsidRPr="2CB9C50C">
        <w:rPr>
          <w:rFonts w:ascii="Century Schoolbook" w:eastAsia="Century Schoolbook" w:hAnsi="Century Schoolbook" w:cs="Century Schoolbook"/>
          <w:sz w:val="24"/>
          <w:szCs w:val="24"/>
        </w:rPr>
        <w:t>The organization of clusters in this region, however, varied by hemisphere.</w:t>
      </w:r>
      <w:proofErr w:type="gramEnd"/>
      <w:r w:rsidR="005F3DB1" w:rsidRPr="2CB9C50C">
        <w:rPr>
          <w:rFonts w:ascii="Century Schoolbook" w:eastAsia="Century Schoolbook" w:hAnsi="Century Schoolbook" w:cs="Century Schoolbook"/>
          <w:sz w:val="24"/>
          <w:szCs w:val="24"/>
        </w:rPr>
        <w:t xml:space="preserve">  Most dorsally, we identified a </w:t>
      </w:r>
      <w:r w:rsidR="00DD2DC3" w:rsidRPr="2CB9C50C">
        <w:rPr>
          <w:rFonts w:ascii="Century Schoolbook" w:eastAsia="Century Schoolbook" w:hAnsi="Century Schoolbook" w:cs="Century Schoolbook"/>
          <w:sz w:val="24"/>
          <w:szCs w:val="24"/>
        </w:rPr>
        <w:t>mostly left-lateralized cluster (‘9/46v’), extending from</w:t>
      </w:r>
      <w:r w:rsidR="005F3DB1" w:rsidRPr="2CB9C50C">
        <w:rPr>
          <w:rFonts w:ascii="Century Schoolbook" w:eastAsia="Century Schoolbook" w:hAnsi="Century Schoolbook" w:cs="Century Schoolbook"/>
          <w:sz w:val="24"/>
          <w:szCs w:val="24"/>
        </w:rPr>
        <w:t xml:space="preserve"> t</w:t>
      </w:r>
      <w:r w:rsidR="00DD2DC3" w:rsidRPr="2CB9C50C">
        <w:rPr>
          <w:rFonts w:ascii="Century Schoolbook" w:eastAsia="Century Schoolbook" w:hAnsi="Century Schoolbook" w:cs="Century Schoolbook"/>
          <w:sz w:val="24"/>
          <w:szCs w:val="24"/>
        </w:rPr>
        <w:t>he intermediate frontal sulcus</w:t>
      </w:r>
      <w:r w:rsidR="005F3DB1" w:rsidRPr="2CB9C50C">
        <w:rPr>
          <w:rFonts w:ascii="Century Schoolbook" w:eastAsia="Century Schoolbook" w:hAnsi="Century Schoolbook" w:cs="Century Schoolbook"/>
          <w:sz w:val="24"/>
          <w:szCs w:val="24"/>
        </w:rPr>
        <w:t xml:space="preserve"> into the fundus of the inferior frontal sulcus</w:t>
      </w:r>
      <w:r w:rsidR="00DD2DC3" w:rsidRPr="2CB9C50C">
        <w:rPr>
          <w:rFonts w:ascii="Century Schoolbook" w:eastAsia="Century Schoolbook" w:hAnsi="Century Schoolbook" w:cs="Century Schoolbook"/>
          <w:sz w:val="24"/>
          <w:szCs w:val="24"/>
        </w:rPr>
        <w:t>. Next,</w:t>
      </w:r>
      <w:r w:rsidR="005F3DB1" w:rsidRPr="2CB9C50C">
        <w:rPr>
          <w:rFonts w:ascii="Century Schoolbook" w:eastAsia="Century Schoolbook" w:hAnsi="Century Schoolbook" w:cs="Century Schoolbook"/>
          <w:sz w:val="24"/>
          <w:szCs w:val="24"/>
        </w:rPr>
        <w:t xml:space="preserve"> we identified a cluster</w:t>
      </w:r>
      <w:r w:rsidR="00DD2DC3" w:rsidRPr="2CB9C50C">
        <w:rPr>
          <w:rFonts w:ascii="Century Schoolbook" w:eastAsia="Century Schoolbook" w:hAnsi="Century Schoolbook" w:cs="Century Schoolbook"/>
          <w:sz w:val="24"/>
          <w:szCs w:val="24"/>
        </w:rPr>
        <w:t>,</w:t>
      </w:r>
      <w:r w:rsidR="005F3DB1" w:rsidRPr="2CB9C50C">
        <w:rPr>
          <w:rFonts w:ascii="Century Schoolbook" w:eastAsia="Century Schoolbook" w:hAnsi="Century Schoolbook" w:cs="Century Schoolbook"/>
          <w:sz w:val="24"/>
          <w:szCs w:val="24"/>
        </w:rPr>
        <w:t xml:space="preserve"> which we refer to as right IFG (</w:t>
      </w:r>
      <w:r w:rsidR="002E2E8E" w:rsidRPr="2CB9C50C">
        <w:rPr>
          <w:rFonts w:ascii="Century Schoolbook" w:eastAsia="Century Schoolbook" w:hAnsi="Century Schoolbook" w:cs="Century Schoolbook"/>
          <w:sz w:val="24"/>
          <w:szCs w:val="24"/>
        </w:rPr>
        <w:t>‘</w:t>
      </w:r>
      <w:r w:rsidR="005F3DB1" w:rsidRPr="2CB9C50C">
        <w:rPr>
          <w:rFonts w:ascii="Century Schoolbook" w:eastAsia="Century Schoolbook" w:hAnsi="Century Schoolbook" w:cs="Century Schoolbook"/>
          <w:sz w:val="24"/>
          <w:szCs w:val="24"/>
        </w:rPr>
        <w:t>IFG [R]</w:t>
      </w:r>
      <w:r w:rsidR="002E2E8E" w:rsidRPr="2CB9C50C">
        <w:rPr>
          <w:rFonts w:ascii="Century Schoolbook" w:eastAsia="Century Schoolbook" w:hAnsi="Century Schoolbook" w:cs="Century Schoolbook"/>
          <w:sz w:val="24"/>
          <w:szCs w:val="24"/>
        </w:rPr>
        <w:t>’</w:t>
      </w:r>
      <w:r w:rsidR="005F3DB1" w:rsidRPr="2CB9C50C">
        <w:rPr>
          <w:rFonts w:ascii="Century Schoolbook" w:eastAsia="Century Schoolbook" w:hAnsi="Century Schoolbook" w:cs="Century Schoolbook"/>
          <w:sz w:val="24"/>
          <w:szCs w:val="24"/>
        </w:rPr>
        <w:t xml:space="preserve">), </w:t>
      </w:r>
      <w:r w:rsidR="00DD2DC3" w:rsidRPr="2CB9C50C">
        <w:rPr>
          <w:rFonts w:ascii="Century Schoolbook" w:eastAsia="Century Schoolbook" w:hAnsi="Century Schoolbook" w:cs="Century Schoolbook"/>
          <w:sz w:val="24"/>
          <w:szCs w:val="24"/>
        </w:rPr>
        <w:t>spanning the majority of area BA45 in the right hemisphere.</w:t>
      </w:r>
      <w:r w:rsidR="005F3DB1" w:rsidRPr="2CB9C50C">
        <w:rPr>
          <w:rFonts w:ascii="Century Schoolbook" w:eastAsia="Century Schoolbook" w:hAnsi="Century Schoolbook" w:cs="Century Schoolbook"/>
          <w:sz w:val="24"/>
          <w:szCs w:val="24"/>
        </w:rPr>
        <w:t xml:space="preserve"> Notably,</w:t>
      </w:r>
      <w:r w:rsidR="00DD2DC3" w:rsidRPr="2CB9C50C">
        <w:rPr>
          <w:rFonts w:ascii="Century Schoolbook" w:eastAsia="Century Schoolbook" w:hAnsi="Century Schoolbook" w:cs="Century Schoolbook"/>
          <w:sz w:val="24"/>
          <w:szCs w:val="24"/>
        </w:rPr>
        <w:t xml:space="preserve"> </w:t>
      </w:r>
      <w:r w:rsidR="000300B3">
        <w:rPr>
          <w:rFonts w:ascii="Century Schoolbook" w:eastAsia="Century Schoolbook" w:hAnsi="Century Schoolbook" w:cs="Century Schoolbook"/>
          <w:sz w:val="24"/>
          <w:szCs w:val="24"/>
        </w:rPr>
        <w:t>only right IFG was part of the fronto-parietal network, c</w:t>
      </w:r>
      <w:r w:rsidR="005F3DB1" w:rsidRPr="2CB9C50C">
        <w:rPr>
          <w:rFonts w:ascii="Century Schoolbook" w:eastAsia="Century Schoolbook" w:hAnsi="Century Schoolbook" w:cs="Century Schoolbook"/>
          <w:sz w:val="24"/>
          <w:szCs w:val="24"/>
        </w:rPr>
        <w:t xml:space="preserve">onsistent with the observation that </w:t>
      </w:r>
      <w:r w:rsidR="00DD2DC3" w:rsidRPr="2CB9C50C">
        <w:rPr>
          <w:rFonts w:ascii="Century Schoolbook" w:eastAsia="Century Schoolbook" w:hAnsi="Century Schoolbook" w:cs="Century Schoolbook"/>
          <w:sz w:val="24"/>
          <w:szCs w:val="24"/>
        </w:rPr>
        <w:t>this region</w:t>
      </w:r>
      <w:r w:rsidR="005F3DB1" w:rsidRPr="2CB9C50C">
        <w:rPr>
          <w:rFonts w:ascii="Century Schoolbook" w:eastAsia="Century Schoolbook" w:hAnsi="Century Schoolbook" w:cs="Century Schoolbook"/>
          <w:sz w:val="24"/>
          <w:szCs w:val="24"/>
        </w:rPr>
        <w:t xml:space="preserve"> is consistently observed during goal-directed cognition</w:t>
      </w:r>
      <w:r w:rsidR="00DD2DC3" w:rsidRPr="2CB9C50C">
        <w:rPr>
          <w:rFonts w:ascii="Century Schoolbook" w:eastAsia="Century Schoolbook" w:hAnsi="Century Schoolbook" w:cs="Century Schoolbook"/>
          <w:sz w:val="24"/>
          <w:szCs w:val="24"/>
        </w:rPr>
        <w:t>. Posterior</w:t>
      </w:r>
      <w:r w:rsidR="005F3DB1" w:rsidRPr="2CB9C50C">
        <w:rPr>
          <w:rFonts w:ascii="Century Schoolbook" w:eastAsia="Century Schoolbook" w:hAnsi="Century Schoolbook" w:cs="Century Schoolbook"/>
          <w:sz w:val="24"/>
          <w:szCs w:val="24"/>
        </w:rPr>
        <w:t xml:space="preserve"> to these </w:t>
      </w:r>
      <w:r w:rsidR="00DD2DC3" w:rsidRPr="2CB9C50C">
        <w:rPr>
          <w:rFonts w:ascii="Century Schoolbook" w:eastAsia="Century Schoolbook" w:hAnsi="Century Schoolbook" w:cs="Century Schoolbook"/>
          <w:sz w:val="24"/>
          <w:szCs w:val="24"/>
        </w:rPr>
        <w:t xml:space="preserve">two </w:t>
      </w:r>
      <w:r w:rsidR="005F3DB1" w:rsidRPr="2CB9C50C">
        <w:rPr>
          <w:rFonts w:ascii="Century Schoolbook" w:eastAsia="Century Schoolbook" w:hAnsi="Century Schoolbook" w:cs="Century Schoolbook"/>
          <w:sz w:val="24"/>
          <w:szCs w:val="24"/>
        </w:rPr>
        <w:t>clusters, we identified a</w:t>
      </w:r>
      <w:r w:rsidR="00DD2DC3" w:rsidRPr="2CB9C50C">
        <w:rPr>
          <w:rFonts w:ascii="Century Schoolbook" w:eastAsia="Century Schoolbook" w:hAnsi="Century Schoolbook" w:cs="Century Schoolbook"/>
          <w:sz w:val="24"/>
          <w:szCs w:val="24"/>
        </w:rPr>
        <w:t xml:space="preserve"> bilateral cluster consistent with </w:t>
      </w:r>
      <w:r w:rsidR="000300B3">
        <w:rPr>
          <w:rFonts w:ascii="Century Schoolbook" w:eastAsia="Century Schoolbook" w:hAnsi="Century Schoolbook" w:cs="Century Schoolbook"/>
          <w:sz w:val="24"/>
          <w:szCs w:val="24"/>
        </w:rPr>
        <w:t>the</w:t>
      </w:r>
      <w:r w:rsidR="00DD2DC3" w:rsidRPr="2CB9C50C">
        <w:rPr>
          <w:rFonts w:ascii="Century Schoolbook" w:eastAsia="Century Schoolbook" w:hAnsi="Century Schoolbook" w:cs="Century Schoolbook"/>
          <w:sz w:val="24"/>
          <w:szCs w:val="24"/>
        </w:rPr>
        <w:t xml:space="preserve"> inferior frontal junction (</w:t>
      </w:r>
      <w:r w:rsidR="002E2E8E" w:rsidRPr="2CB9C50C">
        <w:rPr>
          <w:rFonts w:ascii="Century Schoolbook" w:eastAsia="Century Schoolbook" w:hAnsi="Century Schoolbook" w:cs="Century Schoolbook"/>
          <w:sz w:val="24"/>
          <w:szCs w:val="24"/>
        </w:rPr>
        <w:t>‘</w:t>
      </w:r>
      <w:r w:rsidR="00DD2DC3" w:rsidRPr="2CB9C50C">
        <w:rPr>
          <w:rFonts w:ascii="Century Schoolbook" w:eastAsia="Century Schoolbook" w:hAnsi="Century Schoolbook" w:cs="Century Schoolbook"/>
          <w:sz w:val="24"/>
          <w:szCs w:val="24"/>
        </w:rPr>
        <w:t>IFJ</w:t>
      </w:r>
      <w:r w:rsidR="002E2E8E" w:rsidRPr="2CB9C50C">
        <w:rPr>
          <w:rFonts w:ascii="Century Schoolbook" w:eastAsia="Century Schoolbook" w:hAnsi="Century Schoolbook" w:cs="Century Schoolbook"/>
          <w:sz w:val="24"/>
          <w:szCs w:val="24"/>
        </w:rPr>
        <w:t>’</w:t>
      </w:r>
      <w:r w:rsidR="00DD2DC3" w:rsidRPr="2CB9C50C">
        <w:rPr>
          <w:rFonts w:ascii="Century Schoolbook" w:eastAsia="Century Schoolbook" w:hAnsi="Century Schoolbook" w:cs="Century Schoolbook"/>
          <w:sz w:val="24"/>
          <w:szCs w:val="24"/>
        </w:rPr>
        <w:t xml:space="preserve">) </w:t>
      </w:r>
      <w:r w:rsidR="0030439D">
        <w:rPr>
          <w:rFonts w:ascii="Century Schoolbook" w:eastAsia="Century Schoolbook" w:hAnsi="Century Schoolbook" w:cs="Century Schoolbook"/>
          <w:sz w:val="24"/>
          <w:szCs w:val="24"/>
        </w:rPr>
        <w:t>(e.g. MNI coordinates 48, 4, 33</w:t>
      </w:r>
      <w:r w:rsidR="00DD2DC3" w:rsidRPr="2CB9C50C">
        <w:fldChar w:fldCharType="begin"/>
      </w:r>
      <w:r w:rsidR="00132E8A">
        <w:rPr>
          <w:rFonts w:ascii="Century Schoolbook" w:hAnsi="Century Schoolbook"/>
          <w:sz w:val="24"/>
          <w:szCs w:val="24"/>
        </w:rPr>
        <w:instrText xml:space="preserve"> ADDIN PAPERS2_CITATIONS &lt;citation&gt;&lt;uuid&gt;4F6CD183-1A39-48CD-A504-276EC5455D51&lt;/uuid&gt;&lt;priority&gt;30&lt;/priority&gt;&lt;publications&gt;&lt;publication&gt;&lt;volume&gt;26&lt;/volume&gt;&lt;publication_date&gt;99201604131200000000222000&lt;/publication_date&gt;&lt;number&gt;5&lt;/number&gt;&lt;doi&gt;10.1093/cercor/bhv073&lt;/doi&gt;&lt;startpage&gt;2225&lt;/startpage&gt;&lt;title&gt;Co-Activation-Based Parcellation of the Lateral Prefrontal Cortex Delineates the Inferior Frontal Junction Area&lt;/title&gt;&lt;uuid&gt;1702BBAC-DE9E-482B-BD84-854772ABEFCD&lt;/uuid&gt;&lt;subtype&gt;400&lt;/subtype&gt;&lt;endpage&gt;2241&lt;/endpage&gt;&lt;type&gt;400&lt;/type&gt;&lt;url&gt;http://www.cercor.oxfordjournals.org/lookup/doi/10.1093/cercor/bhv073&lt;/url&gt;&lt;bundle&gt;&lt;publication&gt;&lt;title&gt;Cerebral Cortex&lt;/title&gt;&lt;type&gt;-100&lt;/type&gt;&lt;subtype&gt;-100&lt;/subtype&gt;&lt;uuid&gt;77496BB1-9579-49BD-B03C-B44147E85F01&lt;/uuid&gt;&lt;/publication&gt;&lt;/bundle&gt;&lt;authors&gt;&lt;author&gt;&lt;firstName&gt;Paul&lt;/firstName&gt;&lt;middleNames&gt;S&lt;/middleNames&gt;&lt;lastName&gt;Muhle-Karbe&lt;/lastName&gt;&lt;/author&gt;&lt;author&gt;&lt;firstName&gt;Jan&lt;/firstName&gt;&lt;lastName&gt;Derrfuss&lt;/lastName&gt;&lt;/author&gt;&lt;author&gt;&lt;firstName&gt;Margaret&lt;/firstName&gt;&lt;middleNames&gt;T&lt;/middleNames&gt;&lt;lastName&gt;Lynn&lt;/lastName&gt;&lt;/author&gt;&lt;author&gt;&lt;firstName&gt;Franz&lt;/firstName&gt;&lt;middleNames&gt;X&lt;/middleNames&gt;&lt;lastName&gt;Neubert&lt;/lastName&gt;&lt;/author&gt;&lt;author&gt;&lt;firstName&gt;Peter&lt;/firstName&gt;&lt;middleNames&gt;T&lt;/middleNames&gt;&lt;lastName&gt;Fox&lt;/lastName&gt;&lt;/author&gt;&lt;author&gt;&lt;firstName&gt;Marcel&lt;/firstName&gt;&lt;lastName&gt;Brass&lt;/lastName&gt;&lt;/author&gt;&lt;author&gt;&lt;firstName&gt;Simon&lt;/firstName&gt;&lt;middleNames&gt;B&lt;/middleNames&gt;&lt;lastName&gt;Eickhoff&lt;/lastName&gt;&lt;/author&gt;&lt;/authors&gt;&lt;/publication&gt;&lt;/publications&gt;&lt;cites&gt;&lt;/cites&gt;&lt;/citation&gt;</w:instrText>
      </w:r>
      <w:r w:rsidR="00DD2DC3" w:rsidRPr="2CB9C50C">
        <w:rPr>
          <w:rFonts w:ascii="Century Schoolbook" w:hAnsi="Century Schoolbook"/>
          <w:sz w:val="24"/>
          <w:szCs w:val="24"/>
        </w:rPr>
        <w:fldChar w:fldCharType="separate"/>
      </w:r>
      <w:ins w:id="107" w:author="Alejandro De La Vega" w:date="2016-10-20T14:55:00Z">
        <w:r w:rsidR="00132E8A">
          <w:rPr>
            <w:rFonts w:ascii="Helvetica" w:eastAsiaTheme="minorEastAsia" w:hAnsi="Helvetica" w:cs="Helvetica"/>
            <w:i/>
            <w:sz w:val="24"/>
            <w:vertAlign w:val="superscript"/>
          </w:rPr>
          <w:t>37</w:t>
        </w:r>
      </w:ins>
      <w:r w:rsidR="00DD2DC3" w:rsidRPr="2CB9C50C">
        <w:fldChar w:fldCharType="end"/>
      </w:r>
      <w:r w:rsidR="00DD2DC3" w:rsidRPr="2CB9C50C">
        <w:rPr>
          <w:rFonts w:ascii="Century Schoolbook" w:eastAsia="Century Schoolbook" w:hAnsi="Century Schoolbook" w:cs="Century Schoolbook"/>
          <w:sz w:val="24"/>
          <w:szCs w:val="24"/>
        </w:rPr>
        <w:t>)</w:t>
      </w:r>
      <w:r w:rsidR="0030439D">
        <w:rPr>
          <w:rFonts w:ascii="Century Schoolbook" w:eastAsia="Century Schoolbook" w:hAnsi="Century Schoolbook" w:cs="Century Schoolbook"/>
          <w:sz w:val="24"/>
          <w:szCs w:val="24"/>
        </w:rPr>
        <w:t>;</w:t>
      </w:r>
      <w:r w:rsidR="00DD2DC3" w:rsidRPr="2CB9C50C">
        <w:rPr>
          <w:rFonts w:ascii="Century Schoolbook" w:eastAsia="Century Schoolbook" w:hAnsi="Century Schoolbook" w:cs="Century Schoolbook"/>
          <w:sz w:val="24"/>
          <w:szCs w:val="24"/>
        </w:rPr>
        <w:t xml:space="preserve"> located in the fundus of</w:t>
      </w:r>
      <w:r w:rsidR="005F3DB1" w:rsidRPr="2CB9C50C">
        <w:rPr>
          <w:rFonts w:ascii="Century Schoolbook" w:eastAsia="Century Schoolbook" w:hAnsi="Century Schoolbook" w:cs="Century Schoolbook"/>
          <w:sz w:val="24"/>
          <w:szCs w:val="24"/>
        </w:rPr>
        <w:t xml:space="preserve"> caudal inferior frontal sulcus, </w:t>
      </w:r>
      <w:r w:rsidR="00DD2DC3" w:rsidRPr="2CB9C50C">
        <w:rPr>
          <w:rFonts w:ascii="Century Schoolbook" w:eastAsia="Century Schoolbook" w:hAnsi="Century Schoolbook" w:cs="Century Schoolbook"/>
          <w:sz w:val="24"/>
          <w:szCs w:val="24"/>
        </w:rPr>
        <w:t>extending into</w:t>
      </w:r>
      <w:r w:rsidR="005F3DB1" w:rsidRPr="2CB9C50C">
        <w:rPr>
          <w:rFonts w:ascii="Century Schoolbook" w:eastAsia="Century Schoolbook" w:hAnsi="Century Schoolbook" w:cs="Century Schoolbook"/>
          <w:sz w:val="24"/>
          <w:szCs w:val="24"/>
        </w:rPr>
        <w:t xml:space="preserve"> precentral, inferior frontal and middle frontal gyri. Finally, ventral to this cluster, but </w:t>
      </w:r>
      <w:r w:rsidR="00DD2DC3" w:rsidRPr="2CB9C50C">
        <w:rPr>
          <w:rFonts w:ascii="Century Schoolbook" w:eastAsia="Century Schoolbook" w:hAnsi="Century Schoolbook" w:cs="Century Schoolbook"/>
          <w:sz w:val="24"/>
          <w:szCs w:val="24"/>
        </w:rPr>
        <w:t xml:space="preserve">only </w:t>
      </w:r>
      <w:r w:rsidR="005F3DB1" w:rsidRPr="2CB9C50C">
        <w:rPr>
          <w:rFonts w:ascii="Century Schoolbook" w:eastAsia="Century Schoolbook" w:hAnsi="Century Schoolbook" w:cs="Century Schoolbook"/>
          <w:sz w:val="24"/>
          <w:szCs w:val="24"/>
        </w:rPr>
        <w:t xml:space="preserve">in the right hemisphere, we identified a </w:t>
      </w:r>
      <w:r w:rsidR="00DD2DC3" w:rsidRPr="2CB9C50C">
        <w:rPr>
          <w:rFonts w:ascii="Century Schoolbook" w:eastAsia="Century Schoolbook" w:hAnsi="Century Schoolbook" w:cs="Century Schoolbook"/>
          <w:sz w:val="24"/>
          <w:szCs w:val="24"/>
        </w:rPr>
        <w:t>fourth cluster (</w:t>
      </w:r>
      <w:r w:rsidR="002E2E8E" w:rsidRPr="2CB9C50C">
        <w:rPr>
          <w:rFonts w:ascii="Century Schoolbook" w:eastAsia="Century Schoolbook" w:hAnsi="Century Schoolbook" w:cs="Century Schoolbook"/>
          <w:sz w:val="24"/>
          <w:szCs w:val="24"/>
        </w:rPr>
        <w:t>‘</w:t>
      </w:r>
      <w:r w:rsidR="00DD2DC3" w:rsidRPr="2CB9C50C">
        <w:rPr>
          <w:rFonts w:ascii="Century Schoolbook" w:eastAsia="Century Schoolbook" w:hAnsi="Century Schoolbook" w:cs="Century Schoolbook"/>
          <w:sz w:val="24"/>
          <w:szCs w:val="24"/>
        </w:rPr>
        <w:t>44 [R]</w:t>
      </w:r>
      <w:r w:rsidR="002E2E8E" w:rsidRPr="2CB9C50C">
        <w:rPr>
          <w:rFonts w:ascii="Century Schoolbook" w:eastAsia="Century Schoolbook" w:hAnsi="Century Schoolbook" w:cs="Century Schoolbook"/>
          <w:sz w:val="24"/>
          <w:szCs w:val="24"/>
        </w:rPr>
        <w:t>’</w:t>
      </w:r>
      <w:r w:rsidR="00DD2DC3" w:rsidRPr="2CB9C50C">
        <w:rPr>
          <w:rFonts w:ascii="Century Schoolbook" w:eastAsia="Century Schoolbook" w:hAnsi="Century Schoolbook" w:cs="Century Schoolbook"/>
          <w:sz w:val="24"/>
          <w:szCs w:val="24"/>
        </w:rPr>
        <w:t>)</w:t>
      </w:r>
      <w:r w:rsidR="005F3DB1" w:rsidRPr="2CB9C50C">
        <w:rPr>
          <w:rFonts w:ascii="Century Schoolbook" w:eastAsia="Century Schoolbook" w:hAnsi="Century Schoolbook" w:cs="Century Schoolbook"/>
          <w:sz w:val="24"/>
          <w:szCs w:val="24"/>
        </w:rPr>
        <w:t xml:space="preserve"> located in </w:t>
      </w:r>
      <w:r w:rsidR="00DD2DC3" w:rsidRPr="2CB9C50C">
        <w:rPr>
          <w:rFonts w:ascii="Century Schoolbook" w:eastAsia="Century Schoolbook" w:hAnsi="Century Schoolbook" w:cs="Century Schoolbook"/>
          <w:sz w:val="24"/>
          <w:szCs w:val="24"/>
        </w:rPr>
        <w:t xml:space="preserve">posterior </w:t>
      </w:r>
      <w:r w:rsidR="005F3DB1" w:rsidRPr="2CB9C50C">
        <w:rPr>
          <w:rFonts w:ascii="Century Schoolbook" w:eastAsia="Century Schoolbook" w:hAnsi="Century Schoolbook" w:cs="Century Schoolbook"/>
          <w:sz w:val="24"/>
          <w:szCs w:val="24"/>
        </w:rPr>
        <w:t xml:space="preserve">IFG, spanning BA44 and abutting BA6. </w:t>
      </w:r>
    </w:p>
    <w:p w14:paraId="587F97C7" w14:textId="6263C2BE" w:rsidR="005F3DB1" w:rsidRPr="00055A4D" w:rsidRDefault="00FE3954" w:rsidP="005F3DB1">
      <w:pPr>
        <w:pStyle w:val="Normal1"/>
        <w:ind w:firstLine="720"/>
        <w:rPr>
          <w:rFonts w:ascii="Century Schoolbook" w:hAnsi="Century Schoolbook"/>
          <w:sz w:val="24"/>
          <w:szCs w:val="24"/>
        </w:rPr>
      </w:pPr>
      <w:r w:rsidRPr="2CB9C50C">
        <w:rPr>
          <w:rFonts w:ascii="Century Schoolbook" w:eastAsia="Century Schoolbook" w:hAnsi="Century Schoolbook" w:cs="Century Schoolbook"/>
          <w:sz w:val="24"/>
          <w:szCs w:val="24"/>
        </w:rPr>
        <w:t>In ‘rostral’ LPFC</w:t>
      </w:r>
      <w:r w:rsidR="005F3DB1" w:rsidRPr="2CB9C50C">
        <w:rPr>
          <w:rFonts w:ascii="Century Schoolbook" w:eastAsia="Century Schoolbook" w:hAnsi="Century Schoolbook" w:cs="Century Schoolbook"/>
          <w:sz w:val="24"/>
          <w:szCs w:val="24"/>
        </w:rPr>
        <w:t xml:space="preserve">, we identified three bilateral clusters </w:t>
      </w:r>
      <w:r w:rsidRPr="2CB9C50C">
        <w:rPr>
          <w:rFonts w:ascii="Century Schoolbook" w:eastAsia="Century Schoolbook" w:hAnsi="Century Schoolbook" w:cs="Century Schoolbook"/>
          <w:sz w:val="24"/>
          <w:szCs w:val="24"/>
        </w:rPr>
        <w:t>spanning</w:t>
      </w:r>
      <w:r w:rsidR="005F3DB1" w:rsidRPr="2CB9C50C">
        <w:rPr>
          <w:rFonts w:ascii="Century Schoolbook" w:eastAsia="Century Schoolbook" w:hAnsi="Century Schoolbook" w:cs="Century Schoolbook"/>
          <w:sz w:val="24"/>
          <w:szCs w:val="24"/>
        </w:rPr>
        <w:t xml:space="preserve"> BA10</w:t>
      </w:r>
      <w:r w:rsidR="00694A05" w:rsidRPr="2CB9C50C">
        <w:rPr>
          <w:rFonts w:ascii="Century Schoolbook" w:eastAsia="Century Schoolbook" w:hAnsi="Century Schoolbook" w:cs="Century Schoolbook"/>
          <w:sz w:val="24"/>
          <w:szCs w:val="24"/>
        </w:rPr>
        <w:t xml:space="preserve"> (Figure 3</w:t>
      </w:r>
      <w:r w:rsidR="00EB1B53" w:rsidRPr="2CB9C50C">
        <w:rPr>
          <w:rFonts w:ascii="Century Schoolbook" w:eastAsia="Century Schoolbook" w:hAnsi="Century Schoolbook" w:cs="Century Schoolbook"/>
          <w:sz w:val="24"/>
          <w:szCs w:val="24"/>
        </w:rPr>
        <w:t>c)</w:t>
      </w:r>
      <w:r w:rsidR="00702D90" w:rsidRPr="2CB9C50C">
        <w:rPr>
          <w:rFonts w:ascii="Century Schoolbook" w:eastAsia="Century Schoolbook" w:hAnsi="Century Schoolbook" w:cs="Century Schoolbook"/>
          <w:sz w:val="24"/>
          <w:szCs w:val="24"/>
        </w:rPr>
        <w:t>. These three clusters were organized</w:t>
      </w:r>
      <w:r w:rsidR="005F3DB1"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along</w:t>
      </w:r>
      <w:r w:rsidR="005F3DB1" w:rsidRPr="2CB9C50C">
        <w:rPr>
          <w:rFonts w:ascii="Century Schoolbook" w:eastAsia="Century Schoolbook" w:hAnsi="Century Schoolbook" w:cs="Century Schoolbook"/>
          <w:sz w:val="24"/>
          <w:szCs w:val="24"/>
        </w:rPr>
        <w:t xml:space="preserve"> a </w:t>
      </w:r>
      <w:r w:rsidRPr="2CB9C50C">
        <w:rPr>
          <w:rFonts w:ascii="Century Schoolbook" w:eastAsia="Century Schoolbook" w:hAnsi="Century Schoolbook" w:cs="Century Schoolbook"/>
          <w:sz w:val="24"/>
          <w:szCs w:val="24"/>
        </w:rPr>
        <w:t>ventral-dorsal axis, consistent with a prior DTI parcellation</w:t>
      </w:r>
      <w:r w:rsidRPr="2CB9C50C">
        <w:fldChar w:fldCharType="begin"/>
      </w:r>
      <w:r w:rsidR="00132E8A">
        <w:rPr>
          <w:rFonts w:ascii="Century Schoolbook" w:hAnsi="Century Schoolbook"/>
          <w:sz w:val="24"/>
          <w:szCs w:val="24"/>
        </w:rPr>
        <w:instrText xml:space="preserve"> ADDIN PAPERS2_CITATIONS &lt;citation&gt;&lt;uuid&gt;6268296E-F876-4906-94FE-D23271F039B1&lt;/uuid&gt;&lt;priority&gt;0&lt;/priority&gt;&lt;publications&gt;&lt;publication&gt;&lt;uuid&gt;61E9A1AD-CE9D-4641-AD49-CE6E1AED34ED&lt;/uuid&gt;&lt;volume&gt;10&lt;/volume&gt;&lt;accepted_date&gt;99201503061200000000222000&lt;/accepted_date&gt;&lt;doi&gt;10.1371/journal.pone.0124797&lt;/doi&gt;&lt;startpage&gt;e0124797&lt;/startpage&gt;&lt;publication_date&gt;99201500001200000000200000&lt;/publication_date&gt;&lt;url&gt;http://eutils.ncbi.nlm.nih.gov/entrez/eutils/elink.fcgi?dbfrom=pubmed&amp;amp;id=25945925&amp;amp;retmode=ref&amp;amp;cmd=prlinks&lt;/url&gt;&lt;type&gt;400&lt;/type&gt;&lt;title&gt;Organization of the Human Frontal Pole Revealed by Large-Scale DTI-Based Connectivity: Implications for Control of Behavior.&lt;/title&gt;&lt;submission_date&gt;99201409061200000000222000&lt;/submission_date&gt;&lt;number&gt;5&lt;/number&gt;&lt;institution&gt;Institute of Cognitive Science, University of Colorado Boulder, Boulder, Colorado, United States of America.&lt;/institution&gt;&lt;subtype&gt;400&lt;/subtype&gt;&lt;bundle&gt;&lt;publication&gt;&lt;publisher&gt;Public Library of Science&lt;/publisher&gt;&lt;title&gt;PLOS ONE&lt;/title&gt;&lt;type&gt;-100&lt;/type&gt;&lt;subtype&gt;-100&lt;/subtype&gt;&lt;uuid&gt;14298E0F-690A-4D11-BE29-14EEC4B85622&lt;/uuid&gt;&lt;/publication&gt;&lt;/bundle&gt;&lt;authors&gt;&lt;author&gt;&lt;firstName&gt;Joseph&lt;/firstName&gt;&lt;middleNames&gt;M&lt;/middleNames&gt;&lt;lastName&gt;Orr&lt;/lastName&gt;&lt;/author&gt;&lt;author&gt;&lt;firstName&gt;Harry&lt;/firstName&gt;&lt;middleNames&gt;R&lt;/middleNames&gt;&lt;lastName&gt;Smolker&lt;/lastName&gt;&lt;/author&gt;&lt;author&gt;&lt;firstName&gt;Marie&lt;/firstName&gt;&lt;middleNames&gt;T&lt;/middleNames&gt;&lt;lastName&gt;Banich&lt;/lastName&gt;&lt;/author&gt;&lt;/authors&gt;&lt;/publication&gt;&lt;/publications&gt;&lt;cites&gt;&lt;/cites&gt;&lt;/citation&gt;</w:instrText>
      </w:r>
      <w:r w:rsidRPr="2CB9C50C">
        <w:rPr>
          <w:rFonts w:ascii="Century Schoolbook" w:hAnsi="Century Schoolbook"/>
          <w:sz w:val="24"/>
          <w:szCs w:val="24"/>
        </w:rPr>
        <w:fldChar w:fldCharType="separate"/>
      </w:r>
      <w:ins w:id="108" w:author="Alejandro De La Vega" w:date="2016-10-20T14:55:00Z">
        <w:r w:rsidR="00132E8A">
          <w:rPr>
            <w:rFonts w:ascii="Helvetica" w:eastAsiaTheme="minorEastAsia" w:hAnsi="Helvetica" w:cs="Helvetica"/>
            <w:i/>
            <w:sz w:val="24"/>
            <w:vertAlign w:val="superscript"/>
          </w:rPr>
          <w:t>4</w:t>
        </w:r>
      </w:ins>
      <w:r w:rsidRPr="2CB9C50C">
        <w:fldChar w:fldCharType="end"/>
      </w:r>
      <w:r w:rsidRPr="2CB9C50C">
        <w:rPr>
          <w:rFonts w:ascii="Century Schoolbook" w:eastAsia="Century Schoolbook" w:hAnsi="Century Schoolbook" w:cs="Century Schoolbook"/>
          <w:sz w:val="24"/>
          <w:szCs w:val="24"/>
        </w:rPr>
        <w:t>, and</w:t>
      </w:r>
      <w:r w:rsidR="00702D90" w:rsidRPr="2CB9C50C">
        <w:rPr>
          <w:rFonts w:ascii="Century Schoolbook" w:eastAsia="Century Schoolbook" w:hAnsi="Century Schoolbook" w:cs="Century Schoolbook"/>
          <w:sz w:val="24"/>
          <w:szCs w:val="24"/>
        </w:rPr>
        <w:t xml:space="preserve"> were</w:t>
      </w:r>
      <w:r w:rsidRPr="2CB9C50C">
        <w:rPr>
          <w:rFonts w:ascii="Century Schoolbook" w:eastAsia="Century Schoolbook" w:hAnsi="Century Schoolbook" w:cs="Century Schoolbook"/>
          <w:sz w:val="24"/>
          <w:szCs w:val="24"/>
        </w:rPr>
        <w:t xml:space="preserve"> exclusively in lateral </w:t>
      </w:r>
      <w:r w:rsidR="00702D90" w:rsidRPr="2CB9C50C">
        <w:rPr>
          <w:rFonts w:ascii="Century Schoolbook" w:eastAsia="Century Schoolbook" w:hAnsi="Century Schoolbook" w:cs="Century Schoolbook"/>
          <w:sz w:val="24"/>
          <w:szCs w:val="24"/>
        </w:rPr>
        <w:t>frontal cortex</w:t>
      </w:r>
      <w:r w:rsidRPr="2CB9C50C">
        <w:rPr>
          <w:rFonts w:ascii="Century Schoolbook" w:eastAsia="Century Schoolbook" w:hAnsi="Century Schoolbook" w:cs="Century Schoolbook"/>
          <w:sz w:val="24"/>
          <w:szCs w:val="24"/>
        </w:rPr>
        <w:t xml:space="preserve">, </w:t>
      </w:r>
      <w:r w:rsidR="005F3DB1" w:rsidRPr="2CB9C50C">
        <w:rPr>
          <w:rFonts w:ascii="Century Schoolbook" w:eastAsia="Century Schoolbook" w:hAnsi="Century Schoolbook" w:cs="Century Schoolbook"/>
          <w:sz w:val="24"/>
          <w:szCs w:val="24"/>
        </w:rPr>
        <w:t xml:space="preserve">consistent </w:t>
      </w:r>
      <w:ins w:id="109" w:author="Tal Yarkoni" w:date="2016-10-14T15:54:00Z">
        <w:r w:rsidR="007E037C">
          <w:rPr>
            <w:rFonts w:ascii="Century Schoolbook" w:eastAsia="Century Schoolbook" w:hAnsi="Century Schoolbook" w:cs="Century Schoolbook"/>
            <w:sz w:val="24"/>
            <w:szCs w:val="24"/>
          </w:rPr>
          <w:t xml:space="preserve">with </w:t>
        </w:r>
      </w:ins>
      <w:r w:rsidR="005F3DB1" w:rsidRPr="2CB9C50C">
        <w:rPr>
          <w:rFonts w:ascii="Century Schoolbook" w:eastAsia="Century Schoolbook" w:hAnsi="Century Schoolbook" w:cs="Century Schoolbook"/>
          <w:sz w:val="24"/>
          <w:szCs w:val="24"/>
        </w:rPr>
        <w:t xml:space="preserve">cytoarchitechtonic evidence of a lateral-medial </w:t>
      </w:r>
      <w:r w:rsidR="00702D90" w:rsidRPr="2CB9C50C">
        <w:rPr>
          <w:rFonts w:ascii="Century Schoolbook" w:eastAsia="Century Schoolbook" w:hAnsi="Century Schoolbook" w:cs="Century Schoolbook"/>
          <w:sz w:val="24"/>
          <w:szCs w:val="24"/>
        </w:rPr>
        <w:t>distinction</w:t>
      </w:r>
      <w:r w:rsidR="005F3DB1" w:rsidRPr="2CB9C50C">
        <w:rPr>
          <w:rFonts w:ascii="Century Schoolbook" w:eastAsia="Century Schoolbook" w:hAnsi="Century Schoolbook" w:cs="Century Schoolbook"/>
          <w:sz w:val="24"/>
          <w:szCs w:val="24"/>
        </w:rPr>
        <w:t xml:space="preserve"> of the frontal pol</w:t>
      </w:r>
      <w:r w:rsidR="00D44FED">
        <w:rPr>
          <w:rFonts w:ascii="Century Schoolbook" w:eastAsia="Century Schoolbook" w:hAnsi="Century Schoolbook" w:cs="Century Schoolbook"/>
          <w:sz w:val="24"/>
          <w:szCs w:val="24"/>
        </w:rPr>
        <w:t>e</w:t>
      </w:r>
      <w:r w:rsidR="00D44FED">
        <w:rPr>
          <w:rFonts w:ascii="Century Schoolbook" w:eastAsia="Century Schoolbook" w:hAnsi="Century Schoolbook" w:cs="Century Schoolbook"/>
          <w:sz w:val="24"/>
          <w:szCs w:val="24"/>
        </w:rPr>
        <w:fldChar w:fldCharType="begin"/>
      </w:r>
      <w:r w:rsidR="00132E8A">
        <w:rPr>
          <w:rFonts w:ascii="Century Schoolbook" w:eastAsia="Century Schoolbook" w:hAnsi="Century Schoolbook" w:cs="Century Schoolbook"/>
          <w:sz w:val="24"/>
          <w:szCs w:val="24"/>
        </w:rPr>
        <w:instrText xml:space="preserve"> ADDIN PAPERS2_CITATIONS &lt;citation&gt;&lt;uuid&gt;368BC43C-8510-4844-AD00-EEBA7E6D984C&lt;/uuid&gt;&lt;priority&gt;0&lt;/priority&gt;&lt;publications&gt;&lt;publication&gt;&lt;uuid&gt;40441447-D58D-44F1-B0CC-00BA30077990&lt;/uuid&gt;&lt;volume&gt;93 Pt 2&lt;/volume&gt;&lt;accepted_date&gt;99201305081200000000222000&lt;/accepted_date&gt;&lt;doi&gt;10.1016/j.neuroimage.2013.05.052&lt;/doi&gt;&lt;startpage&gt;260&lt;/startpage&gt;&lt;revision_date&gt;99201304261200000000222000&lt;/revision_date&gt;&lt;publication_date&gt;99201406001200000000220000&lt;/publication_date&gt;&lt;url&gt;http://linkinghub.elsevier.com/retrieve/pii/S1053811913005466&lt;/url&gt;&lt;type&gt;400&lt;/type&gt;&lt;title&gt;Cytoarchitecture, probability maps and functions of the human frontal pole.&lt;/title&gt;&lt;submission_date&gt;99201211191200000000222000&lt;/submission_date&gt;&lt;institution&gt;Research Centre Jülich, Institute of Neuroscience and Medicine (INM-1), 52425 Jülich, Germany. Electronic address: s.bludau@fz-juelich.de.&lt;/institution&gt;&lt;subtype&gt;400&lt;/subtype&gt;&lt;endpage&gt;275&lt;/endpage&gt;&lt;bundle&gt;&lt;publication&gt;&lt;publisher&gt;Elsevier Inc.&lt;/publisher&gt;&lt;title&gt;NeuroImage&lt;/title&gt;&lt;type&gt;-100&lt;/type&gt;&lt;subtype&gt;-100&lt;/subtype&gt;&lt;uuid&gt;6CD5DDF9-C34D-49F1-A9F1-46714B6AB5E1&lt;/uuid&gt;&lt;/publication&gt;&lt;/bundle&gt;&lt;authors&gt;&lt;author&gt;&lt;firstName&gt;S&lt;/firstName&gt;&lt;lastName&gt;Bludau&lt;/lastName&gt;&lt;/author&gt;&lt;author&gt;&lt;firstName&gt;S&lt;/firstName&gt;&lt;middleNames&gt;B&lt;/middleNames&gt;&lt;lastName&gt;Eickhoff&lt;/lastName&gt;&lt;/author&gt;&lt;author&gt;&lt;firstName&gt;H&lt;/firstName&gt;&lt;lastName&gt;Mohlberg&lt;/lastName&gt;&lt;/author&gt;&lt;author&gt;&lt;firstName&gt;S&lt;/firstName&gt;&lt;lastName&gt;Caspers&lt;/lastName&gt;&lt;/author&gt;&lt;author&gt;&lt;firstName&gt;A&lt;/firstName&gt;&lt;middleNames&gt;R&lt;/middleNames&gt;&lt;lastName&gt;Laird&lt;/lastName&gt;&lt;/author&gt;&lt;author&gt;&lt;firstName&gt;P&lt;/firstName&gt;&lt;middleNames&gt;T&lt;/middleNames&gt;&lt;lastName&gt;Fox&lt;/lastName&gt;&lt;/author&gt;&lt;author&gt;&lt;firstName&gt;A&lt;/firstName&gt;&lt;lastName&gt;Schleicher&lt;/lastName&gt;&lt;/author&gt;&lt;author&gt;&lt;firstName&gt;K&lt;/firstName&gt;&lt;lastName&gt;Zilles&lt;/lastName&gt;&lt;/author&gt;&lt;author&gt;&lt;firstName&gt;K&lt;/firstName&gt;&lt;lastName&gt;Amunts&lt;/lastName&gt;&lt;/author&gt;&lt;/authors&gt;&lt;/publication&gt;&lt;/publications&gt;&lt;cites&gt;&lt;/cites&gt;&lt;/citation&gt;</w:instrText>
      </w:r>
      <w:r w:rsidR="00D44FED">
        <w:rPr>
          <w:rFonts w:ascii="Century Schoolbook" w:eastAsia="Century Schoolbook" w:hAnsi="Century Schoolbook" w:cs="Century Schoolbook"/>
          <w:sz w:val="24"/>
          <w:szCs w:val="24"/>
        </w:rPr>
        <w:fldChar w:fldCharType="separate"/>
      </w:r>
      <w:ins w:id="110" w:author="Alejandro De La Vega" w:date="2016-10-20T14:55:00Z">
        <w:r w:rsidR="00132E8A">
          <w:rPr>
            <w:rFonts w:eastAsiaTheme="minorEastAsia" w:cs="Cambria"/>
            <w:i/>
            <w:sz w:val="24"/>
            <w:vertAlign w:val="superscript"/>
          </w:rPr>
          <w:t>38</w:t>
        </w:r>
      </w:ins>
      <w:r w:rsidR="00D44FED">
        <w:rPr>
          <w:rFonts w:ascii="Century Schoolbook" w:eastAsia="Century Schoolbook" w:hAnsi="Century Schoolbook" w:cs="Century Schoolbook"/>
          <w:sz w:val="24"/>
          <w:szCs w:val="24"/>
        </w:rPr>
        <w:fldChar w:fldCharType="end"/>
      </w:r>
      <w:r w:rsidR="005F3DB1" w:rsidRPr="2CB9C50C">
        <w:rPr>
          <w:rFonts w:ascii="Century Schoolbook" w:eastAsia="Century Schoolbook" w:hAnsi="Century Schoolbook" w:cs="Century Schoolbook"/>
          <w:sz w:val="24"/>
          <w:szCs w:val="24"/>
        </w:rPr>
        <w:t xml:space="preserve">.  The most dorsal </w:t>
      </w:r>
      <w:r w:rsidRPr="2CB9C50C">
        <w:rPr>
          <w:rFonts w:ascii="Century Schoolbook" w:eastAsia="Century Schoolbook" w:hAnsi="Century Schoolbook" w:cs="Century Schoolbook"/>
          <w:sz w:val="24"/>
          <w:szCs w:val="24"/>
        </w:rPr>
        <w:t>cluster</w:t>
      </w:r>
      <w:r w:rsidR="005F3DB1"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 xml:space="preserve">(‘9/46dr’) </w:t>
      </w:r>
      <w:r w:rsidR="005F3DB1" w:rsidRPr="2CB9C50C">
        <w:rPr>
          <w:rFonts w:ascii="Century Schoolbook" w:eastAsia="Century Schoolbook" w:hAnsi="Century Schoolbook" w:cs="Century Schoolbook"/>
          <w:sz w:val="24"/>
          <w:szCs w:val="24"/>
        </w:rPr>
        <w:t>extended in</w:t>
      </w:r>
      <w:r w:rsidRPr="2CB9C50C">
        <w:rPr>
          <w:rFonts w:ascii="Century Schoolbook" w:eastAsia="Century Schoolbook" w:hAnsi="Century Schoolbook" w:cs="Century Schoolbook"/>
          <w:sz w:val="24"/>
          <w:szCs w:val="24"/>
        </w:rPr>
        <w:t xml:space="preserve">to rostral portions of BA 9/46, while the </w:t>
      </w:r>
      <w:r w:rsidR="005F3DB1" w:rsidRPr="2CB9C50C">
        <w:rPr>
          <w:rFonts w:ascii="Century Schoolbook" w:eastAsia="Century Schoolbook" w:hAnsi="Century Schoolbook" w:cs="Century Schoolbook"/>
          <w:sz w:val="24"/>
          <w:szCs w:val="24"/>
        </w:rPr>
        <w:t xml:space="preserve">next two clusters </w:t>
      </w:r>
      <w:r w:rsidRPr="2CB9C50C">
        <w:rPr>
          <w:rFonts w:ascii="Century Schoolbook" w:eastAsia="Century Schoolbook" w:hAnsi="Century Schoolbook" w:cs="Century Schoolbook"/>
          <w:sz w:val="24"/>
          <w:szCs w:val="24"/>
        </w:rPr>
        <w:t xml:space="preserve">(‘10v’ and ‘10d’) were exclusively located in BA </w:t>
      </w:r>
      <w:r w:rsidR="00A47EC0" w:rsidRPr="2CB9C50C">
        <w:rPr>
          <w:rFonts w:ascii="Century Schoolbook" w:eastAsia="Century Schoolbook" w:hAnsi="Century Schoolbook" w:cs="Century Schoolbook"/>
          <w:sz w:val="24"/>
          <w:szCs w:val="24"/>
        </w:rPr>
        <w:t>10, separated along a dorsal/ventral axis.</w:t>
      </w:r>
    </w:p>
    <w:p w14:paraId="28B15EC8" w14:textId="762276E2" w:rsidR="005F3DB1" w:rsidRPr="00055A4D" w:rsidRDefault="005F3DB1" w:rsidP="005F3DB1">
      <w:pPr>
        <w:pStyle w:val="Normal1"/>
        <w:spacing w:line="240" w:lineRule="auto"/>
        <w:ind w:firstLine="0"/>
        <w:rPr>
          <w:rFonts w:ascii="Century Schoolbook" w:hAnsi="Century Schoolbook"/>
          <w:sz w:val="24"/>
          <w:szCs w:val="24"/>
        </w:rPr>
      </w:pPr>
      <w:r w:rsidRPr="00055A4D">
        <w:rPr>
          <w:rFonts w:ascii="Century Schoolbook" w:hAnsi="Century Schoolbook"/>
          <w:b/>
          <w:noProof/>
          <w:sz w:val="24"/>
          <w:szCs w:val="24"/>
        </w:rPr>
        <w:drawing>
          <wp:inline distT="0" distB="0" distL="0" distR="0" wp14:anchorId="78BD61AC" wp14:editId="145907BC">
            <wp:extent cx="5938520" cy="6585585"/>
            <wp:effectExtent l="0" t="0" r="5080" b="0"/>
            <wp:docPr id="12" name="Picture 12" descr="Figure 6 - FPN Location &amp; Co-acti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6 - FPN Location &amp; Co-activation"/>
                    <pic:cNvPicPr>
                      <a:picLocks noChangeAspect="1" noChangeArrowheads="1"/>
                    </pic:cNvPicPr>
                  </pic:nvPicPr>
                  <pic:blipFill>
                    <a:blip r:embed="rId10">
                      <a:extLst>
                        <a:ext uri="{28A0092B-C50C-407E-A947-70E740481C1C}">
                          <a14:useLocalDpi xmlns:a14="http://schemas.microsoft.com/office/drawing/2010/main" val="0"/>
                        </a:ext>
                      </a:extLst>
                    </a:blip>
                    <a:srcRect t="1706"/>
                    <a:stretch>
                      <a:fillRect/>
                    </a:stretch>
                  </pic:blipFill>
                  <pic:spPr bwMode="auto">
                    <a:xfrm>
                      <a:off x="0" y="0"/>
                      <a:ext cx="5938520" cy="6585585"/>
                    </a:xfrm>
                    <a:prstGeom prst="rect">
                      <a:avLst/>
                    </a:prstGeom>
                    <a:noFill/>
                    <a:ln>
                      <a:noFill/>
                    </a:ln>
                  </pic:spPr>
                </pic:pic>
              </a:graphicData>
            </a:graphic>
          </wp:inline>
        </w:drawing>
      </w:r>
      <w:r w:rsidRPr="00055A4D">
        <w:rPr>
          <w:rFonts w:ascii="Century Schoolbook" w:hAnsi="Century Schoolbook"/>
          <w:b/>
          <w:sz w:val="24"/>
          <w:szCs w:val="24"/>
        </w:rPr>
        <w:br/>
        <w:t xml:space="preserve">Figure </w:t>
      </w:r>
      <w:r w:rsidR="00055A4D" w:rsidRPr="00055A4D">
        <w:rPr>
          <w:rFonts w:ascii="Century Schoolbook" w:hAnsi="Century Schoolbook"/>
          <w:b/>
          <w:sz w:val="24"/>
          <w:szCs w:val="24"/>
        </w:rPr>
        <w:t>3</w:t>
      </w:r>
      <w:r w:rsidRPr="00055A4D">
        <w:rPr>
          <w:rFonts w:ascii="Century Schoolbook" w:hAnsi="Century Schoolbook"/>
          <w:b/>
          <w:sz w:val="24"/>
          <w:szCs w:val="24"/>
        </w:rPr>
        <w:t xml:space="preserve">. </w:t>
      </w:r>
      <w:proofErr w:type="gramStart"/>
      <w:r w:rsidRPr="00055A4D">
        <w:rPr>
          <w:rFonts w:ascii="Century Schoolbook" w:hAnsi="Century Schoolbook"/>
          <w:b/>
          <w:sz w:val="24"/>
          <w:szCs w:val="24"/>
        </w:rPr>
        <w:t>Anatomical location and meta-analytic contrast of lateral frontal clusters of the fronto-parietal network.</w:t>
      </w:r>
      <w:proofErr w:type="gramEnd"/>
      <w:r w:rsidRPr="00055A4D">
        <w:rPr>
          <w:rFonts w:ascii="Century Schoolbook" w:hAnsi="Century Schoolbook"/>
          <w:sz w:val="24"/>
          <w:szCs w:val="24"/>
        </w:rPr>
        <w:t xml:space="preserve"> Left</w:t>
      </w:r>
      <w:ins w:id="111" w:author="Tal Yarkoni" w:date="2016-10-14T15:55:00Z">
        <w:r w:rsidR="008041FA">
          <w:rPr>
            <w:rFonts w:ascii="Century Schoolbook" w:hAnsi="Century Schoolbook"/>
            <w:sz w:val="24"/>
            <w:szCs w:val="24"/>
          </w:rPr>
          <w:t>:</w:t>
        </w:r>
      </w:ins>
      <w:r w:rsidRPr="00055A4D">
        <w:rPr>
          <w:rFonts w:ascii="Century Schoolbook" w:hAnsi="Century Schoolbook"/>
          <w:sz w:val="24"/>
          <w:szCs w:val="24"/>
        </w:rPr>
        <w:t xml:space="preserve"> a) Two clusters located in caudal frontal cortex. b) Four clusters located in mid-lateral pre-frontal cortex. c) Three clusters located in rostr</w:t>
      </w:r>
      <w:r w:rsidR="00AC6321">
        <w:rPr>
          <w:rFonts w:ascii="Century Schoolbook" w:hAnsi="Century Schoolbook"/>
          <w:sz w:val="24"/>
          <w:szCs w:val="24"/>
        </w:rPr>
        <w:t xml:space="preserve">al </w:t>
      </w:r>
      <w:r w:rsidRPr="00055A4D">
        <w:rPr>
          <w:rFonts w:ascii="Century Schoolbook" w:hAnsi="Century Schoolbook"/>
          <w:sz w:val="24"/>
          <w:szCs w:val="24"/>
        </w:rPr>
        <w:t xml:space="preserve">lateral pre-frontal </w:t>
      </w:r>
      <w:r w:rsidR="00AC6321">
        <w:rPr>
          <w:rFonts w:ascii="Century Schoolbook" w:hAnsi="Century Schoolbook"/>
          <w:sz w:val="24"/>
          <w:szCs w:val="24"/>
        </w:rPr>
        <w:t>cortex</w:t>
      </w:r>
      <w:r w:rsidR="00592F70">
        <w:rPr>
          <w:rFonts w:ascii="Century Schoolbook" w:hAnsi="Century Schoolbook"/>
          <w:sz w:val="24"/>
          <w:szCs w:val="24"/>
        </w:rPr>
        <w:t xml:space="preserve">. </w:t>
      </w:r>
      <w:r w:rsidRPr="00055A4D">
        <w:rPr>
          <w:rFonts w:ascii="Century Schoolbook" w:hAnsi="Century Schoolbook"/>
          <w:sz w:val="24"/>
          <w:szCs w:val="24"/>
        </w:rPr>
        <w:t>Clusters were assigned labels corresponding to cytoarchitechtonic areas</w:t>
      </w:r>
      <w:ins w:id="112" w:author="Alejandro De La Vega" w:date="2016-10-19T17:37:00Z">
        <w:r w:rsidR="00C4205C">
          <w:rPr>
            <w:rFonts w:ascii="Century Schoolbook" w:hAnsi="Century Schoolbook"/>
            <w:sz w:val="24"/>
            <w:szCs w:val="24"/>
          </w:rPr>
          <w:fldChar w:fldCharType="begin"/>
        </w:r>
      </w:ins>
      <w:r w:rsidR="00132E8A">
        <w:rPr>
          <w:rFonts w:ascii="Century Schoolbook" w:hAnsi="Century Schoolbook"/>
          <w:sz w:val="24"/>
          <w:szCs w:val="24"/>
        </w:rPr>
        <w:instrText xml:space="preserve"> ADDIN PAPERS2_CITATIONS &lt;citation&gt;&lt;uuid&gt;1949F397-7EDD-4019-8127-C06653E5891B&lt;/uuid&gt;&lt;priority&gt;0&lt;/priority&gt;&lt;publications&gt;&lt;publication&gt;&lt;volume&gt;360&lt;/volume&gt;&lt;publication_date&gt;99200504291200000000222000&lt;/publication_date&gt;&lt;number&gt;1456&lt;/number&gt;&lt;doi&gt;10.1098/rstb.2005.1631&lt;/doi&gt;&lt;startpage&gt;781&lt;/startpage&gt;&lt;title&gt;Lateral prefrontal cortex: architectonic and functional organization&lt;/title&gt;&lt;uuid&gt;22452E3D-8655-4176-A1A5-7A7708A3180D&lt;/uuid&gt;&lt;subtype&gt;400&lt;/subtype&gt;&lt;endpage&gt;795&lt;/endpage&gt;&lt;type&gt;400&lt;/type&gt;&lt;url&gt;http://rstb.royalsocietypublishing.org/cgi/doi/10.1098/rstb.2005.1631&lt;/url&gt;&lt;bundle&gt;&lt;publication&gt;&lt;publisher&gt;The Royal Society&lt;/publisher&gt;&lt;title&gt;Philosophical Transactions of the Royal Society B: Biological Sciences&lt;/title&gt;&lt;type&gt;-100&lt;/type&gt;&lt;subtype&gt;-100&lt;/subtype&gt;&lt;uuid&gt;9573E04C-A21E-43B1-A7E4-DAF09775A43E&lt;/uuid&gt;&lt;/publication&gt;&lt;/bundle&gt;&lt;authors&gt;&lt;author&gt;&lt;firstName&gt;M&lt;/firstName&gt;&lt;lastName&gt;Petrides&lt;/lastName&gt;&lt;/author&gt;&lt;/authors&gt;&lt;/publication&gt;&lt;/publications&gt;&lt;cites&gt;&lt;/cites&gt;&lt;/citation&gt;</w:instrText>
      </w:r>
      <w:r w:rsidR="00C4205C">
        <w:rPr>
          <w:rFonts w:ascii="Century Schoolbook" w:hAnsi="Century Schoolbook"/>
          <w:sz w:val="24"/>
          <w:szCs w:val="24"/>
        </w:rPr>
        <w:fldChar w:fldCharType="separate"/>
      </w:r>
      <w:ins w:id="113" w:author="Alejandro De La Vega" w:date="2016-10-20T14:54:00Z">
        <w:r w:rsidR="00132E8A">
          <w:rPr>
            <w:rFonts w:eastAsiaTheme="minorEastAsia" w:cs="Cambria"/>
            <w:i/>
            <w:sz w:val="24"/>
            <w:vertAlign w:val="superscript"/>
          </w:rPr>
          <w:t>3</w:t>
        </w:r>
      </w:ins>
      <w:ins w:id="114" w:author="Alejandro De La Vega" w:date="2016-10-19T17:37:00Z">
        <w:r w:rsidR="00C4205C">
          <w:rPr>
            <w:rFonts w:ascii="Century Schoolbook" w:hAnsi="Century Schoolbook"/>
            <w:sz w:val="24"/>
            <w:szCs w:val="24"/>
          </w:rPr>
          <w:fldChar w:fldCharType="end"/>
        </w:r>
      </w:ins>
      <w:r w:rsidRPr="00055A4D">
        <w:rPr>
          <w:rFonts w:ascii="Century Schoolbook" w:hAnsi="Century Schoolbook"/>
          <w:sz w:val="24"/>
          <w:szCs w:val="24"/>
        </w:rPr>
        <w:t xml:space="preserve"> whenever possible. In cases where the region spanned </w:t>
      </w:r>
      <w:ins w:id="115" w:author="Tal Yarkoni" w:date="2016-10-14T15:55:00Z">
        <w:r w:rsidR="007E037C" w:rsidRPr="00055A4D">
          <w:rPr>
            <w:rFonts w:ascii="Century Schoolbook" w:hAnsi="Century Schoolbook"/>
            <w:sz w:val="24"/>
            <w:szCs w:val="24"/>
          </w:rPr>
          <w:t>m</w:t>
        </w:r>
        <w:r w:rsidR="007E037C">
          <w:rPr>
            <w:rFonts w:ascii="Century Schoolbook" w:hAnsi="Century Schoolbook"/>
            <w:sz w:val="24"/>
            <w:szCs w:val="24"/>
          </w:rPr>
          <w:t>ultiple</w:t>
        </w:r>
        <w:r w:rsidR="007E037C" w:rsidRPr="00055A4D">
          <w:rPr>
            <w:rFonts w:ascii="Century Schoolbook" w:hAnsi="Century Schoolbook"/>
            <w:sz w:val="24"/>
            <w:szCs w:val="24"/>
          </w:rPr>
          <w:t xml:space="preserve"> </w:t>
        </w:r>
      </w:ins>
      <w:r w:rsidRPr="00055A4D">
        <w:rPr>
          <w:rFonts w:ascii="Century Schoolbook" w:hAnsi="Century Schoolbook"/>
          <w:sz w:val="24"/>
          <w:szCs w:val="24"/>
        </w:rPr>
        <w:t>cytoarchitechtonic areas, broader anatomical (e.g. inferior frontal junction [IFJ]) labels were assigned. Right</w:t>
      </w:r>
      <w:ins w:id="116" w:author="Tal Yarkoni" w:date="2016-10-14T15:55:00Z">
        <w:r w:rsidR="008041FA">
          <w:rPr>
            <w:rFonts w:ascii="Century Schoolbook" w:hAnsi="Century Schoolbook"/>
            <w:sz w:val="24"/>
            <w:szCs w:val="24"/>
          </w:rPr>
          <w:t>:</w:t>
        </w:r>
      </w:ins>
      <w:r w:rsidRPr="00055A4D">
        <w:rPr>
          <w:rFonts w:ascii="Century Schoolbook" w:hAnsi="Century Schoolbook"/>
          <w:sz w:val="24"/>
          <w:szCs w:val="24"/>
        </w:rPr>
        <w:t xml:space="preserve"> </w:t>
      </w:r>
      <w:r w:rsidR="00592F70">
        <w:rPr>
          <w:rFonts w:ascii="Century Schoolbook" w:hAnsi="Century Schoolbook"/>
          <w:sz w:val="24"/>
          <w:szCs w:val="24"/>
        </w:rPr>
        <w:t xml:space="preserve">Meta-analytic co-activation contrast of fronto-parietal LFC. </w:t>
      </w:r>
      <w:r w:rsidRPr="00055A4D">
        <w:rPr>
          <w:rFonts w:ascii="Century Schoolbook" w:hAnsi="Century Schoolbook"/>
          <w:sz w:val="24"/>
          <w:szCs w:val="24"/>
        </w:rPr>
        <w:t xml:space="preserve">Colored voxels indicate significantly greater co-activation with the seed region of the same color than other lateral frontal regions in the fronto-parietal network. Images are presented using neurological convention and </w:t>
      </w:r>
      <w:r w:rsidR="009252D2">
        <w:rPr>
          <w:rFonts w:ascii="Century Schoolbook" w:hAnsi="Century Schoolbook"/>
          <w:sz w:val="24"/>
          <w:szCs w:val="24"/>
        </w:rPr>
        <w:t>are</w:t>
      </w:r>
      <w:r w:rsidRPr="00055A4D">
        <w:rPr>
          <w:rFonts w:ascii="Century Schoolbook" w:hAnsi="Century Schoolbook"/>
          <w:sz w:val="24"/>
          <w:szCs w:val="24"/>
        </w:rPr>
        <w:t xml:space="preserve"> corrected using </w:t>
      </w:r>
      <w:r w:rsidR="009252D2">
        <w:rPr>
          <w:rFonts w:ascii="Century Schoolbook" w:hAnsi="Century Schoolbook"/>
          <w:sz w:val="24"/>
          <w:szCs w:val="24"/>
        </w:rPr>
        <w:t>f</w:t>
      </w:r>
      <w:r w:rsidRPr="00055A4D">
        <w:rPr>
          <w:rFonts w:ascii="Century Schoolbook" w:hAnsi="Century Schoolbook"/>
          <w:sz w:val="24"/>
          <w:szCs w:val="24"/>
        </w:rPr>
        <w:t>alse</w:t>
      </w:r>
      <w:r w:rsidR="00592F70">
        <w:rPr>
          <w:rFonts w:ascii="Century Schoolbook" w:hAnsi="Century Schoolbook"/>
          <w:sz w:val="24"/>
          <w:szCs w:val="24"/>
        </w:rPr>
        <w:t xml:space="preserve"> discovery rate </w:t>
      </w:r>
      <w:r w:rsidR="009252D2">
        <w:rPr>
          <w:rFonts w:ascii="Century Schoolbook" w:hAnsi="Century Schoolbook"/>
          <w:sz w:val="24"/>
          <w:szCs w:val="24"/>
        </w:rPr>
        <w:t>(</w:t>
      </w:r>
      <w:ins w:id="117" w:author="Tal Yarkoni" w:date="2016-10-14T15:55:00Z">
        <w:r w:rsidR="00A478C6">
          <w:rPr>
            <w:rFonts w:ascii="Century Schoolbook" w:hAnsi="Century Schoolbook"/>
            <w:sz w:val="24"/>
            <w:szCs w:val="24"/>
          </w:rPr>
          <w:t xml:space="preserve">FDR; </w:t>
        </w:r>
      </w:ins>
      <w:r w:rsidR="00592F70">
        <w:rPr>
          <w:rFonts w:ascii="Century Schoolbook" w:hAnsi="Century Schoolbook"/>
          <w:sz w:val="24"/>
          <w:szCs w:val="24"/>
        </w:rPr>
        <w:t>q = 0.01</w:t>
      </w:r>
      <w:r w:rsidR="009252D2">
        <w:rPr>
          <w:rFonts w:ascii="Century Schoolbook" w:hAnsi="Century Schoolbook"/>
          <w:sz w:val="24"/>
          <w:szCs w:val="24"/>
        </w:rPr>
        <w:t>)</w:t>
      </w:r>
      <w:r w:rsidR="00592F70">
        <w:rPr>
          <w:rFonts w:ascii="Century Schoolbook" w:hAnsi="Century Schoolbook"/>
          <w:sz w:val="24"/>
          <w:szCs w:val="24"/>
        </w:rPr>
        <w:t xml:space="preserve">. </w:t>
      </w:r>
    </w:p>
    <w:p w14:paraId="3ABE7F03" w14:textId="26A03B0F" w:rsidR="00137F8D" w:rsidRPr="00321B0C" w:rsidRDefault="2CB9C50C" w:rsidP="00C15B87">
      <w:pPr>
        <w:pStyle w:val="Normal1"/>
        <w:ind w:firstLine="720"/>
        <w:rPr>
          <w:rFonts w:ascii="Century Schoolbook" w:eastAsia="Century Schoolbook" w:hAnsi="Century Schoolbook" w:cs="Century Schoolbook"/>
          <w:sz w:val="24"/>
          <w:szCs w:val="24"/>
        </w:rPr>
      </w:pPr>
      <w:r w:rsidRPr="2CB9C50C">
        <w:rPr>
          <w:rFonts w:ascii="Century Schoolbook" w:eastAsia="Century Schoolbook" w:hAnsi="Century Schoolbook" w:cs="Century Schoolbook"/>
          <w:b/>
          <w:bCs/>
          <w:sz w:val="24"/>
          <w:szCs w:val="24"/>
        </w:rPr>
        <w:t>Meta-analytic co-activation.</w:t>
      </w:r>
      <w:r w:rsidRPr="2CB9C50C">
        <w:rPr>
          <w:rFonts w:ascii="Century Schoolbook" w:eastAsia="Century Schoolbook" w:hAnsi="Century Schoolbook" w:cs="Century Schoolbook"/>
          <w:sz w:val="24"/>
          <w:szCs w:val="24"/>
        </w:rPr>
        <w:t xml:space="preserve"> </w:t>
      </w:r>
      <w:r w:rsidR="000300B3">
        <w:rPr>
          <w:rFonts w:ascii="Century Schoolbook" w:eastAsia="Century Schoolbook" w:hAnsi="Century Schoolbook" w:cs="Century Schoolbook"/>
          <w:sz w:val="24"/>
          <w:szCs w:val="24"/>
        </w:rPr>
        <w:t>To</w:t>
      </w:r>
      <w:r w:rsidRPr="2CB9C50C">
        <w:rPr>
          <w:rFonts w:ascii="Century Schoolbook" w:eastAsia="Century Schoolbook" w:hAnsi="Century Schoolbook" w:cs="Century Schoolbook"/>
          <w:sz w:val="24"/>
          <w:szCs w:val="24"/>
        </w:rPr>
        <w:t xml:space="preserve"> better understand functional differences between these regions</w:t>
      </w:r>
      <w:r w:rsidR="000300B3">
        <w:rPr>
          <w:rFonts w:ascii="Century Schoolbook" w:eastAsia="Century Schoolbook" w:hAnsi="Century Schoolbook" w:cs="Century Schoolbook"/>
          <w:sz w:val="24"/>
          <w:szCs w:val="24"/>
        </w:rPr>
        <w:t>, w</w:t>
      </w:r>
      <w:r w:rsidR="000300B3" w:rsidRPr="2CB9C50C">
        <w:rPr>
          <w:rFonts w:ascii="Century Schoolbook" w:eastAsia="Century Schoolbook" w:hAnsi="Century Schoolbook" w:cs="Century Schoolbook"/>
          <w:sz w:val="24"/>
          <w:szCs w:val="24"/>
        </w:rPr>
        <w:t xml:space="preserve">e directly </w:t>
      </w:r>
      <w:r w:rsidR="00C15B87">
        <w:rPr>
          <w:rFonts w:ascii="Century Schoolbook" w:eastAsia="Century Schoolbook" w:hAnsi="Century Schoolbook" w:cs="Century Schoolbook"/>
          <w:sz w:val="24"/>
          <w:szCs w:val="24"/>
        </w:rPr>
        <w:t>contrasted</w:t>
      </w:r>
      <w:r w:rsidR="000300B3" w:rsidRPr="2CB9C50C">
        <w:rPr>
          <w:rFonts w:ascii="Century Schoolbook" w:eastAsia="Century Schoolbook" w:hAnsi="Century Schoolbook" w:cs="Century Schoolbook"/>
          <w:sz w:val="24"/>
          <w:szCs w:val="24"/>
        </w:rPr>
        <w:t xml:space="preserve"> the co-activation of each cluster</w:t>
      </w:r>
      <w:r w:rsidR="000300B3">
        <w:rPr>
          <w:rFonts w:ascii="Century Schoolbook" w:eastAsia="Century Schoolbook" w:hAnsi="Century Schoolbook" w:cs="Century Schoolbook"/>
          <w:sz w:val="24"/>
          <w:szCs w:val="24"/>
        </w:rPr>
        <w:t xml:space="preserve"> </w:t>
      </w:r>
      <w:ins w:id="118" w:author="Tal Yarkoni" w:date="2016-10-14T15:57:00Z">
        <w:r w:rsidR="007464D2">
          <w:rPr>
            <w:rFonts w:ascii="Century Schoolbook" w:eastAsia="Century Schoolbook" w:hAnsi="Century Schoolbook" w:cs="Century Schoolbook"/>
            <w:sz w:val="24"/>
            <w:szCs w:val="24"/>
          </w:rPr>
          <w:t>with</w:t>
        </w:r>
      </w:ins>
      <w:r w:rsidR="000300B3">
        <w:rPr>
          <w:rFonts w:ascii="Century Schoolbook" w:eastAsia="Century Schoolbook" w:hAnsi="Century Schoolbook" w:cs="Century Schoolbook"/>
          <w:sz w:val="24"/>
          <w:szCs w:val="24"/>
        </w:rPr>
        <w:t xml:space="preserve"> </w:t>
      </w:r>
      <w:r w:rsidR="00C15B87">
        <w:rPr>
          <w:rFonts w:ascii="Century Schoolbook" w:eastAsia="Century Schoolbook" w:hAnsi="Century Schoolbook" w:cs="Century Schoolbook"/>
          <w:sz w:val="24"/>
          <w:szCs w:val="24"/>
        </w:rPr>
        <w:t xml:space="preserve">that of LFC as whole in order to identify voxels across the brain that differentially </w:t>
      </w:r>
      <w:r w:rsidR="00C15B87" w:rsidRPr="2CB9C50C">
        <w:rPr>
          <w:rFonts w:ascii="Century Schoolbook" w:eastAsia="Century Schoolbook" w:hAnsi="Century Schoolbook" w:cs="Century Schoolbook"/>
          <w:sz w:val="24"/>
          <w:szCs w:val="24"/>
        </w:rPr>
        <w:t>co-</w:t>
      </w:r>
      <w:r w:rsidR="00C15B87">
        <w:rPr>
          <w:rFonts w:ascii="Century Schoolbook" w:eastAsia="Century Schoolbook" w:hAnsi="Century Schoolbook" w:cs="Century Schoolbook"/>
          <w:sz w:val="24"/>
          <w:szCs w:val="24"/>
        </w:rPr>
        <w:t xml:space="preserve">activated with each cluster. </w:t>
      </w:r>
      <w:r w:rsidRPr="2CB9C50C">
        <w:rPr>
          <w:rFonts w:ascii="Century Schoolbook" w:eastAsia="Century Schoolbook" w:hAnsi="Century Schoolbook" w:cs="Century Schoolbook"/>
          <w:sz w:val="24"/>
          <w:szCs w:val="24"/>
        </w:rPr>
        <w:t xml:space="preserve"> </w:t>
      </w:r>
      <w:r w:rsidR="000300B3">
        <w:rPr>
          <w:rFonts w:ascii="Century Schoolbook" w:eastAsia="Century Schoolbook" w:hAnsi="Century Schoolbook" w:cs="Century Schoolbook"/>
          <w:sz w:val="24"/>
          <w:szCs w:val="24"/>
        </w:rPr>
        <w:t xml:space="preserve">Strikingly, </w:t>
      </w:r>
      <w:r w:rsidR="00B65962">
        <w:rPr>
          <w:rFonts w:ascii="Century Schoolbook" w:eastAsia="Century Schoolbook" w:hAnsi="Century Schoolbook" w:cs="Century Schoolbook"/>
          <w:sz w:val="24"/>
          <w:szCs w:val="24"/>
        </w:rPr>
        <w:t xml:space="preserve">we observed </w:t>
      </w:r>
      <w:r w:rsidR="007A2617">
        <w:rPr>
          <w:rFonts w:ascii="Century Schoolbook" w:eastAsia="Century Schoolbook" w:hAnsi="Century Schoolbook" w:cs="Century Schoolbook"/>
          <w:sz w:val="24"/>
          <w:szCs w:val="24"/>
        </w:rPr>
        <w:t xml:space="preserve">that </w:t>
      </w:r>
      <w:ins w:id="119" w:author="Tal Yarkoni" w:date="2016-10-14T15:57:00Z">
        <w:r w:rsidR="00A163FF">
          <w:rPr>
            <w:rFonts w:ascii="Century Schoolbook" w:eastAsia="Century Schoolbook" w:hAnsi="Century Schoolbook" w:cs="Century Schoolbook"/>
            <w:sz w:val="24"/>
            <w:szCs w:val="24"/>
          </w:rPr>
          <w:t>most</w:t>
        </w:r>
      </w:ins>
      <w:r w:rsidR="00B65962">
        <w:rPr>
          <w:rFonts w:ascii="Century Schoolbook" w:eastAsia="Century Schoolbook" w:hAnsi="Century Schoolbook" w:cs="Century Schoolbook"/>
          <w:sz w:val="24"/>
          <w:szCs w:val="24"/>
        </w:rPr>
        <w:t xml:space="preserve"> differential co-activation</w:t>
      </w:r>
      <w:r w:rsidR="00C15B87">
        <w:rPr>
          <w:rFonts w:ascii="Century Schoolbook" w:eastAsia="Century Schoolbook" w:hAnsi="Century Schoolbook" w:cs="Century Schoolbook"/>
          <w:sz w:val="24"/>
          <w:szCs w:val="24"/>
        </w:rPr>
        <w:t xml:space="preserve"> </w:t>
      </w:r>
      <w:r w:rsidR="007A2617">
        <w:rPr>
          <w:rFonts w:ascii="Century Schoolbook" w:eastAsia="Century Schoolbook" w:hAnsi="Century Schoolbook" w:cs="Century Schoolbook"/>
          <w:sz w:val="24"/>
          <w:szCs w:val="24"/>
        </w:rPr>
        <w:t xml:space="preserve">occurred </w:t>
      </w:r>
      <w:r w:rsidR="000300B3">
        <w:rPr>
          <w:rFonts w:ascii="Century Schoolbook" w:eastAsia="Century Schoolbook" w:hAnsi="Century Schoolbook" w:cs="Century Schoolbook"/>
          <w:sz w:val="24"/>
          <w:szCs w:val="24"/>
        </w:rPr>
        <w:t>within</w:t>
      </w:r>
      <w:r w:rsidRPr="2CB9C50C">
        <w:rPr>
          <w:rFonts w:ascii="Century Schoolbook" w:eastAsia="Century Schoolbook" w:hAnsi="Century Schoolbook" w:cs="Century Schoolbook"/>
          <w:sz w:val="24"/>
          <w:szCs w:val="24"/>
        </w:rPr>
        <w:t xml:space="preserve"> other </w:t>
      </w:r>
      <w:r w:rsidR="000300B3" w:rsidRPr="2CB9C50C">
        <w:rPr>
          <w:rFonts w:ascii="Century Schoolbook" w:eastAsia="Century Schoolbook" w:hAnsi="Century Schoolbook" w:cs="Century Schoolbook"/>
          <w:sz w:val="24"/>
          <w:szCs w:val="24"/>
        </w:rPr>
        <w:t>cortical</w:t>
      </w:r>
      <w:r w:rsidRPr="2CB9C50C">
        <w:rPr>
          <w:rFonts w:ascii="Century Schoolbook" w:eastAsia="Century Schoolbook" w:hAnsi="Century Schoolbook" w:cs="Century Schoolbook"/>
          <w:sz w:val="24"/>
          <w:szCs w:val="24"/>
        </w:rPr>
        <w:t xml:space="preserve"> association </w:t>
      </w:r>
      <w:r w:rsidR="000300B3" w:rsidRPr="2CB9C50C">
        <w:rPr>
          <w:rFonts w:ascii="Century Schoolbook" w:eastAsia="Century Schoolbook" w:hAnsi="Century Schoolbook" w:cs="Century Schoolbook"/>
          <w:sz w:val="24"/>
          <w:szCs w:val="24"/>
        </w:rPr>
        <w:t>cortex</w:t>
      </w:r>
      <w:r w:rsidRPr="2CB9C50C">
        <w:rPr>
          <w:rFonts w:ascii="Century Schoolbook" w:eastAsia="Century Schoolbook" w:hAnsi="Century Schoolbook" w:cs="Century Schoolbook"/>
          <w:sz w:val="24"/>
          <w:szCs w:val="24"/>
        </w:rPr>
        <w:t xml:space="preserve"> </w:t>
      </w:r>
      <w:r w:rsidR="000300B3" w:rsidRPr="2CB9C50C">
        <w:rPr>
          <w:rFonts w:ascii="Century Schoolbook" w:eastAsia="Century Schoolbook" w:hAnsi="Century Schoolbook" w:cs="Century Schoolbook"/>
          <w:sz w:val="24"/>
          <w:szCs w:val="24"/>
        </w:rPr>
        <w:t>areas</w:t>
      </w:r>
      <w:r w:rsidR="000300B3">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 xml:space="preserve">such as lateral parietal cortex (LPC), pre-SMA and MCC, and the insula.  Across LPC, each LFC cluster co-activated most strongly with distinct areas across a gradient extending from tempo-parietal junction to the lateral parieto-occipital sulcus. For example, clusters ‘9/46c’ and all fronto-polar clusters showed greater co-activation with parietal cortex ventral to the intraparietal sulcus. In contrast, area ‘6/8’ and all four ‘mid’ LPFC clusters showed greater co-activation within and dorsal to the intraparietal sulcus.  </w:t>
      </w:r>
    </w:p>
    <w:p w14:paraId="75C002EC" w14:textId="1CF196F8" w:rsidR="005F3DB1" w:rsidRPr="00055A4D" w:rsidRDefault="005F3DB1" w:rsidP="003C03B6">
      <w:pPr>
        <w:pStyle w:val="Normal1"/>
        <w:ind w:firstLine="720"/>
        <w:rPr>
          <w:rFonts w:ascii="Century Schoolbook" w:hAnsi="Century Schoolbook"/>
          <w:sz w:val="24"/>
          <w:szCs w:val="24"/>
        </w:rPr>
      </w:pPr>
      <w:r w:rsidRPr="2CB9C50C">
        <w:rPr>
          <w:rFonts w:ascii="Century Schoolbook" w:eastAsia="Century Schoolbook" w:hAnsi="Century Schoolbook" w:cs="Century Schoolbook"/>
          <w:sz w:val="24"/>
          <w:szCs w:val="24"/>
        </w:rPr>
        <w:t>Similarly</w:t>
      </w:r>
      <w:r w:rsidR="00F24233">
        <w:rPr>
          <w:rFonts w:ascii="Century Schoolbook" w:eastAsia="Century Schoolbook" w:hAnsi="Century Schoolbook" w:cs="Century Schoolbook"/>
          <w:sz w:val="24"/>
          <w:szCs w:val="24"/>
        </w:rPr>
        <w:t xml:space="preserve"> in medial PFC</w:t>
      </w:r>
      <w:r w:rsidR="00E376F9">
        <w:rPr>
          <w:rFonts w:ascii="Century Schoolbook" w:eastAsia="Century Schoolbook" w:hAnsi="Century Schoolbook" w:cs="Century Schoolbook"/>
          <w:sz w:val="24"/>
          <w:szCs w:val="24"/>
        </w:rPr>
        <w:t xml:space="preserve">, </w:t>
      </w:r>
      <w:r w:rsidR="00F24233" w:rsidRPr="2CB9C50C">
        <w:rPr>
          <w:rFonts w:ascii="Century Schoolbook" w:eastAsia="Century Schoolbook" w:hAnsi="Century Schoolbook" w:cs="Century Schoolbook"/>
          <w:sz w:val="24"/>
          <w:szCs w:val="24"/>
        </w:rPr>
        <w:t>all clusters except right IFG and ‘9/46dr’</w:t>
      </w:r>
      <w:r w:rsidR="00F24233">
        <w:rPr>
          <w:rFonts w:ascii="Century Schoolbook" w:eastAsia="Century Schoolbook" w:hAnsi="Century Schoolbook" w:cs="Century Schoolbook"/>
          <w:sz w:val="24"/>
          <w:szCs w:val="24"/>
        </w:rPr>
        <w:t xml:space="preserve"> co-activated most strongly with </w:t>
      </w:r>
      <w:r w:rsidR="00E376F9">
        <w:rPr>
          <w:rFonts w:ascii="Century Schoolbook" w:eastAsia="Century Schoolbook" w:hAnsi="Century Schoolbook" w:cs="Century Schoolbook"/>
          <w:sz w:val="24"/>
          <w:szCs w:val="24"/>
        </w:rPr>
        <w:t xml:space="preserve">slightly different portions of pre-SMA and </w:t>
      </w:r>
      <w:r w:rsidR="00F24233">
        <w:rPr>
          <w:rFonts w:ascii="Century Schoolbook" w:eastAsia="Century Schoolbook" w:hAnsi="Century Schoolbook" w:cs="Century Schoolbook"/>
          <w:sz w:val="24"/>
          <w:szCs w:val="24"/>
        </w:rPr>
        <w:t>MCC.</w:t>
      </w:r>
      <w:r w:rsidR="00E376F9">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 xml:space="preserve">Generally, more anterior clusters co-activated more strongly with more anterior portions of pre-SMA/MCC. For instance, ‘10d’ co-activated most strongly with </w:t>
      </w:r>
      <w:proofErr w:type="gramStart"/>
      <w:r w:rsidRPr="2CB9C50C">
        <w:rPr>
          <w:rFonts w:ascii="Century Schoolbook" w:eastAsia="Century Schoolbook" w:hAnsi="Century Schoolbook" w:cs="Century Schoolbook"/>
          <w:sz w:val="24"/>
          <w:szCs w:val="24"/>
        </w:rPr>
        <w:t>a</w:t>
      </w:r>
      <w:proofErr w:type="gramEnd"/>
      <w:r w:rsidRPr="2CB9C50C">
        <w:rPr>
          <w:rFonts w:ascii="Century Schoolbook" w:eastAsia="Century Schoolbook" w:hAnsi="Century Schoolbook" w:cs="Century Schoolbook"/>
          <w:sz w:val="24"/>
          <w:szCs w:val="24"/>
        </w:rPr>
        <w:t xml:space="preserve"> </w:t>
      </w:r>
      <w:r w:rsidR="00137F8D" w:rsidRPr="2CB9C50C">
        <w:rPr>
          <w:rFonts w:ascii="Century Schoolbook" w:eastAsia="Century Schoolbook" w:hAnsi="Century Schoolbook" w:cs="Century Schoolbook"/>
          <w:sz w:val="24"/>
          <w:szCs w:val="24"/>
        </w:rPr>
        <w:t xml:space="preserve">anterior </w:t>
      </w:r>
      <w:r w:rsidRPr="2CB9C50C">
        <w:rPr>
          <w:rFonts w:ascii="Century Schoolbook" w:eastAsia="Century Schoolbook" w:hAnsi="Century Schoolbook" w:cs="Century Schoolbook"/>
          <w:sz w:val="24"/>
          <w:szCs w:val="24"/>
        </w:rPr>
        <w:t xml:space="preserve">mid-cingulate cortex </w:t>
      </w:r>
      <w:r w:rsidR="00137F8D" w:rsidRPr="2CB9C50C">
        <w:rPr>
          <w:rFonts w:ascii="Century Schoolbook" w:eastAsia="Century Schoolbook" w:hAnsi="Century Schoolbook" w:cs="Century Schoolbook"/>
          <w:sz w:val="24"/>
          <w:szCs w:val="24"/>
        </w:rPr>
        <w:t>while</w:t>
      </w:r>
      <w:r w:rsidRPr="2CB9C50C">
        <w:rPr>
          <w:rFonts w:ascii="Century Schoolbook" w:eastAsia="Century Schoolbook" w:hAnsi="Century Schoolbook" w:cs="Century Schoolbook"/>
          <w:sz w:val="24"/>
          <w:szCs w:val="24"/>
        </w:rPr>
        <w:t xml:space="preserve"> ‘44 [R]’ co-activated </w:t>
      </w:r>
      <w:r w:rsidR="00137F8D" w:rsidRPr="2CB9C50C">
        <w:rPr>
          <w:rFonts w:ascii="Century Schoolbook" w:eastAsia="Century Schoolbook" w:hAnsi="Century Schoolbook" w:cs="Century Schoolbook"/>
          <w:sz w:val="24"/>
          <w:szCs w:val="24"/>
        </w:rPr>
        <w:t xml:space="preserve">most strongly </w:t>
      </w:r>
      <w:r w:rsidRPr="2CB9C50C">
        <w:rPr>
          <w:rFonts w:ascii="Century Schoolbook" w:eastAsia="Century Schoolbook" w:hAnsi="Century Schoolbook" w:cs="Century Schoolbook"/>
          <w:sz w:val="24"/>
          <w:szCs w:val="24"/>
        </w:rPr>
        <w:t>with</w:t>
      </w:r>
      <w:r w:rsidR="00137F8D" w:rsidRPr="2CB9C50C">
        <w:rPr>
          <w:rFonts w:ascii="Century Schoolbook" w:eastAsia="Century Schoolbook" w:hAnsi="Century Schoolbook" w:cs="Century Schoolbook"/>
          <w:sz w:val="24"/>
          <w:szCs w:val="24"/>
        </w:rPr>
        <w:t xml:space="preserve"> the</w:t>
      </w:r>
      <w:r w:rsidRPr="2CB9C50C">
        <w:rPr>
          <w:rFonts w:ascii="Century Schoolbook" w:eastAsia="Century Schoolbook" w:hAnsi="Century Schoolbook" w:cs="Century Schoolbook"/>
          <w:sz w:val="24"/>
          <w:szCs w:val="24"/>
        </w:rPr>
        <w:t xml:space="preserve"> </w:t>
      </w:r>
      <w:r w:rsidR="00E27D97" w:rsidRPr="2CB9C50C">
        <w:rPr>
          <w:rFonts w:ascii="Century Schoolbook" w:eastAsia="Century Schoolbook" w:hAnsi="Century Schoolbook" w:cs="Century Schoolbook"/>
          <w:sz w:val="24"/>
          <w:szCs w:val="24"/>
        </w:rPr>
        <w:t>SMA</w:t>
      </w:r>
      <w:r w:rsidRPr="2CB9C50C">
        <w:rPr>
          <w:rFonts w:ascii="Century Schoolbook" w:eastAsia="Century Schoolbook" w:hAnsi="Century Schoolbook" w:cs="Century Schoolbook"/>
          <w:sz w:val="24"/>
          <w:szCs w:val="24"/>
        </w:rPr>
        <w:t>.</w:t>
      </w:r>
      <w:r w:rsidR="003C03B6" w:rsidRPr="2CB9C50C">
        <w:rPr>
          <w:rFonts w:ascii="Century Schoolbook" w:eastAsia="Century Schoolbook" w:hAnsi="Century Schoolbook" w:cs="Century Schoolbook"/>
          <w:sz w:val="24"/>
          <w:szCs w:val="24"/>
        </w:rPr>
        <w:t xml:space="preserve"> </w:t>
      </w:r>
      <w:r w:rsidR="00F24233">
        <w:rPr>
          <w:rFonts w:ascii="Century Schoolbook" w:eastAsia="Century Schoolbook" w:hAnsi="Century Schoolbook" w:cs="Century Schoolbook"/>
          <w:sz w:val="24"/>
          <w:szCs w:val="24"/>
        </w:rPr>
        <w:t>Finally, in the insula,</w:t>
      </w:r>
      <w:r w:rsidR="00137F8D" w:rsidRPr="2CB9C50C">
        <w:rPr>
          <w:rFonts w:ascii="Century Schoolbook" w:eastAsia="Century Schoolbook" w:hAnsi="Century Schoolbook" w:cs="Century Schoolbook"/>
          <w:sz w:val="24"/>
          <w:szCs w:val="24"/>
        </w:rPr>
        <w:t xml:space="preserve"> </w:t>
      </w:r>
      <w:r w:rsidR="00F24233">
        <w:rPr>
          <w:rFonts w:ascii="Century Schoolbook" w:eastAsia="Century Schoolbook" w:hAnsi="Century Schoolbook" w:cs="Century Schoolbook"/>
          <w:sz w:val="24"/>
          <w:szCs w:val="24"/>
        </w:rPr>
        <w:t xml:space="preserve">several LFC </w:t>
      </w:r>
      <w:r w:rsidR="00D82ACD">
        <w:rPr>
          <w:rFonts w:ascii="Century Schoolbook" w:eastAsia="Century Schoolbook" w:hAnsi="Century Schoolbook" w:cs="Century Schoolbook"/>
          <w:sz w:val="24"/>
          <w:szCs w:val="24"/>
        </w:rPr>
        <w:t>subregion</w:t>
      </w:r>
      <w:r w:rsidR="00F24233">
        <w:rPr>
          <w:rFonts w:ascii="Century Schoolbook" w:eastAsia="Century Schoolbook" w:hAnsi="Century Schoolbook" w:cs="Century Schoolbook"/>
          <w:sz w:val="24"/>
          <w:szCs w:val="24"/>
        </w:rPr>
        <w:t>s exhibited differential co-activation with distinct sub-divisions of</w:t>
      </w:r>
      <w:r w:rsidR="00137F8D"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the insula.</w:t>
      </w:r>
      <w:r w:rsidR="00F36208">
        <w:rPr>
          <w:rFonts w:ascii="Century Schoolbook" w:eastAsia="Century Schoolbook" w:hAnsi="Century Schoolbook" w:cs="Century Schoolbook"/>
          <w:sz w:val="24"/>
          <w:szCs w:val="24"/>
        </w:rPr>
        <w:t xml:space="preserve"> For example, cluster</w:t>
      </w:r>
      <w:r w:rsidR="00137F8D" w:rsidRPr="2CB9C50C">
        <w:rPr>
          <w:rFonts w:ascii="Century Schoolbook" w:eastAsia="Century Schoolbook" w:hAnsi="Century Schoolbook" w:cs="Century Schoolbook"/>
          <w:sz w:val="24"/>
          <w:szCs w:val="24"/>
        </w:rPr>
        <w:t xml:space="preserve"> ’44 [R]’ co-activated most strongly with the</w:t>
      </w:r>
      <w:r w:rsidR="00F36208">
        <w:rPr>
          <w:rFonts w:ascii="Century Schoolbook" w:eastAsia="Century Schoolbook" w:hAnsi="Century Schoolbook" w:cs="Century Schoolbook"/>
          <w:sz w:val="24"/>
          <w:szCs w:val="24"/>
        </w:rPr>
        <w:t xml:space="preserve"> posterior insula</w:t>
      </w:r>
      <w:r w:rsidR="00F24233">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 xml:space="preserve"> an important region for pain and sensorimotor processing</w:t>
      </w:r>
      <w:r w:rsidRPr="2CB9C50C">
        <w:fldChar w:fldCharType="begin"/>
      </w:r>
      <w:r w:rsidR="00132E8A">
        <w:rPr>
          <w:rFonts w:ascii="Century Schoolbook" w:hAnsi="Century Schoolbook"/>
          <w:sz w:val="24"/>
          <w:szCs w:val="24"/>
        </w:rPr>
        <w:instrText xml:space="preserve"> ADDIN PAPERS2_CITATIONS &lt;citation&gt;&lt;uuid&gt;E7B79242-9DEA-4440-B0D6-3952D61E2CAE&lt;/uuid&gt;&lt;priority&gt;0&lt;/priority&gt;&lt;publications&gt;&lt;publication&gt;&lt;volume&gt;23&lt;/volume&gt;&lt;publication_date&gt;99201302041200000000222000&lt;/publication_date&gt;&lt;number&gt;3&lt;/number&gt;&lt;doi&gt;10.1093/cercor/bhs065&lt;/doi&gt;&lt;startpage&gt;739&lt;/startpage&gt;&lt;title&gt;Decoding the Role of the Insula in Human Cognition: Functional Parcellation and Large-Scale Reverse Inference&lt;/title&gt;&lt;uuid&gt;9FBCD501-48A6-47EB-9C53-EA32333DC73C&lt;/uuid&gt;&lt;subtype&gt;400&lt;/subtype&gt;&lt;endpage&gt;749&lt;/endpage&gt;&lt;type&gt;400&lt;/type&gt;&lt;url&gt;http://www.cercor.oxfordjournals.org/cgi/doi/10.1093/cercor/bhs065&lt;/url&gt;&lt;bundle&gt;&lt;publication&gt;&lt;title&gt;Cerebral Cortex&lt;/title&gt;&lt;type&gt;-100&lt;/type&gt;&lt;subtype&gt;-100&lt;/subtype&gt;&lt;uuid&gt;77496BB1-9579-49BD-B03C-B44147E85F01&lt;/uuid&gt;&lt;/publication&gt;&lt;/bundle&gt;&lt;authors&gt;&lt;author&gt;&lt;firstName&gt;L&lt;/firstName&gt;&lt;middleNames&gt;J&lt;/middleNames&gt;&lt;lastName&gt;Chang&lt;/lastName&gt;&lt;/author&gt;&lt;author&gt;&lt;firstName&gt;T&lt;/firstName&gt;&lt;lastName&gt;Yarkoni&lt;/lastName&gt;&lt;/author&gt;&lt;author&gt;&lt;firstName&gt;M&lt;/firstName&gt;&lt;middleNames&gt;W&lt;/middleNames&gt;&lt;lastName&gt;Khaw&lt;/lastName&gt;&lt;/author&gt;&lt;author&gt;&lt;firstName&gt;A&lt;/firstName&gt;&lt;middleNames&gt;G&lt;/middleNames&gt;&lt;lastName&gt;Sanfey&lt;/lastName&gt;&lt;/author&gt;&lt;/authors&gt;&lt;/publication&gt;&lt;/publications&gt;&lt;cites&gt;&lt;/cites&gt;&lt;/citation&gt;</w:instrText>
      </w:r>
      <w:r w:rsidRPr="2CB9C50C">
        <w:rPr>
          <w:rFonts w:ascii="Century Schoolbook" w:hAnsi="Century Schoolbook"/>
          <w:sz w:val="24"/>
          <w:szCs w:val="24"/>
        </w:rPr>
        <w:fldChar w:fldCharType="separate"/>
      </w:r>
      <w:ins w:id="120" w:author="Alejandro De La Vega" w:date="2016-10-20T14:54:00Z">
        <w:r w:rsidR="00132E8A">
          <w:rPr>
            <w:rFonts w:ascii="Helvetica" w:eastAsiaTheme="minorEastAsia" w:hAnsi="Helvetica" w:cs="Helvetica"/>
            <w:i/>
            <w:sz w:val="24"/>
            <w:vertAlign w:val="superscript"/>
          </w:rPr>
          <w:t>39</w:t>
        </w:r>
      </w:ins>
      <w:r w:rsidRPr="2CB9C50C">
        <w:fldChar w:fldCharType="end"/>
      </w:r>
      <w:r w:rsidR="00F24233">
        <w:rPr>
          <w:rFonts w:ascii="Century Schoolbook" w:eastAsia="Century Schoolbook" w:hAnsi="Century Schoolbook" w:cs="Century Schoolbook"/>
          <w:sz w:val="24"/>
          <w:szCs w:val="24"/>
        </w:rPr>
        <w:t>–</w:t>
      </w:r>
      <w:r w:rsidR="00137F8D" w:rsidRPr="2CB9C50C">
        <w:rPr>
          <w:rFonts w:ascii="Century Schoolbook" w:eastAsia="Century Schoolbook" w:hAnsi="Century Schoolbook" w:cs="Century Schoolbook"/>
          <w:sz w:val="24"/>
          <w:szCs w:val="24"/>
        </w:rPr>
        <w:t xml:space="preserve"> </w:t>
      </w:r>
      <w:r w:rsidR="00F24233">
        <w:rPr>
          <w:rFonts w:ascii="Century Schoolbook" w:eastAsia="Century Schoolbook" w:hAnsi="Century Schoolbook" w:cs="Century Schoolbook"/>
          <w:sz w:val="24"/>
          <w:szCs w:val="24"/>
        </w:rPr>
        <w:t>whereas</w:t>
      </w:r>
      <w:r w:rsidR="00F24233"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IFJ co-activated most strongly with the dors</w:t>
      </w:r>
      <w:r w:rsidR="000B541A">
        <w:rPr>
          <w:rFonts w:ascii="Century Schoolbook" w:eastAsia="Century Schoolbook" w:hAnsi="Century Schoolbook" w:cs="Century Schoolbook"/>
          <w:sz w:val="24"/>
          <w:szCs w:val="24"/>
        </w:rPr>
        <w:t xml:space="preserve">al </w:t>
      </w:r>
      <w:r w:rsidRPr="2CB9C50C">
        <w:rPr>
          <w:rFonts w:ascii="Century Schoolbook" w:eastAsia="Century Schoolbook" w:hAnsi="Century Schoolbook" w:cs="Century Schoolbook"/>
          <w:sz w:val="24"/>
          <w:szCs w:val="24"/>
        </w:rPr>
        <w:t xml:space="preserve">anterior insula, a </w:t>
      </w:r>
      <w:r w:rsidR="00D82ACD">
        <w:rPr>
          <w:rFonts w:ascii="Century Schoolbook" w:eastAsia="Century Schoolbook" w:hAnsi="Century Schoolbook" w:cs="Century Schoolbook"/>
          <w:sz w:val="24"/>
          <w:szCs w:val="24"/>
        </w:rPr>
        <w:t>subregion</w:t>
      </w:r>
      <w:r w:rsidRPr="2CB9C50C">
        <w:rPr>
          <w:rFonts w:ascii="Century Schoolbook" w:eastAsia="Century Schoolbook" w:hAnsi="Century Schoolbook" w:cs="Century Schoolbook"/>
          <w:sz w:val="24"/>
          <w:szCs w:val="24"/>
        </w:rPr>
        <w:t xml:space="preserve"> implicated in goal-directe</w:t>
      </w:r>
      <w:r w:rsidR="00F36208">
        <w:rPr>
          <w:rFonts w:ascii="Century Schoolbook" w:eastAsia="Century Schoolbook" w:hAnsi="Century Schoolbook" w:cs="Century Schoolbook"/>
          <w:sz w:val="24"/>
          <w:szCs w:val="24"/>
        </w:rPr>
        <w:t xml:space="preserve">d cognition. In contrast, area </w:t>
      </w:r>
      <w:r w:rsidRPr="2CB9C50C">
        <w:rPr>
          <w:rFonts w:ascii="Century Schoolbook" w:eastAsia="Century Schoolbook" w:hAnsi="Century Schoolbook" w:cs="Century Schoolbook"/>
          <w:sz w:val="24"/>
          <w:szCs w:val="24"/>
        </w:rPr>
        <w:t>10v showed greater co-activation with ventr</w:t>
      </w:r>
      <w:r w:rsidR="00E554DA">
        <w:rPr>
          <w:rFonts w:ascii="Century Schoolbook" w:eastAsia="Century Schoolbook" w:hAnsi="Century Schoolbook" w:cs="Century Schoolbook"/>
          <w:sz w:val="24"/>
          <w:szCs w:val="24"/>
        </w:rPr>
        <w:t xml:space="preserve">al </w:t>
      </w:r>
      <w:r w:rsidRPr="2CB9C50C">
        <w:rPr>
          <w:rFonts w:ascii="Century Schoolbook" w:eastAsia="Century Schoolbook" w:hAnsi="Century Schoolbook" w:cs="Century Schoolbook"/>
          <w:sz w:val="24"/>
          <w:szCs w:val="24"/>
        </w:rPr>
        <w:t xml:space="preserve">anterior insula, </w:t>
      </w:r>
      <w:r w:rsidR="00137F8D" w:rsidRPr="2CB9C50C">
        <w:rPr>
          <w:rFonts w:ascii="Century Schoolbook" w:eastAsia="Century Schoolbook" w:hAnsi="Century Schoolbook" w:cs="Century Schoolbook"/>
          <w:sz w:val="24"/>
          <w:szCs w:val="24"/>
        </w:rPr>
        <w:t>an area</w:t>
      </w:r>
      <w:r w:rsidRPr="2CB9C50C">
        <w:rPr>
          <w:rFonts w:ascii="Century Schoolbook" w:eastAsia="Century Schoolbook" w:hAnsi="Century Schoolbook" w:cs="Century Schoolbook"/>
          <w:sz w:val="24"/>
          <w:szCs w:val="24"/>
        </w:rPr>
        <w:t xml:space="preserve"> implicated in </w:t>
      </w:r>
      <w:r w:rsidR="003C03B6" w:rsidRPr="2CB9C50C">
        <w:rPr>
          <w:rFonts w:ascii="Century Schoolbook" w:eastAsia="Century Schoolbook" w:hAnsi="Century Schoolbook" w:cs="Century Schoolbook"/>
          <w:sz w:val="24"/>
          <w:szCs w:val="24"/>
        </w:rPr>
        <w:t>affect</w:t>
      </w:r>
      <w:r w:rsidR="003C03B6" w:rsidRPr="2CB9C50C">
        <w:fldChar w:fldCharType="begin"/>
      </w:r>
      <w:r w:rsidR="00132E8A">
        <w:rPr>
          <w:rFonts w:ascii="Century Schoolbook" w:hAnsi="Century Schoolbook"/>
          <w:sz w:val="24"/>
          <w:szCs w:val="24"/>
        </w:rPr>
        <w:instrText xml:space="preserve"> ADDIN PAPERS2_CITATIONS &lt;citation&gt;&lt;uuid&gt;3F00FEBC-EDC6-449E-A569-99FFDAA55EE7&lt;/uuid&gt;&lt;priority&gt;0&lt;/priority&gt;&lt;publications&gt;&lt;publication&gt;&lt;volume&gt;23&lt;/volume&gt;&lt;publication_date&gt;99201302041200000000222000&lt;/publication_date&gt;&lt;number&gt;3&lt;/number&gt;&lt;doi&gt;10.1093/cercor/bhs065&lt;/doi&gt;&lt;startpage&gt;739&lt;/startpage&gt;&lt;title&gt;Decoding the Role of the Insula in Human Cognition: Functional Parcellation and Large-Scale Reverse Inference&lt;/title&gt;&lt;uuid&gt;9FBCD501-48A6-47EB-9C53-EA32333DC73C&lt;/uuid&gt;&lt;subtype&gt;400&lt;/subtype&gt;&lt;endpage&gt;749&lt;/endpage&gt;&lt;type&gt;400&lt;/type&gt;&lt;url&gt;http://www.cercor.oxfordjournals.org/cgi/doi/10.1093/cercor/bhs065&lt;/url&gt;&lt;bundle&gt;&lt;publication&gt;&lt;title&gt;Cerebral Cortex&lt;/title&gt;&lt;type&gt;-100&lt;/type&gt;&lt;subtype&gt;-100&lt;/subtype&gt;&lt;uuid&gt;77496BB1-9579-49BD-B03C-B44147E85F01&lt;/uuid&gt;&lt;/publication&gt;&lt;/bundle&gt;&lt;authors&gt;&lt;author&gt;&lt;firstName&gt;L&lt;/firstName&gt;&lt;middleNames&gt;J&lt;/middleNames&gt;&lt;lastName&gt;Chang&lt;/lastName&gt;&lt;/author&gt;&lt;author&gt;&lt;firstName&gt;T&lt;/firstName&gt;&lt;lastName&gt;Yarkoni&lt;/lastName&gt;&lt;/author&gt;&lt;author&gt;&lt;firstName&gt;M&lt;/firstName&gt;&lt;middleNames&gt;W&lt;/middleNames&gt;&lt;lastName&gt;Khaw&lt;/lastName&gt;&lt;/author&gt;&lt;author&gt;&lt;firstName&gt;A&lt;/firstName&gt;&lt;middleNames&gt;G&lt;/middleNames&gt;&lt;lastName&gt;Sanfey&lt;/lastName&gt;&lt;/author&gt;&lt;/authors&gt;&lt;/publication&gt;&lt;/publications&gt;&lt;cites&gt;&lt;/cites&gt;&lt;/citation&gt;</w:instrText>
      </w:r>
      <w:r w:rsidR="003C03B6" w:rsidRPr="2CB9C50C">
        <w:rPr>
          <w:rFonts w:ascii="Century Schoolbook" w:hAnsi="Century Schoolbook"/>
          <w:sz w:val="24"/>
          <w:szCs w:val="24"/>
        </w:rPr>
        <w:fldChar w:fldCharType="separate"/>
      </w:r>
      <w:ins w:id="121" w:author="Alejandro De La Vega" w:date="2016-10-20T14:54:00Z">
        <w:r w:rsidR="00132E8A">
          <w:rPr>
            <w:rFonts w:ascii="Helvetica" w:eastAsiaTheme="minorEastAsia" w:hAnsi="Helvetica" w:cs="Helvetica"/>
            <w:i/>
            <w:sz w:val="24"/>
            <w:vertAlign w:val="superscript"/>
          </w:rPr>
          <w:t>39</w:t>
        </w:r>
      </w:ins>
      <w:r w:rsidR="003C03B6" w:rsidRPr="2CB9C50C">
        <w:fldChar w:fldCharType="end"/>
      </w:r>
      <w:r w:rsidR="003C03B6"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 xml:space="preserve"> </w:t>
      </w:r>
    </w:p>
    <w:p w14:paraId="623CFB63" w14:textId="19C018D8" w:rsidR="005F3DB1" w:rsidRPr="00055A4D" w:rsidRDefault="00F24233" w:rsidP="00AB2976">
      <w:pPr>
        <w:pStyle w:val="Normal1"/>
        <w:ind w:firstLine="720"/>
        <w:rPr>
          <w:rFonts w:ascii="Century Schoolbook" w:hAnsi="Century Schoolbook"/>
          <w:sz w:val="24"/>
          <w:szCs w:val="24"/>
        </w:rPr>
      </w:pPr>
      <w:r>
        <w:rPr>
          <w:rFonts w:ascii="Century Schoolbook" w:eastAsia="Century Schoolbook" w:hAnsi="Century Schoolbook" w:cs="Century Schoolbook"/>
          <w:sz w:val="24"/>
          <w:szCs w:val="24"/>
        </w:rPr>
        <w:t xml:space="preserve">This observation that the bulk of co-activation differences between LFC </w:t>
      </w:r>
      <w:r w:rsidR="00D82ACD">
        <w:rPr>
          <w:rFonts w:ascii="Century Schoolbook" w:eastAsia="Century Schoolbook" w:hAnsi="Century Schoolbook" w:cs="Century Schoolbook"/>
          <w:sz w:val="24"/>
          <w:szCs w:val="24"/>
        </w:rPr>
        <w:t>subregion</w:t>
      </w:r>
      <w:r>
        <w:rPr>
          <w:rFonts w:ascii="Century Schoolbook" w:eastAsia="Century Schoolbook" w:hAnsi="Century Schoolbook" w:cs="Century Schoolbook"/>
          <w:sz w:val="24"/>
          <w:szCs w:val="24"/>
        </w:rPr>
        <w:t xml:space="preserve">s of the fronto-parietal network occurred within other </w:t>
      </w:r>
      <w:r w:rsidR="00137F8D" w:rsidRPr="2CB9C50C">
        <w:rPr>
          <w:rFonts w:ascii="Century Schoolbook" w:eastAsia="Century Schoolbook" w:hAnsi="Century Schoolbook" w:cs="Century Schoolbook"/>
          <w:sz w:val="24"/>
          <w:szCs w:val="24"/>
        </w:rPr>
        <w:t>cortical association areas</w:t>
      </w:r>
      <w:r>
        <w:rPr>
          <w:rFonts w:ascii="Century Schoolbook" w:eastAsia="Century Schoolbook" w:hAnsi="Century Schoolbook" w:cs="Century Schoolbook"/>
          <w:sz w:val="24"/>
          <w:szCs w:val="24"/>
        </w:rPr>
        <w:t xml:space="preserve"> </w:t>
      </w:r>
      <w:r w:rsidR="00AB2976">
        <w:rPr>
          <w:rFonts w:ascii="Century Schoolbook" w:eastAsia="Century Schoolbook" w:hAnsi="Century Schoolbook" w:cs="Century Schoolbook"/>
          <w:sz w:val="24"/>
          <w:szCs w:val="24"/>
        </w:rPr>
        <w:t>is</w:t>
      </w:r>
      <w:r>
        <w:rPr>
          <w:rFonts w:ascii="Century Schoolbook" w:eastAsia="Century Schoolbook" w:hAnsi="Century Schoolbook" w:cs="Century Schoolbook"/>
          <w:sz w:val="24"/>
          <w:szCs w:val="24"/>
        </w:rPr>
        <w:t xml:space="preserve"> consistent with the hypothesis that </w:t>
      </w:r>
      <w:r w:rsidR="00137F8D" w:rsidRPr="2CB9C50C">
        <w:rPr>
          <w:rFonts w:ascii="Century Schoolbook" w:eastAsia="Century Schoolbook" w:hAnsi="Century Schoolbook" w:cs="Century Schoolbook"/>
          <w:sz w:val="24"/>
          <w:szCs w:val="24"/>
        </w:rPr>
        <w:t>association cortex is composed of parallel interdigitated networks</w:t>
      </w:r>
      <w:r w:rsidR="00137F8D" w:rsidRPr="2CB9C50C">
        <w:fldChar w:fldCharType="begin"/>
      </w:r>
      <w:r w:rsidR="00132E8A">
        <w:rPr>
          <w:rFonts w:ascii="Century Schoolbook" w:hAnsi="Century Schoolbook"/>
          <w:sz w:val="24"/>
          <w:szCs w:val="24"/>
        </w:rPr>
        <w:instrText xml:space="preserve"> ADDIN PAPERS2_CITATIONS &lt;citation&gt;&lt;uuid&gt;4CD3C4A0-3DC9-4350-9073-E4E266D4B268&lt;/uuid&gt;&lt;priority&gt;0&lt;/priority&gt;&lt;publications&gt;&lt;publication&gt;&lt;volume&gt;106&lt;/volume&gt;&lt;publication_date&gt;99201109081200000000222000&lt;/publication_date&gt;&lt;number&gt;3&lt;/number&gt;&lt;doi&gt;10.1152/jn.00338.2011&lt;/doi&gt;&lt;startpage&gt;1125&lt;/startpage&gt;&lt;title&gt;The organization of the human cerebral cortex estimated by intrinsic functional connectivity&lt;/title&gt;&lt;uuid&gt;2EC07B68-42B2-4156-934A-EFFF463BDB5C&lt;/uuid&gt;&lt;subtype&gt;400&lt;/subtype&gt;&lt;endpage&gt;1165&lt;/endpage&gt;&lt;type&gt;400&lt;/type&gt;&lt;url&gt;http://jn.physiology.org/cgi/doi/10.1152/jn.00338.2011&lt;/url&gt;&lt;bundle&gt;&lt;publication&gt;&lt;title&gt;Journal of Neurophysiology&lt;/title&gt;&lt;type&gt;-100&lt;/type&gt;&lt;subtype&gt;-100&lt;/subtype&gt;&lt;uuid&gt;C2AE4B06-88D7-43F5-B938-5A0B77962168&lt;/uuid&gt;&lt;/publication&gt;&lt;/bundle&gt;&lt;authors&gt;&lt;author&gt;&lt;firstName&gt;B&lt;/firstName&gt;&lt;middleNames&gt;T&lt;/middleNames&gt;&lt;lastName&gt;Thomas Yeo&lt;/lastName&gt;&lt;/author&gt;&lt;author&gt;&lt;firstName&gt;F&lt;/firstName&gt;&lt;middleNames&gt;M&lt;/middleNames&gt;&lt;lastName&gt;Krienen&lt;/lastName&gt;&lt;/author&gt;&lt;author&gt;&lt;firstName&gt;J&lt;/firstName&gt;&lt;lastName&gt;Sepulcre&lt;/lastName&gt;&lt;/author&gt;&lt;author&gt;&lt;firstName&gt;M&lt;/firstName&gt;&lt;middleNames&gt;R&lt;/middleNames&gt;&lt;lastName&gt;Sabuncu&lt;/lastName&gt;&lt;/author&gt;&lt;author&gt;&lt;firstName&gt;D&lt;/firstName&gt;&lt;lastName&gt;Lashkari&lt;/lastName&gt;&lt;/author&gt;&lt;author&gt;&lt;firstName&gt;M&lt;/firstName&gt;&lt;lastName&gt;Hollinshead&lt;/lastName&gt;&lt;/author&gt;&lt;author&gt;&lt;firstName&gt;J&lt;/firstName&gt;&lt;middleNames&gt;L&lt;/middleNames&gt;&lt;lastName&gt;Roffman&lt;/lastName&gt;&lt;/author&gt;&lt;author&gt;&lt;firstName&gt;J&lt;/firstName&gt;&lt;middleNames&gt;W&lt;/middleNames&gt;&lt;lastName&gt;Smoller&lt;/lastName&gt;&lt;/author&gt;&lt;author&gt;&lt;firstName&gt;L&lt;/firstName&gt;&lt;lastName&gt;Zollei&lt;/lastName&gt;&lt;/author&gt;&lt;author&gt;&lt;firstName&gt;J&lt;/firstName&gt;&lt;middleNames&gt;R&lt;/middleNames&gt;&lt;lastName&gt;Polimeni&lt;/lastName&gt;&lt;/author&gt;&lt;author&gt;&lt;firstName&gt;B&lt;/firstName&gt;&lt;lastName&gt;Fischl&lt;/lastName&gt;&lt;/author&gt;&lt;author&gt;&lt;firstName&gt;H&lt;/firstName&gt;&lt;lastName&gt;Liu&lt;/lastName&gt;&lt;/author&gt;&lt;author&gt;&lt;firstName&gt;R&lt;/firstName&gt;&lt;middleNames&gt;L&lt;/middleNames&gt;&lt;lastName&gt;Buckner&lt;/lastName&gt;&lt;/author&gt;&lt;/authors&gt;&lt;/publication&gt;&lt;/publications&gt;&lt;cites&gt;&lt;/cites&gt;&lt;/citation&gt;</w:instrText>
      </w:r>
      <w:r w:rsidR="00137F8D" w:rsidRPr="2CB9C50C">
        <w:rPr>
          <w:rFonts w:ascii="Century Schoolbook" w:hAnsi="Century Schoolbook"/>
          <w:sz w:val="24"/>
          <w:szCs w:val="24"/>
        </w:rPr>
        <w:fldChar w:fldCharType="separate"/>
      </w:r>
      <w:ins w:id="122" w:author="Alejandro De La Vega" w:date="2016-10-20T14:54:00Z">
        <w:r w:rsidR="00132E8A">
          <w:rPr>
            <w:rFonts w:ascii="Helvetica" w:eastAsiaTheme="minorEastAsia" w:hAnsi="Helvetica" w:cs="Helvetica"/>
            <w:i/>
            <w:sz w:val="24"/>
            <w:vertAlign w:val="superscript"/>
          </w:rPr>
          <w:t>33</w:t>
        </w:r>
      </w:ins>
      <w:r w:rsidR="00137F8D" w:rsidRPr="2CB9C50C">
        <w:fldChar w:fldCharType="end"/>
      </w:r>
      <w:r w:rsidR="00137F8D" w:rsidRPr="2CB9C50C">
        <w:rPr>
          <w:rFonts w:ascii="Century Schoolbook" w:eastAsia="Century Schoolbook" w:hAnsi="Century Schoolbook" w:cs="Century Schoolbook"/>
          <w:sz w:val="24"/>
          <w:szCs w:val="24"/>
        </w:rPr>
        <w:t xml:space="preserve">. </w:t>
      </w:r>
      <w:ins w:id="123" w:author="Alejandro De La Vega" w:date="2016-10-13T16:33:00Z">
        <w:r w:rsidR="000968FC">
          <w:rPr>
            <w:rFonts w:ascii="Century Schoolbook" w:eastAsia="Century Schoolbook" w:hAnsi="Century Schoolbook" w:cs="Century Schoolbook"/>
            <w:sz w:val="24"/>
            <w:szCs w:val="24"/>
          </w:rPr>
          <w:t>That is</w:t>
        </w:r>
      </w:ins>
      <w:r w:rsidR="00AB2976">
        <w:rPr>
          <w:rFonts w:ascii="Century Schoolbook" w:eastAsia="Century Schoolbook" w:hAnsi="Century Schoolbook" w:cs="Century Schoolbook"/>
          <w:sz w:val="24"/>
          <w:szCs w:val="24"/>
        </w:rPr>
        <w:t xml:space="preserve">, these findings suggest </w:t>
      </w:r>
      <w:r w:rsidR="00D82ACD">
        <w:rPr>
          <w:rFonts w:ascii="Century Schoolbook" w:eastAsia="Century Schoolbook" w:hAnsi="Century Schoolbook" w:cs="Century Schoolbook"/>
          <w:sz w:val="24"/>
          <w:szCs w:val="24"/>
        </w:rPr>
        <w:t>subregion</w:t>
      </w:r>
      <w:r w:rsidR="00AB2976">
        <w:rPr>
          <w:rFonts w:ascii="Century Schoolbook" w:eastAsia="Century Schoolbook" w:hAnsi="Century Schoolbook" w:cs="Century Schoolbook"/>
          <w:sz w:val="24"/>
          <w:szCs w:val="24"/>
        </w:rPr>
        <w:t xml:space="preserve">s of the FPN do not participate with categorically distinct sets of regions across the brain, and instead perform subtly different roles within a </w:t>
      </w:r>
      <w:proofErr w:type="gramStart"/>
      <w:r w:rsidR="00AB2976">
        <w:rPr>
          <w:rFonts w:ascii="Century Schoolbook" w:eastAsia="Century Schoolbook" w:hAnsi="Century Schoolbook" w:cs="Century Schoolbook"/>
          <w:sz w:val="24"/>
          <w:szCs w:val="24"/>
        </w:rPr>
        <w:t>parallel distributed</w:t>
      </w:r>
      <w:proofErr w:type="gramEnd"/>
      <w:r w:rsidR="00AB2976">
        <w:rPr>
          <w:rFonts w:ascii="Century Schoolbook" w:eastAsia="Century Schoolbook" w:hAnsi="Century Schoolbook" w:cs="Century Schoolbook"/>
          <w:sz w:val="24"/>
          <w:szCs w:val="24"/>
        </w:rPr>
        <w:t xml:space="preserve"> network. </w:t>
      </w:r>
      <w:r w:rsidR="005F3DB1" w:rsidRPr="2CB9C50C">
        <w:rPr>
          <w:rFonts w:ascii="Century Schoolbook" w:eastAsia="Century Schoolbook" w:hAnsi="Century Schoolbook" w:cs="Century Schoolbook"/>
          <w:sz w:val="24"/>
          <w:szCs w:val="24"/>
        </w:rPr>
        <w:t xml:space="preserve"> </w:t>
      </w:r>
    </w:p>
    <w:p w14:paraId="284628C2" w14:textId="2F603AE4" w:rsidR="00055A4D" w:rsidRPr="00055A4D" w:rsidRDefault="005F3DB1" w:rsidP="005F3DB1">
      <w:pPr>
        <w:pStyle w:val="Normal1"/>
        <w:ind w:firstLine="720"/>
        <w:rPr>
          <w:rFonts w:ascii="Century Schoolbook" w:hAnsi="Century Schoolbook"/>
          <w:sz w:val="24"/>
          <w:szCs w:val="24"/>
        </w:rPr>
      </w:pPr>
      <w:proofErr w:type="gramStart"/>
      <w:r w:rsidRPr="2CB9C50C">
        <w:rPr>
          <w:rFonts w:ascii="Century Schoolbook" w:eastAsia="Century Schoolbook" w:hAnsi="Century Schoolbook" w:cs="Century Schoolbook"/>
          <w:b/>
          <w:bCs/>
          <w:sz w:val="24"/>
          <w:szCs w:val="24"/>
        </w:rPr>
        <w:t>Meta-analytic functional preference.</w:t>
      </w:r>
      <w:proofErr w:type="gramEnd"/>
      <w:r w:rsidRPr="2CB9C50C">
        <w:rPr>
          <w:rFonts w:ascii="Century Schoolbook" w:eastAsia="Century Schoolbook" w:hAnsi="Century Schoolbook" w:cs="Century Schoolbook"/>
          <w:sz w:val="24"/>
          <w:szCs w:val="24"/>
        </w:rPr>
        <w:t xml:space="preserve"> </w:t>
      </w:r>
      <w:r w:rsidR="00055A4D" w:rsidRPr="2CB9C50C">
        <w:rPr>
          <w:rFonts w:ascii="Century Schoolbook" w:eastAsia="Century Schoolbook" w:hAnsi="Century Schoolbook" w:cs="Century Schoolbook"/>
          <w:sz w:val="24"/>
          <w:szCs w:val="24"/>
        </w:rPr>
        <w:t xml:space="preserve">Next, we used a data-driven approach that surveyed a broad range of fMRI studies to </w:t>
      </w:r>
      <w:r w:rsidR="00FF70E8">
        <w:rPr>
          <w:rFonts w:ascii="Century Schoolbook" w:eastAsia="Century Schoolbook" w:hAnsi="Century Schoolbook" w:cs="Century Schoolbook"/>
          <w:sz w:val="24"/>
          <w:szCs w:val="24"/>
        </w:rPr>
        <w:t>quantify the degree to which distinct</w:t>
      </w:r>
      <w:r w:rsidR="00055A4D" w:rsidRPr="2CB9C50C">
        <w:rPr>
          <w:rFonts w:ascii="Century Schoolbook" w:eastAsia="Century Schoolbook" w:hAnsi="Century Schoolbook" w:cs="Century Schoolbook"/>
          <w:sz w:val="24"/>
          <w:szCs w:val="24"/>
        </w:rPr>
        <w:t xml:space="preserve"> psychological states </w:t>
      </w:r>
      <w:r w:rsidR="00FF70E8">
        <w:rPr>
          <w:rFonts w:ascii="Century Schoolbook" w:eastAsia="Century Schoolbook" w:hAnsi="Century Schoolbook" w:cs="Century Schoolbook"/>
          <w:sz w:val="24"/>
          <w:szCs w:val="24"/>
        </w:rPr>
        <w:t xml:space="preserve">might be </w:t>
      </w:r>
      <w:r w:rsidR="00AC6321">
        <w:rPr>
          <w:rFonts w:ascii="Century Schoolbook" w:eastAsia="Century Schoolbook" w:hAnsi="Century Schoolbook" w:cs="Century Schoolbook"/>
          <w:sz w:val="24"/>
          <w:szCs w:val="24"/>
        </w:rPr>
        <w:t>preferentially</w:t>
      </w:r>
      <w:r w:rsidR="00AC6321" w:rsidRPr="2CB9C50C">
        <w:rPr>
          <w:rFonts w:ascii="Century Schoolbook" w:eastAsia="Century Schoolbook" w:hAnsi="Century Schoolbook" w:cs="Century Schoolbook"/>
          <w:sz w:val="24"/>
          <w:szCs w:val="24"/>
        </w:rPr>
        <w:t xml:space="preserve"> </w:t>
      </w:r>
      <w:r w:rsidR="00055A4D" w:rsidRPr="2CB9C50C">
        <w:rPr>
          <w:rFonts w:ascii="Century Schoolbook" w:eastAsia="Century Schoolbook" w:hAnsi="Century Schoolbook" w:cs="Century Schoolbook"/>
          <w:sz w:val="24"/>
          <w:szCs w:val="24"/>
        </w:rPr>
        <w:t xml:space="preserve">associated with </w:t>
      </w:r>
      <w:r w:rsidR="005C48DE">
        <w:rPr>
          <w:rFonts w:ascii="Century Schoolbook" w:eastAsia="Century Schoolbook" w:hAnsi="Century Schoolbook" w:cs="Century Schoolbook"/>
          <w:sz w:val="24"/>
          <w:szCs w:val="24"/>
        </w:rPr>
        <w:t>different</w:t>
      </w:r>
      <w:r w:rsidR="005C48DE" w:rsidRPr="2CB9C50C">
        <w:rPr>
          <w:rFonts w:ascii="Century Schoolbook" w:eastAsia="Century Schoolbook" w:hAnsi="Century Schoolbook" w:cs="Century Schoolbook"/>
          <w:sz w:val="24"/>
          <w:szCs w:val="24"/>
        </w:rPr>
        <w:t xml:space="preserve"> </w:t>
      </w:r>
      <w:r w:rsidR="009252D2" w:rsidRPr="2CB9C50C">
        <w:rPr>
          <w:rFonts w:ascii="Century Schoolbook" w:eastAsia="Century Schoolbook" w:hAnsi="Century Schoolbook" w:cs="Century Schoolbook"/>
          <w:sz w:val="24"/>
          <w:szCs w:val="24"/>
        </w:rPr>
        <w:t>LFC cluster</w:t>
      </w:r>
      <w:r w:rsidR="005C48DE">
        <w:rPr>
          <w:rFonts w:ascii="Century Schoolbook" w:eastAsia="Century Schoolbook" w:hAnsi="Century Schoolbook" w:cs="Century Schoolbook"/>
          <w:sz w:val="24"/>
          <w:szCs w:val="24"/>
        </w:rPr>
        <w:t>s</w:t>
      </w:r>
      <w:r w:rsidR="009252D2" w:rsidRPr="2CB9C50C">
        <w:rPr>
          <w:rFonts w:ascii="Century Schoolbook" w:eastAsia="Century Schoolbook" w:hAnsi="Century Schoolbook" w:cs="Century Schoolbook"/>
          <w:sz w:val="24"/>
          <w:szCs w:val="24"/>
        </w:rPr>
        <w:t xml:space="preserve"> (Figure 1c</w:t>
      </w:r>
      <w:r w:rsidR="00055A4D" w:rsidRPr="2CB9C50C">
        <w:rPr>
          <w:rFonts w:ascii="Century Schoolbook" w:eastAsia="Century Schoolbook" w:hAnsi="Century Schoolbook" w:cs="Century Schoolbook"/>
          <w:sz w:val="24"/>
          <w:szCs w:val="24"/>
        </w:rPr>
        <w:t xml:space="preserve">). </w:t>
      </w:r>
      <w:r w:rsidR="00AC6321">
        <w:rPr>
          <w:rFonts w:ascii="Century Schoolbook" w:eastAsia="Century Schoolbook" w:hAnsi="Century Schoolbook" w:cs="Century Schoolbook"/>
          <w:sz w:val="24"/>
          <w:szCs w:val="24"/>
        </w:rPr>
        <w:t xml:space="preserve">We </w:t>
      </w:r>
      <w:r w:rsidR="00055A4D" w:rsidRPr="2CB9C50C">
        <w:rPr>
          <w:rFonts w:ascii="Century Schoolbook" w:eastAsia="Century Schoolbook" w:hAnsi="Century Schoolbook" w:cs="Century Schoolbook"/>
          <w:sz w:val="24"/>
          <w:szCs w:val="24"/>
        </w:rPr>
        <w:t>trained</w:t>
      </w:r>
      <w:r w:rsidR="00AC6321">
        <w:rPr>
          <w:rFonts w:ascii="Century Schoolbook" w:eastAsia="Century Schoolbook" w:hAnsi="Century Schoolbook" w:cs="Century Schoolbook"/>
          <w:sz w:val="24"/>
          <w:szCs w:val="24"/>
        </w:rPr>
        <w:t xml:space="preserve"> </w:t>
      </w:r>
      <w:r w:rsidR="00054D84">
        <w:rPr>
          <w:rFonts w:ascii="Century Schoolbook" w:eastAsia="Century Schoolbook" w:hAnsi="Century Schoolbook" w:cs="Century Schoolbook"/>
          <w:sz w:val="24"/>
          <w:szCs w:val="24"/>
        </w:rPr>
        <w:t xml:space="preserve">naïve Bayes </w:t>
      </w:r>
      <w:r w:rsidR="00055A4D" w:rsidRPr="2CB9C50C">
        <w:rPr>
          <w:rFonts w:ascii="Century Schoolbook" w:eastAsia="Century Schoolbook" w:hAnsi="Century Schoolbook" w:cs="Century Schoolbook"/>
          <w:sz w:val="24"/>
          <w:szCs w:val="24"/>
        </w:rPr>
        <w:t>classifier</w:t>
      </w:r>
      <w:r w:rsidR="00AC6321">
        <w:rPr>
          <w:rFonts w:ascii="Century Schoolbook" w:eastAsia="Century Schoolbook" w:hAnsi="Century Schoolbook" w:cs="Century Schoolbook"/>
          <w:sz w:val="24"/>
          <w:szCs w:val="24"/>
        </w:rPr>
        <w:t>s</w:t>
      </w:r>
      <w:r w:rsidR="00055A4D" w:rsidRPr="2CB9C50C">
        <w:rPr>
          <w:rFonts w:ascii="Century Schoolbook" w:eastAsia="Century Schoolbook" w:hAnsi="Century Schoolbook" w:cs="Century Schoolbook"/>
          <w:sz w:val="24"/>
          <w:szCs w:val="24"/>
        </w:rPr>
        <w:t xml:space="preserve"> to predict </w:t>
      </w:r>
      <w:r w:rsidR="007F4024">
        <w:rPr>
          <w:rFonts w:ascii="Century Schoolbook" w:eastAsia="Century Schoolbook" w:hAnsi="Century Schoolbook" w:cs="Century Schoolbook"/>
          <w:sz w:val="24"/>
          <w:szCs w:val="24"/>
        </w:rPr>
        <w:t xml:space="preserve">the presence </w:t>
      </w:r>
      <w:proofErr w:type="gramStart"/>
      <w:r w:rsidR="007F4024">
        <w:rPr>
          <w:rFonts w:ascii="Century Schoolbook" w:eastAsia="Century Schoolbook" w:hAnsi="Century Schoolbook" w:cs="Century Schoolbook"/>
          <w:sz w:val="24"/>
          <w:szCs w:val="24"/>
        </w:rPr>
        <w:t>or</w:t>
      </w:r>
      <w:proofErr w:type="gramEnd"/>
      <w:r w:rsidR="007F4024">
        <w:rPr>
          <w:rFonts w:ascii="Century Schoolbook" w:eastAsia="Century Schoolbook" w:hAnsi="Century Schoolbook" w:cs="Century Schoolbook"/>
          <w:sz w:val="24"/>
          <w:szCs w:val="24"/>
        </w:rPr>
        <w:t xml:space="preserve"> absence of activation in each LFC cluster </w:t>
      </w:r>
      <w:r w:rsidR="00055A4D" w:rsidRPr="2CB9C50C">
        <w:rPr>
          <w:rFonts w:ascii="Century Schoolbook" w:eastAsia="Century Schoolbook" w:hAnsi="Century Schoolbook" w:cs="Century Schoolbook"/>
          <w:sz w:val="24"/>
          <w:szCs w:val="24"/>
        </w:rPr>
        <w:t>using a set of 60 psychological topics derived by applying a standard topic modeling approach to the abstracts of articles in the Neurosynth database</w:t>
      </w:r>
      <w:r w:rsidR="00D44FED">
        <w:rPr>
          <w:rFonts w:ascii="Century Schoolbook" w:eastAsia="Century Schoolbook" w:hAnsi="Century Schoolbook" w:cs="Century Schoolbook"/>
          <w:sz w:val="24"/>
          <w:szCs w:val="24"/>
        </w:rPr>
        <w:fldChar w:fldCharType="begin"/>
      </w:r>
      <w:r w:rsidR="00132E8A">
        <w:rPr>
          <w:rFonts w:ascii="Century Schoolbook" w:eastAsia="Century Schoolbook" w:hAnsi="Century Schoolbook" w:cs="Century Schoolbook"/>
          <w:sz w:val="24"/>
          <w:szCs w:val="24"/>
        </w:rPr>
        <w:instrText xml:space="preserve"> ADDIN PAPERS2_CITATIONS &lt;citation&gt;&lt;uuid&gt;88437996-8373-4F33-81C8-8CC73A6F602B&lt;/uuid&gt;&lt;priority&gt;0&lt;/priority&gt;&lt;publications&gt;&lt;publication&gt;&lt;volume&gt;8&lt;/volume&gt;&lt;publication_date&gt;99201210111200000000222000&lt;/publication_date&gt;&lt;number&gt;10&lt;/number&gt;&lt;doi&gt;10.1371/journal.pcbi.1002707&lt;/doi&gt;&lt;startpage&gt;e1002707&lt;/startpage&gt;&lt;title&gt;Discovering Relations Between Mind, Brain, and Mental Disorders Using Topic Mapping&lt;/title&gt;&lt;uuid&gt;D7C805F3-0FA6-4040-A9DE-CBD2F7783171&lt;/uuid&gt;&lt;subtype&gt;400&lt;/subtype&gt;&lt;endpage&gt;14&lt;/endpage&gt;&lt;type&gt;400&lt;/type&gt;&lt;url&gt;http://dx.plos.org/10.1371/journal.pcbi.1002707&lt;/url&gt;&lt;bundle&gt;&lt;publication&gt;&lt;publisher&gt;Public Library of Science&lt;/publisher&gt;&lt;title&gt;PLoS computational biology&lt;/title&gt;&lt;citekey&gt;Anonymous:S/hY2jPn&lt;/citekey&gt;&lt;type&gt;-100&lt;/type&gt;&lt;subtype&gt;-100&lt;/subtype&gt;&lt;uuid&gt;5FC795DD-E0AD-400C-97E6-117626AACE93&lt;/uuid&gt;&lt;/publication&gt;&lt;/bundle&gt;&lt;authors&gt;&lt;author&gt;&lt;firstName&gt;Russell&lt;/firstName&gt;&lt;middleNames&gt;A&lt;/middleNames&gt;&lt;lastName&gt;Poldrack&lt;/lastName&gt;&lt;/author&gt;&lt;author&gt;&lt;firstName&gt;Jeanette&lt;/firstName&gt;&lt;middleNames&gt;A&lt;/middleNames&gt;&lt;lastName&gt;Mumford&lt;/lastName&gt;&lt;/author&gt;&lt;author&gt;&lt;firstName&gt;Tom&lt;/firstName&gt;&lt;lastName&gt;Schonberg&lt;/lastName&gt;&lt;/author&gt;&lt;author&gt;&lt;firstName&gt;Donald&lt;/firstName&gt;&lt;lastName&gt;Kalar&lt;/lastName&gt;&lt;/author&gt;&lt;author&gt;&lt;firstName&gt;Bishal&lt;/firstName&gt;&lt;lastName&gt;Barman&lt;/lastName&gt;&lt;/author&gt;&lt;author&gt;&lt;firstName&gt;Tal&lt;/firstName&gt;&lt;lastName&gt;Yarkoni&lt;/lastName&gt;&lt;/author&gt;&lt;/authors&gt;&lt;editors&gt;&lt;author&gt;&lt;firstName&gt;Olaf&lt;/firstName&gt;&lt;lastName&gt;Sporns&lt;/lastName&gt;&lt;/author&gt;&lt;/editors&gt;&lt;/publication&gt;&lt;/publications&gt;&lt;cites&gt;&lt;/cites&gt;&lt;/citation&gt;</w:instrText>
      </w:r>
      <w:r w:rsidR="00D44FED">
        <w:rPr>
          <w:rFonts w:ascii="Century Schoolbook" w:eastAsia="Century Schoolbook" w:hAnsi="Century Schoolbook" w:cs="Century Schoolbook"/>
          <w:sz w:val="24"/>
          <w:szCs w:val="24"/>
        </w:rPr>
        <w:fldChar w:fldCharType="separate"/>
      </w:r>
      <w:ins w:id="124" w:author="Alejandro De La Vega" w:date="2016-10-20T14:54:00Z">
        <w:r w:rsidR="00132E8A">
          <w:rPr>
            <w:rFonts w:eastAsiaTheme="minorEastAsia" w:cs="Cambria"/>
            <w:i/>
            <w:sz w:val="24"/>
            <w:vertAlign w:val="superscript"/>
          </w:rPr>
          <w:t>40</w:t>
        </w:r>
      </w:ins>
      <w:r w:rsidR="00D44FED">
        <w:rPr>
          <w:rFonts w:ascii="Century Schoolbook" w:eastAsia="Century Schoolbook" w:hAnsi="Century Schoolbook" w:cs="Century Schoolbook"/>
          <w:sz w:val="24"/>
          <w:szCs w:val="24"/>
        </w:rPr>
        <w:fldChar w:fldCharType="end"/>
      </w:r>
      <w:r w:rsidR="00D44FED">
        <w:rPr>
          <w:rFonts w:ascii="Century Schoolbook" w:eastAsia="Century Schoolbook" w:hAnsi="Century Schoolbook" w:cs="Century Schoolbook"/>
          <w:sz w:val="24"/>
          <w:szCs w:val="24"/>
        </w:rPr>
        <w:t>.</w:t>
      </w:r>
      <w:r w:rsidR="00055A4D" w:rsidRPr="2CB9C50C">
        <w:rPr>
          <w:rFonts w:ascii="Century Schoolbook" w:eastAsia="Century Schoolbook" w:hAnsi="Century Schoolbook" w:cs="Century Schoolbook"/>
          <w:sz w:val="24"/>
          <w:szCs w:val="24"/>
        </w:rPr>
        <w:t xml:space="preserve"> </w:t>
      </w:r>
      <w:r w:rsidR="0003443B">
        <w:rPr>
          <w:rFonts w:ascii="Century Schoolbook" w:eastAsia="Century Schoolbook" w:hAnsi="Century Schoolbook" w:cs="Century Schoolbook"/>
          <w:sz w:val="24"/>
          <w:szCs w:val="24"/>
        </w:rPr>
        <w:t>We used the</w:t>
      </w:r>
      <w:r w:rsidR="00055A4D" w:rsidRPr="2CB9C50C">
        <w:rPr>
          <w:rFonts w:ascii="Century Schoolbook" w:eastAsia="Century Schoolbook" w:hAnsi="Century Schoolbook" w:cs="Century Schoolbook"/>
          <w:sz w:val="24"/>
          <w:szCs w:val="24"/>
        </w:rPr>
        <w:t xml:space="preserve"> fitted </w:t>
      </w:r>
      <w:r w:rsidR="0003443B">
        <w:rPr>
          <w:rFonts w:ascii="Century Schoolbook" w:eastAsia="Century Schoolbook" w:hAnsi="Century Schoolbook" w:cs="Century Schoolbook"/>
          <w:sz w:val="24"/>
          <w:szCs w:val="24"/>
        </w:rPr>
        <w:t>model coefficients to</w:t>
      </w:r>
      <w:r w:rsidR="00055A4D" w:rsidRPr="2CB9C50C">
        <w:rPr>
          <w:rFonts w:ascii="Century Schoolbook" w:eastAsia="Century Schoolbook" w:hAnsi="Century Schoolbook" w:cs="Century Schoolbook"/>
          <w:sz w:val="24"/>
          <w:szCs w:val="24"/>
        </w:rPr>
        <w:t xml:space="preserve"> </w:t>
      </w:r>
      <w:r w:rsidR="0003443B">
        <w:rPr>
          <w:rFonts w:ascii="Century Schoolbook" w:eastAsia="Century Schoolbook" w:hAnsi="Century Schoolbook" w:cs="Century Schoolbook"/>
          <w:sz w:val="24"/>
          <w:szCs w:val="24"/>
        </w:rPr>
        <w:t>quantify the strength of association between each</w:t>
      </w:r>
      <w:r w:rsidR="000968FC">
        <w:rPr>
          <w:rFonts w:ascii="Century Schoolbook" w:eastAsia="Century Schoolbook" w:hAnsi="Century Schoolbook" w:cs="Century Schoolbook"/>
          <w:sz w:val="24"/>
          <w:szCs w:val="24"/>
        </w:rPr>
        <w:t xml:space="preserve"> psychological</w:t>
      </w:r>
      <w:r w:rsidR="00055A4D" w:rsidRPr="2CB9C50C">
        <w:rPr>
          <w:rFonts w:ascii="Century Schoolbook" w:eastAsia="Century Schoolbook" w:hAnsi="Century Schoolbook" w:cs="Century Schoolbook"/>
          <w:sz w:val="24"/>
          <w:szCs w:val="24"/>
        </w:rPr>
        <w:t xml:space="preserve"> topic </w:t>
      </w:r>
      <w:r w:rsidR="0003443B">
        <w:rPr>
          <w:rFonts w:ascii="Century Schoolbook" w:eastAsia="Century Schoolbook" w:hAnsi="Century Schoolbook" w:cs="Century Schoolbook"/>
          <w:sz w:val="24"/>
          <w:szCs w:val="24"/>
        </w:rPr>
        <w:t>and the presence of</w:t>
      </w:r>
      <w:r w:rsidR="00055A4D" w:rsidRPr="2CB9C50C">
        <w:rPr>
          <w:rFonts w:ascii="Century Schoolbook" w:eastAsia="Century Schoolbook" w:hAnsi="Century Schoolbook" w:cs="Century Schoolbook"/>
          <w:sz w:val="24"/>
          <w:szCs w:val="24"/>
        </w:rPr>
        <w:t xml:space="preserve"> </w:t>
      </w:r>
      <w:r w:rsidR="0003443B">
        <w:rPr>
          <w:rFonts w:ascii="Century Schoolbook" w:eastAsia="Century Schoolbook" w:hAnsi="Century Schoolbook" w:cs="Century Schoolbook"/>
          <w:sz w:val="24"/>
          <w:szCs w:val="24"/>
        </w:rPr>
        <w:t>activation in the corresponding LFC cluster</w:t>
      </w:r>
      <w:r w:rsidR="00055A4D" w:rsidRPr="2CB9C50C">
        <w:rPr>
          <w:rFonts w:ascii="Century Schoolbook" w:eastAsia="Century Schoolbook" w:hAnsi="Century Schoolbook" w:cs="Century Schoolbook"/>
          <w:sz w:val="24"/>
          <w:szCs w:val="24"/>
        </w:rPr>
        <w:t xml:space="preserve"> (measured as the log odds-ratio [LOR] of the probability of each topic in studies that activated a given cluster </w:t>
      </w:r>
      <w:r w:rsidR="008C5502">
        <w:rPr>
          <w:rFonts w:ascii="Century Schoolbook" w:eastAsia="Century Schoolbook" w:hAnsi="Century Schoolbook" w:cs="Century Schoolbook"/>
          <w:sz w:val="24"/>
          <w:szCs w:val="24"/>
        </w:rPr>
        <w:t xml:space="preserve">relative </w:t>
      </w:r>
      <w:r w:rsidR="00055A4D" w:rsidRPr="2CB9C50C">
        <w:rPr>
          <w:rFonts w:ascii="Century Schoolbook" w:eastAsia="Century Schoolbook" w:hAnsi="Century Schoolbook" w:cs="Century Schoolbook"/>
          <w:sz w:val="24"/>
          <w:szCs w:val="24"/>
        </w:rPr>
        <w:t xml:space="preserve">to the probability of the same topic in studies that did </w:t>
      </w:r>
      <w:r w:rsidR="00055A4D" w:rsidRPr="00054D84">
        <w:rPr>
          <w:rFonts w:ascii="Century Schoolbook" w:eastAsia="Century Schoolbook" w:hAnsi="Century Schoolbook" w:cs="Century Schoolbook"/>
          <w:i/>
          <w:sz w:val="24"/>
          <w:szCs w:val="24"/>
        </w:rPr>
        <w:t>not</w:t>
      </w:r>
      <w:r w:rsidR="00055A4D" w:rsidRPr="2CB9C50C">
        <w:rPr>
          <w:rFonts w:ascii="Century Schoolbook" w:eastAsia="Century Schoolbook" w:hAnsi="Century Schoolbook" w:cs="Century Schoolbook"/>
          <w:sz w:val="24"/>
          <w:szCs w:val="24"/>
        </w:rPr>
        <w:t xml:space="preserve"> activate the cluster). Values </w:t>
      </w:r>
      <w:r w:rsidR="00B37A99">
        <w:rPr>
          <w:rFonts w:ascii="Century Schoolbook" w:eastAsia="Century Schoolbook" w:hAnsi="Century Schoolbook" w:cs="Century Schoolbook"/>
          <w:sz w:val="24"/>
          <w:szCs w:val="24"/>
        </w:rPr>
        <w:t>greater than</w:t>
      </w:r>
      <w:r w:rsidR="00055A4D" w:rsidRPr="2CB9C50C">
        <w:rPr>
          <w:rFonts w:ascii="Century Schoolbook" w:eastAsia="Century Schoolbook" w:hAnsi="Century Schoolbook" w:cs="Century Schoolbook"/>
          <w:sz w:val="24"/>
          <w:szCs w:val="24"/>
        </w:rPr>
        <w:t xml:space="preserve"> 0 indicate that the presence of that topic in a study </w:t>
      </w:r>
      <w:r w:rsidR="00597B91">
        <w:rPr>
          <w:rFonts w:ascii="Century Schoolbook" w:eastAsia="Century Schoolbook" w:hAnsi="Century Schoolbook" w:cs="Century Schoolbook"/>
          <w:sz w:val="24"/>
          <w:szCs w:val="24"/>
        </w:rPr>
        <w:t xml:space="preserve">positively </w:t>
      </w:r>
      <w:r w:rsidR="00055A4D" w:rsidRPr="2CB9C50C">
        <w:rPr>
          <w:rFonts w:ascii="Century Schoolbook" w:eastAsia="Century Schoolbook" w:hAnsi="Century Schoolbook" w:cs="Century Schoolbook"/>
          <w:sz w:val="24"/>
          <w:szCs w:val="24"/>
        </w:rPr>
        <w:t xml:space="preserve">predicts activity in a given region. We report the results of 16 psychological topics that loaded strongly onto LFC regions (Table 1) and restrict interpretation to significant associations using False Discovery Rate (FDR; q &lt; 0.01). In addition, </w:t>
      </w:r>
      <w:r w:rsidR="00055A4D" w:rsidRPr="2CB9C50C">
        <w:rPr>
          <w:rFonts w:ascii="Century Schoolbook" w:eastAsia="Century Schoolbook" w:hAnsi="Century Schoolbook" w:cs="Century Schoolbook"/>
          <w:color w:val="333333"/>
          <w:sz w:val="24"/>
          <w:szCs w:val="24"/>
        </w:rPr>
        <w:t>whenever we comparatively discuss sets of regions</w:t>
      </w:r>
      <w:r w:rsidR="00055A4D" w:rsidRPr="2CB9C50C">
        <w:rPr>
          <w:rFonts w:ascii="Century Schoolbook" w:eastAsia="Century Schoolbook" w:hAnsi="Century Schoolbook" w:cs="Century Schoolbook"/>
          <w:sz w:val="24"/>
          <w:szCs w:val="24"/>
        </w:rPr>
        <w:t xml:space="preserve">, we </w:t>
      </w:r>
      <w:r w:rsidR="006D0A95">
        <w:rPr>
          <w:rFonts w:ascii="Century Schoolbook" w:eastAsia="Century Schoolbook" w:hAnsi="Century Schoolbook" w:cs="Century Schoolbook"/>
          <w:sz w:val="24"/>
          <w:szCs w:val="24"/>
        </w:rPr>
        <w:t>discussed differences</w:t>
      </w:r>
      <w:r w:rsidR="00055A4D" w:rsidRPr="2CB9C50C">
        <w:rPr>
          <w:rFonts w:ascii="Century Schoolbook" w:eastAsia="Century Schoolbook" w:hAnsi="Century Schoolbook" w:cs="Century Schoolbook"/>
          <w:sz w:val="24"/>
          <w:szCs w:val="24"/>
        </w:rPr>
        <w:t xml:space="preserve"> if the </w:t>
      </w:r>
      <w:r w:rsidR="00055A4D" w:rsidRPr="2CB9C50C">
        <w:rPr>
          <w:rFonts w:ascii="Century Schoolbook" w:eastAsia="Century Schoolbook" w:hAnsi="Century Schoolbook" w:cs="Century Schoolbook"/>
          <w:color w:val="333333"/>
          <w:sz w:val="24"/>
          <w:szCs w:val="24"/>
        </w:rPr>
        <w:t>95% confidence interval (CI) of a given topic did not overlap between two regions</w:t>
      </w:r>
      <w:r w:rsidR="00F26191">
        <w:rPr>
          <w:rFonts w:ascii="Century Schoolbook" w:eastAsia="Century Schoolbook" w:hAnsi="Century Schoolbook" w:cs="Century Schoolbook"/>
          <w:color w:val="333333"/>
          <w:sz w:val="24"/>
          <w:szCs w:val="24"/>
        </w:rPr>
        <w:t xml:space="preserve"> (</w:t>
      </w:r>
      <w:ins w:id="125" w:author="Alejandro De La Vega" w:date="2016-10-19T17:40:00Z">
        <w:r w:rsidR="00054D84">
          <w:rPr>
            <w:rFonts w:ascii="Century Schoolbook" w:eastAsia="Century Schoolbook" w:hAnsi="Century Schoolbook" w:cs="Century Schoolbook"/>
            <w:color w:val="333333"/>
            <w:sz w:val="24"/>
            <w:szCs w:val="24"/>
          </w:rPr>
          <w:t xml:space="preserve">SI </w:t>
        </w:r>
      </w:ins>
      <w:r w:rsidR="00F26191">
        <w:rPr>
          <w:rFonts w:ascii="Century Schoolbook" w:eastAsia="Century Schoolbook" w:hAnsi="Century Schoolbook" w:cs="Century Schoolbook"/>
          <w:color w:val="333333"/>
          <w:sz w:val="24"/>
          <w:szCs w:val="24"/>
        </w:rPr>
        <w:t xml:space="preserve">Figure </w:t>
      </w:r>
      <w:r w:rsidR="00054D84">
        <w:rPr>
          <w:rFonts w:ascii="Century Schoolbook" w:eastAsia="Century Schoolbook" w:hAnsi="Century Schoolbook" w:cs="Century Schoolbook"/>
          <w:color w:val="333333"/>
          <w:sz w:val="24"/>
          <w:szCs w:val="24"/>
        </w:rPr>
        <w:t>3</w:t>
      </w:r>
      <w:r w:rsidR="00F26191">
        <w:rPr>
          <w:rFonts w:ascii="Century Schoolbook" w:eastAsia="Century Schoolbook" w:hAnsi="Century Schoolbook" w:cs="Century Schoolbook"/>
          <w:color w:val="333333"/>
          <w:sz w:val="24"/>
          <w:szCs w:val="24"/>
        </w:rPr>
        <w:t>)</w:t>
      </w:r>
      <w:r w:rsidR="00055A4D" w:rsidRPr="2CB9C50C">
        <w:rPr>
          <w:rFonts w:ascii="Century Schoolbook" w:eastAsia="Century Schoolbook" w:hAnsi="Century Schoolbook" w:cs="Century Schoolbook"/>
          <w:color w:val="333333"/>
          <w:sz w:val="24"/>
          <w:szCs w:val="24"/>
        </w:rPr>
        <w:t xml:space="preserve">. As the latter comparisons are post-hoc and exploratory, caution in interpretation is warranted. </w:t>
      </w:r>
      <w:r w:rsidRPr="2CB9C50C">
        <w:rPr>
          <w:rFonts w:ascii="Century Schoolbook" w:eastAsia="Century Schoolbook" w:hAnsi="Century Schoolbook" w:cs="Century Schoolbook"/>
          <w:sz w:val="24"/>
          <w:szCs w:val="24"/>
        </w:rPr>
        <w:t xml:space="preserve"> </w:t>
      </w:r>
    </w:p>
    <w:p w14:paraId="5884F548" w14:textId="67669CDF" w:rsidR="005F3DB1" w:rsidRPr="00055A4D" w:rsidRDefault="005F3DB1" w:rsidP="005F3DB1">
      <w:pPr>
        <w:pStyle w:val="Normal1"/>
        <w:ind w:firstLine="720"/>
        <w:rPr>
          <w:rFonts w:ascii="Century Schoolbook" w:hAnsi="Century Schoolbook"/>
          <w:sz w:val="24"/>
          <w:szCs w:val="24"/>
        </w:rPr>
      </w:pPr>
      <w:r w:rsidRPr="00055A4D">
        <w:rPr>
          <w:rFonts w:ascii="Century Schoolbook" w:hAnsi="Century Schoolbook"/>
          <w:sz w:val="24"/>
          <w:szCs w:val="24"/>
        </w:rPr>
        <w:t xml:space="preserve">Consistent with </w:t>
      </w:r>
      <w:r w:rsidR="00421091" w:rsidRPr="00055A4D">
        <w:rPr>
          <w:rFonts w:ascii="Century Schoolbook" w:hAnsi="Century Schoolbook"/>
          <w:sz w:val="24"/>
          <w:szCs w:val="24"/>
        </w:rPr>
        <w:t xml:space="preserve">a </w:t>
      </w:r>
      <w:r w:rsidRPr="00055A4D">
        <w:rPr>
          <w:rFonts w:ascii="Century Schoolbook" w:hAnsi="Century Schoolbook"/>
          <w:sz w:val="24"/>
          <w:szCs w:val="24"/>
        </w:rPr>
        <w:t>distributed role for the fronto-parietal network in goal-directed cognition, all nine clusters were significantly associated with working-memory, all clusters except 10d and 10v were associated with conflict, and seven clusters were associated with switching</w:t>
      </w:r>
      <w:r w:rsidR="00055A4D" w:rsidRPr="00055A4D">
        <w:rPr>
          <w:rFonts w:ascii="Century Schoolbook" w:hAnsi="Century Schoolbook"/>
          <w:sz w:val="24"/>
          <w:szCs w:val="24"/>
        </w:rPr>
        <w:t xml:space="preserve"> (Figure </w:t>
      </w:r>
      <w:r w:rsidR="009252D2">
        <w:rPr>
          <w:rFonts w:ascii="Century Schoolbook" w:hAnsi="Century Schoolbook"/>
          <w:sz w:val="24"/>
          <w:szCs w:val="24"/>
        </w:rPr>
        <w:t>4</w:t>
      </w:r>
      <w:r w:rsidR="00055A4D" w:rsidRPr="00055A4D">
        <w:rPr>
          <w:rFonts w:ascii="Century Schoolbook" w:hAnsi="Century Schoolbook"/>
          <w:sz w:val="24"/>
          <w:szCs w:val="24"/>
        </w:rPr>
        <w:t>)</w:t>
      </w:r>
      <w:r w:rsidRPr="00055A4D">
        <w:rPr>
          <w:rFonts w:ascii="Century Schoolbook" w:hAnsi="Century Schoolbook"/>
          <w:sz w:val="24"/>
          <w:szCs w:val="24"/>
        </w:rPr>
        <w:t xml:space="preserve">. The present results are </w:t>
      </w:r>
      <w:proofErr w:type="gramStart"/>
      <w:r w:rsidRPr="00055A4D">
        <w:rPr>
          <w:rFonts w:ascii="Century Schoolbook" w:hAnsi="Century Schoolbook"/>
          <w:sz w:val="24"/>
          <w:szCs w:val="24"/>
        </w:rPr>
        <w:t>inconsistent</w:t>
      </w:r>
      <w:proofErr w:type="gramEnd"/>
      <w:r w:rsidRPr="00055A4D">
        <w:rPr>
          <w:rFonts w:ascii="Century Schoolbook" w:hAnsi="Century Schoolbook"/>
          <w:sz w:val="24"/>
          <w:szCs w:val="24"/>
        </w:rPr>
        <w:t xml:space="preserve"> with focal anatomical locations for high-level executive </w:t>
      </w:r>
      <w:r w:rsidR="00D53420" w:rsidRPr="00055A4D">
        <w:rPr>
          <w:rFonts w:ascii="Century Schoolbook" w:hAnsi="Century Schoolbook"/>
          <w:sz w:val="24"/>
          <w:szCs w:val="24"/>
        </w:rPr>
        <w:t>processes</w:t>
      </w:r>
      <w:r w:rsidR="00D53420">
        <w:rPr>
          <w:rFonts w:ascii="Century Schoolbook" w:hAnsi="Century Schoolbook"/>
          <w:sz w:val="24"/>
          <w:szCs w:val="24"/>
        </w:rPr>
        <w:t xml:space="preserve">; instead, these results </w:t>
      </w:r>
      <w:r w:rsidRPr="00055A4D">
        <w:rPr>
          <w:rFonts w:ascii="Century Schoolbook" w:hAnsi="Century Schoolbook"/>
          <w:sz w:val="24"/>
          <w:szCs w:val="24"/>
        </w:rPr>
        <w:t xml:space="preserve">suggest </w:t>
      </w:r>
      <w:ins w:id="126" w:author="Tal Yarkoni" w:date="2016-10-14T16:23:00Z">
        <w:r w:rsidR="007F0B8A">
          <w:rPr>
            <w:rFonts w:ascii="Century Schoolbook" w:hAnsi="Century Schoolbook"/>
            <w:sz w:val="24"/>
            <w:szCs w:val="24"/>
          </w:rPr>
          <w:t xml:space="preserve">that </w:t>
        </w:r>
      </w:ins>
      <w:r w:rsidR="00D53420" w:rsidRPr="00055A4D">
        <w:rPr>
          <w:rFonts w:ascii="Century Schoolbook" w:hAnsi="Century Schoolbook"/>
          <w:sz w:val="24"/>
          <w:szCs w:val="24"/>
        </w:rPr>
        <w:t xml:space="preserve">distributed </w:t>
      </w:r>
      <w:r w:rsidR="00D53420">
        <w:rPr>
          <w:rFonts w:ascii="Century Schoolbook" w:hAnsi="Century Schoolbook"/>
          <w:sz w:val="24"/>
          <w:szCs w:val="24"/>
        </w:rPr>
        <w:t>activation</w:t>
      </w:r>
      <w:r w:rsidR="00D53420" w:rsidRPr="00055A4D">
        <w:rPr>
          <w:rFonts w:ascii="Century Schoolbook" w:hAnsi="Century Schoolbook"/>
          <w:sz w:val="24"/>
          <w:szCs w:val="24"/>
        </w:rPr>
        <w:t xml:space="preserve"> across </w:t>
      </w:r>
      <w:r w:rsidRPr="00055A4D">
        <w:rPr>
          <w:rFonts w:ascii="Century Schoolbook" w:hAnsi="Century Schoolbook"/>
          <w:sz w:val="24"/>
          <w:szCs w:val="24"/>
        </w:rPr>
        <w:t>fronto-parietal network support</w:t>
      </w:r>
      <w:r w:rsidR="00D53420">
        <w:rPr>
          <w:rFonts w:ascii="Century Schoolbook" w:hAnsi="Century Schoolbook"/>
          <w:sz w:val="24"/>
          <w:szCs w:val="24"/>
        </w:rPr>
        <w:t>s</w:t>
      </w:r>
      <w:r w:rsidRPr="00055A4D">
        <w:rPr>
          <w:rFonts w:ascii="Century Schoolbook" w:hAnsi="Century Schoolbook"/>
          <w:sz w:val="24"/>
          <w:szCs w:val="24"/>
        </w:rPr>
        <w:t xml:space="preserve"> goal-directed cognition in the face of interference and conflict</w:t>
      </w:r>
      <w:r w:rsidRPr="00055A4D">
        <w:rPr>
          <w:rFonts w:ascii="Century Schoolbook" w:hAnsi="Century Schoolbook"/>
          <w:sz w:val="24"/>
          <w:szCs w:val="24"/>
        </w:rPr>
        <w:fldChar w:fldCharType="begin"/>
      </w:r>
      <w:r w:rsidR="00132E8A">
        <w:rPr>
          <w:rFonts w:ascii="Century Schoolbook" w:hAnsi="Century Schoolbook"/>
          <w:sz w:val="24"/>
          <w:szCs w:val="24"/>
        </w:rPr>
        <w:instrText xml:space="preserve"> ADDIN PAPERS2_CITATIONS &lt;citation&gt;&lt;uuid&gt;89FF64F3-3D9F-4048-87D8-0478D867FEAC&lt;/uuid&gt;&lt;priority&gt;0&lt;/priority&gt;&lt;publications&gt;&lt;publication&gt;&lt;uuid&gt;920D9F26-0A5E-4A21-8239-39791CD43EDB&lt;/uuid&gt;&lt;volume&gt;63&lt;/volume&gt;&lt;doi&gt;10.1016/j.neuroimage.2012.08.034&lt;/doi&gt;&lt;startpage&gt;1285&lt;/startpage&gt;&lt;publication_date&gt;99201211151200000000222000&lt;/publication_date&gt;&lt;url&gt;http://dx.doi.org/10.1016/j.neuroimage.2012.08.034&lt;/url&gt;&lt;type&gt;400&lt;/type&gt;&lt;title&gt;Rostral–caudal gradients of abstraction revealed by multi-variate pattern analysis of working memory&lt;/title&gt;&lt;publisher&gt;Elsevier Inc.&lt;/publisher&gt;&lt;number&gt;3&lt;/number&gt;&lt;subtype&gt;400&lt;/subtype&gt;&lt;endpage&gt;1294&lt;/endpage&gt;&lt;bundle&gt;&lt;publication&gt;&lt;publisher&gt;Elsevier Inc.&lt;/publisher&gt;&lt;title&gt;NeuroImage&lt;/title&gt;&lt;type&gt;-100&lt;/type&gt;&lt;subtype&gt;-100&lt;/subtype&gt;&lt;uuid&gt;6CD5DDF9-C34D-49F1-A9F1-46714B6AB5E1&lt;/uuid&gt;&lt;/publication&gt;&lt;/bundle&gt;&lt;authors&gt;&lt;author&gt;&lt;firstName&gt;Derek&lt;/firstName&gt;&lt;middleNames&gt;Evan&lt;/middleNames&gt;&lt;lastName&gt;Nee&lt;/lastName&gt;&lt;/author&gt;&lt;author&gt;&lt;firstName&gt;Joshua&lt;/firstName&gt;&lt;middleNames&gt;W&lt;/middleNames&gt;&lt;lastName&gt;Brown&lt;/lastName&gt;&lt;/author&gt;&lt;/authors&gt;&lt;/publication&gt;&lt;/publications&gt;&lt;cites&gt;&lt;/cites&gt;&lt;/citation&gt;</w:instrText>
      </w:r>
      <w:r w:rsidRPr="00055A4D">
        <w:rPr>
          <w:rFonts w:ascii="Century Schoolbook" w:hAnsi="Century Schoolbook"/>
          <w:sz w:val="24"/>
          <w:szCs w:val="24"/>
        </w:rPr>
        <w:fldChar w:fldCharType="separate"/>
      </w:r>
      <w:ins w:id="127" w:author="Alejandro De La Vega" w:date="2016-10-20T14:54:00Z">
        <w:r w:rsidR="00132E8A">
          <w:rPr>
            <w:rFonts w:eastAsiaTheme="minorEastAsia" w:cs="Cambria"/>
            <w:i/>
            <w:sz w:val="24"/>
            <w:vertAlign w:val="superscript"/>
          </w:rPr>
          <w:t>41</w:t>
        </w:r>
      </w:ins>
      <w:r w:rsidRPr="00055A4D">
        <w:rPr>
          <w:rFonts w:ascii="Century Schoolbook" w:hAnsi="Century Schoolbook"/>
          <w:sz w:val="24"/>
          <w:szCs w:val="24"/>
        </w:rPr>
        <w:fldChar w:fldCharType="end"/>
      </w:r>
      <w:r w:rsidRPr="00055A4D">
        <w:rPr>
          <w:rFonts w:ascii="Century Schoolbook" w:hAnsi="Century Schoolbook"/>
          <w:sz w:val="24"/>
          <w:szCs w:val="24"/>
        </w:rPr>
        <w:t xml:space="preserve">. </w:t>
      </w:r>
      <w:r w:rsidR="00D53420">
        <w:rPr>
          <w:rFonts w:ascii="Century Schoolbook" w:hAnsi="Century Schoolbook"/>
          <w:sz w:val="24"/>
          <w:szCs w:val="24"/>
        </w:rPr>
        <w:t>Despite the relatively low modularity we observed</w:t>
      </w:r>
      <w:ins w:id="128" w:author="Alejandro De La Vega" w:date="2016-10-13T16:20:00Z">
        <w:r w:rsidR="00D53420">
          <w:rPr>
            <w:rFonts w:ascii="Century Schoolbook" w:hAnsi="Century Schoolbook"/>
            <w:sz w:val="24"/>
            <w:szCs w:val="24"/>
          </w:rPr>
          <w:t xml:space="preserve"> across </w:t>
        </w:r>
      </w:ins>
      <w:ins w:id="129" w:author="Alejandro De La Vega" w:date="2016-10-13T16:34:00Z">
        <w:r w:rsidR="000968FC">
          <w:rPr>
            <w:rFonts w:ascii="Century Schoolbook" w:hAnsi="Century Schoolbook"/>
            <w:sz w:val="24"/>
            <w:szCs w:val="24"/>
          </w:rPr>
          <w:t>the fronto-parietal</w:t>
        </w:r>
      </w:ins>
      <w:ins w:id="130" w:author="Alejandro De La Vega" w:date="2016-10-13T16:20:00Z">
        <w:r w:rsidR="00D53420">
          <w:rPr>
            <w:rFonts w:ascii="Century Schoolbook" w:hAnsi="Century Schoolbook"/>
            <w:sz w:val="24"/>
            <w:szCs w:val="24"/>
          </w:rPr>
          <w:t xml:space="preserve"> network</w:t>
        </w:r>
      </w:ins>
      <w:r w:rsidR="006D0A95">
        <w:rPr>
          <w:rFonts w:ascii="Century Schoolbook" w:hAnsi="Century Schoolbook"/>
          <w:sz w:val="24"/>
          <w:szCs w:val="24"/>
        </w:rPr>
        <w:t xml:space="preserve">, multivariate </w:t>
      </w:r>
      <w:r w:rsidR="00D53420">
        <w:rPr>
          <w:rFonts w:ascii="Century Schoolbook" w:hAnsi="Century Schoolbook"/>
          <w:sz w:val="24"/>
          <w:szCs w:val="24"/>
        </w:rPr>
        <w:t>associations</w:t>
      </w:r>
      <w:r w:rsidR="006D0A95">
        <w:rPr>
          <w:rFonts w:ascii="Century Schoolbook" w:hAnsi="Century Schoolbook"/>
          <w:sz w:val="24"/>
          <w:szCs w:val="24"/>
        </w:rPr>
        <w:t xml:space="preserve"> </w:t>
      </w:r>
      <w:ins w:id="131" w:author="Alejandro De La Vega" w:date="2016-10-13T16:19:00Z">
        <w:r w:rsidR="00D53420">
          <w:rPr>
            <w:rFonts w:ascii="Century Schoolbook" w:hAnsi="Century Schoolbook"/>
            <w:sz w:val="24"/>
            <w:szCs w:val="24"/>
          </w:rPr>
          <w:t xml:space="preserve">between </w:t>
        </w:r>
      </w:ins>
      <w:r w:rsidR="00D53420">
        <w:rPr>
          <w:rFonts w:ascii="Century Schoolbook" w:hAnsi="Century Schoolbook"/>
          <w:sz w:val="24"/>
          <w:szCs w:val="24"/>
        </w:rPr>
        <w:t xml:space="preserve">individual </w:t>
      </w:r>
      <w:r w:rsidR="00D82ACD">
        <w:rPr>
          <w:rFonts w:ascii="Century Schoolbook" w:hAnsi="Century Schoolbook"/>
          <w:sz w:val="24"/>
          <w:szCs w:val="24"/>
        </w:rPr>
        <w:t>subregion</w:t>
      </w:r>
      <w:r w:rsidR="00D53420">
        <w:rPr>
          <w:rFonts w:ascii="Century Schoolbook" w:hAnsi="Century Schoolbook"/>
          <w:sz w:val="24"/>
          <w:szCs w:val="24"/>
        </w:rPr>
        <w:t xml:space="preserve">s and </w:t>
      </w:r>
      <w:r w:rsidR="006D0A95">
        <w:rPr>
          <w:rFonts w:ascii="Century Schoolbook" w:hAnsi="Century Schoolbook"/>
          <w:sz w:val="24"/>
          <w:szCs w:val="24"/>
        </w:rPr>
        <w:t xml:space="preserve">psychological states </w:t>
      </w:r>
      <w:r w:rsidR="00D53420">
        <w:rPr>
          <w:rFonts w:ascii="Century Schoolbook" w:hAnsi="Century Schoolbook"/>
          <w:sz w:val="24"/>
          <w:szCs w:val="24"/>
        </w:rPr>
        <w:t xml:space="preserve">suggest </w:t>
      </w:r>
      <w:ins w:id="132" w:author="Tal Yarkoni" w:date="2016-10-14T16:23:00Z">
        <w:r w:rsidR="00C66793">
          <w:rPr>
            <w:rFonts w:ascii="Century Schoolbook" w:hAnsi="Century Schoolbook"/>
            <w:sz w:val="24"/>
            <w:szCs w:val="24"/>
          </w:rPr>
          <w:t xml:space="preserve">preferential </w:t>
        </w:r>
      </w:ins>
      <w:r w:rsidR="00D53420">
        <w:rPr>
          <w:rFonts w:ascii="Century Schoolbook" w:hAnsi="Century Schoolbook"/>
          <w:sz w:val="24"/>
          <w:szCs w:val="24"/>
        </w:rPr>
        <w:t xml:space="preserve">functional </w:t>
      </w:r>
      <w:ins w:id="133" w:author="Tal Yarkoni" w:date="2016-10-14T16:24:00Z">
        <w:r w:rsidR="00C66793">
          <w:rPr>
            <w:rFonts w:ascii="Century Schoolbook" w:hAnsi="Century Schoolbook"/>
            <w:sz w:val="24"/>
            <w:szCs w:val="24"/>
          </w:rPr>
          <w:t xml:space="preserve">correlates </w:t>
        </w:r>
      </w:ins>
      <w:ins w:id="134" w:author="Alejandro De La Vega" w:date="2016-10-13T16:19:00Z">
        <w:r w:rsidR="00D53420">
          <w:rPr>
            <w:rFonts w:ascii="Century Schoolbook" w:hAnsi="Century Schoolbook"/>
            <w:sz w:val="24"/>
            <w:szCs w:val="24"/>
          </w:rPr>
          <w:t xml:space="preserve">can be identified </w:t>
        </w:r>
      </w:ins>
      <w:r w:rsidR="00D53420">
        <w:rPr>
          <w:rFonts w:ascii="Century Schoolbook" w:hAnsi="Century Schoolbook"/>
          <w:sz w:val="24"/>
          <w:szCs w:val="24"/>
        </w:rPr>
        <w:t xml:space="preserve">for </w:t>
      </w:r>
      <w:ins w:id="135" w:author="Alejandro De La Vega" w:date="2016-10-13T16:19:00Z">
        <w:r w:rsidR="00D53420">
          <w:rPr>
            <w:rFonts w:ascii="Century Schoolbook" w:hAnsi="Century Schoolbook"/>
            <w:sz w:val="24"/>
            <w:szCs w:val="24"/>
          </w:rPr>
          <w:t xml:space="preserve">each </w:t>
        </w:r>
      </w:ins>
      <w:r w:rsidR="00D53420">
        <w:rPr>
          <w:rFonts w:ascii="Century Schoolbook" w:hAnsi="Century Schoolbook"/>
          <w:sz w:val="24"/>
          <w:szCs w:val="24"/>
        </w:rPr>
        <w:t xml:space="preserve">cluster. </w:t>
      </w:r>
    </w:p>
    <w:p w14:paraId="7FC2AFB5" w14:textId="131CB973" w:rsidR="005F3DB1" w:rsidRPr="00055A4D" w:rsidRDefault="005F3DB1" w:rsidP="005F3DB1">
      <w:pPr>
        <w:spacing w:line="480" w:lineRule="auto"/>
        <w:ind w:firstLine="720"/>
        <w:rPr>
          <w:i w:val="0"/>
          <w:sz w:val="24"/>
        </w:rPr>
      </w:pPr>
      <w:proofErr w:type="gramStart"/>
      <w:r w:rsidRPr="00055A4D">
        <w:rPr>
          <w:b/>
          <w:i w:val="0"/>
          <w:sz w:val="24"/>
        </w:rPr>
        <w:t>Caudal fronto-parietal LFC.</w:t>
      </w:r>
      <w:proofErr w:type="gramEnd"/>
      <w:r w:rsidRPr="00055A4D">
        <w:rPr>
          <w:i w:val="0"/>
          <w:sz w:val="24"/>
        </w:rPr>
        <w:t xml:space="preserve"> Consistent with its co-location with the frontal eye fields, ‘6/8’ was the only cluster significantly associated with saccadic eye </w:t>
      </w:r>
      <w:r w:rsidR="000065FB">
        <w:rPr>
          <w:noProof/>
          <w:sz w:val="24"/>
        </w:rPr>
        <mc:AlternateContent>
          <mc:Choice Requires="wpg">
            <w:drawing>
              <wp:inline distT="0" distB="0" distL="0" distR="0" wp14:anchorId="24A8457F" wp14:editId="46225011">
                <wp:extent cx="6057265" cy="8572500"/>
                <wp:effectExtent l="0" t="0" r="0" b="0"/>
                <wp:docPr id="3" name="Group 3"/>
                <wp:cNvGraphicFramePr/>
                <a:graphic xmlns:a="http://schemas.openxmlformats.org/drawingml/2006/main">
                  <a:graphicData uri="http://schemas.microsoft.com/office/word/2010/wordprocessingGroup">
                    <wpg:wgp>
                      <wpg:cNvGrpSpPr/>
                      <wpg:grpSpPr>
                        <a:xfrm>
                          <a:off x="0" y="0"/>
                          <a:ext cx="6057265" cy="8572500"/>
                          <a:chOff x="0" y="0"/>
                          <a:chExt cx="6057265" cy="8572502"/>
                        </a:xfrm>
                      </wpg:grpSpPr>
                      <pic:pic xmlns:pic="http://schemas.openxmlformats.org/drawingml/2006/picture">
                        <pic:nvPicPr>
                          <pic:cNvPr id="9" name="Picture 9"/>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114801" cy="8229602"/>
                          </a:xfrm>
                          <a:prstGeom prst="rect">
                            <a:avLst/>
                          </a:prstGeom>
                        </pic:spPr>
                      </pic:pic>
                      <wps:wsp>
                        <wps:cNvPr id="25" name="Text Box 23"/>
                        <wps:cNvSpPr txBox="1">
                          <a:spLocks noChangeArrowheads="1"/>
                        </wps:cNvSpPr>
                        <wps:spPr bwMode="auto">
                          <a:xfrm>
                            <a:off x="4229100" y="1"/>
                            <a:ext cx="1828165" cy="85725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947CF7" w14:textId="77777777" w:rsidR="00D63225" w:rsidRPr="00DE76C5" w:rsidRDefault="00D63225" w:rsidP="00055A4D">
                              <w:pPr>
                                <w:rPr>
                                  <w:i w:val="0"/>
                                  <w:sz w:val="24"/>
                                </w:rPr>
                              </w:pPr>
                              <w:r>
                                <w:rPr>
                                  <w:b/>
                                  <w:i w:val="0"/>
                                  <w:sz w:val="24"/>
                                </w:rPr>
                                <w:t xml:space="preserve">Figure 4. </w:t>
                              </w:r>
                              <w:r w:rsidRPr="00DE76C5">
                                <w:rPr>
                                  <w:b/>
                                  <w:i w:val="0"/>
                                  <w:sz w:val="24"/>
                                </w:rPr>
                                <w:t xml:space="preserve">Meta-analytic functional preference profiles for lateral frontal regions in the fronto-parietal network. </w:t>
                              </w:r>
                            </w:p>
                            <w:p w14:paraId="6C8AE299" w14:textId="3C77B4BB" w:rsidR="00D63225" w:rsidRDefault="00D63225" w:rsidP="00055A4D">
                              <w:pPr>
                                <w:rPr>
                                  <w:i w:val="0"/>
                                  <w:sz w:val="24"/>
                                </w:rPr>
                              </w:pPr>
                              <w:r w:rsidRPr="00DE76C5">
                                <w:rPr>
                                  <w:i w:val="0"/>
                                  <w:sz w:val="24"/>
                                </w:rPr>
                                <w:t xml:space="preserve">Each cluster was profiled to determine which psychological </w:t>
                              </w:r>
                              <w:ins w:id="136" w:author="Alejandro De La Vega" w:date="2016-10-13T17:01:00Z">
                                <w:r>
                                  <w:rPr>
                                    <w:i w:val="0"/>
                                    <w:sz w:val="24"/>
                                  </w:rPr>
                                  <w:t>topics</w:t>
                                </w:r>
                                <w:r w:rsidRPr="00DE76C5">
                                  <w:rPr>
                                    <w:i w:val="0"/>
                                    <w:sz w:val="24"/>
                                  </w:rPr>
                                  <w:t xml:space="preserve"> </w:t>
                                </w:r>
                              </w:ins>
                              <w:r w:rsidRPr="00DE76C5">
                                <w:rPr>
                                  <w:i w:val="0"/>
                                  <w:sz w:val="24"/>
                                </w:rPr>
                                <w:t xml:space="preserve">best predicted its activation. Each of the three functional groups we identified showed distinct functional profiles, although appreciable variation was observed for each individual cluster. Strength of association is measured in log odds-ratio (LOR), and permutation-based significance </w:t>
                              </w:r>
                              <w:r>
                                <w:rPr>
                                  <w:i w:val="0"/>
                                  <w:sz w:val="24"/>
                                </w:rPr>
                                <w:t xml:space="preserve">corrected using </w:t>
                              </w:r>
                              <w:r w:rsidRPr="00DE76C5">
                                <w:rPr>
                                  <w:i w:val="0"/>
                                  <w:sz w:val="24"/>
                                </w:rPr>
                                <w:t>false d</w:t>
                              </w:r>
                              <w:r>
                                <w:rPr>
                                  <w:i w:val="0"/>
                                  <w:sz w:val="24"/>
                                </w:rPr>
                                <w:t>iscovery rate (FDR) of q = 0.01</w:t>
                              </w:r>
                              <w:r w:rsidRPr="00DE76C5">
                                <w:rPr>
                                  <w:i w:val="0"/>
                                  <w:sz w:val="24"/>
                                </w:rPr>
                                <w:t xml:space="preserve"> is indicated next to each psychological concept by color-coded dots corresponding to each region</w:t>
                              </w:r>
                              <w:r>
                                <w:rPr>
                                  <w:i w:val="0"/>
                                  <w:sz w:val="24"/>
                                </w:rPr>
                                <w:t xml:space="preserve">. </w:t>
                              </w:r>
                              <w:proofErr w:type="gramStart"/>
                              <w:r>
                                <w:rPr>
                                  <w:i w:val="0"/>
                                  <w:sz w:val="24"/>
                                </w:rPr>
                                <w:t>Negative associations are indicated by the grey circle</w:t>
                              </w:r>
                              <w:proofErr w:type="gramEnd"/>
                              <w:r>
                                <w:rPr>
                                  <w:i w:val="0"/>
                                  <w:sz w:val="24"/>
                                </w:rPr>
                                <w:t xml:space="preserve">. </w:t>
                              </w:r>
                            </w:p>
                            <w:p w14:paraId="272403BD" w14:textId="77777777" w:rsidR="00D63225" w:rsidRDefault="00D63225" w:rsidP="00055A4D"/>
                          </w:txbxContent>
                        </wps:txbx>
                        <wps:bodyPr rot="0" vert="horz" wrap="square" lIns="91440" tIns="91440" rIns="91440" bIns="91440" anchor="t" anchorCtr="0" upright="1">
                          <a:noAutofit/>
                        </wps:bodyPr>
                      </wps:wsp>
                    </wpg:wgp>
                  </a:graphicData>
                </a:graphic>
              </wp:inline>
            </w:drawing>
          </mc:Choice>
          <mc:Fallback>
            <w:pict>
              <v:group id="Group 3" o:spid="_x0000_s1026" style="width:476.95pt;height:675pt;mso-position-horizontal-relative:char;mso-position-vertical-relative:line" coordsize="6057265,85725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width:4114801;height:822960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Lv&#10;6mLDAAAA2gAAAA8AAABkcnMvZG93bnJldi54bWxEj0FrwkAUhO+C/2F5Qi9iNvYgGl1FAqJQKDQK&#10;pbdH9jUbmn0bs6uJ/75bKHgcZuYbZrMbbCPu1PnasYJ5koIgLp2uuVJwOR9mSxA+IGtsHJOCB3nY&#10;bcejDWba9fxB9yJUIkLYZ6jAhNBmUvrSkEWfuJY4et+usxii7CqpO+wj3DbyNU0X0mLNccFgS7mh&#10;8qe4WQX+/fNtvnDtMc2b3kyvX4+hL3KlXibDfg0i0BCe4f/2SStYwd+VeAPk9h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u/qYsMAAADaAAAADwAAAAAAAAAAAAAAAACcAgAA&#10;ZHJzL2Rvd25yZXYueG1sUEsFBgAAAAAEAAQA9wAAAIwDAAAAAA==&#10;">
                  <v:imagedata r:id="rId12" o:title=""/>
                  <v:path arrowok="t"/>
                </v:shape>
                <v:shapetype id="_x0000_t202" coordsize="21600,21600" o:spt="202" path="m0,0l0,21600,21600,21600,21600,0xe">
                  <v:stroke joinstyle="miter"/>
                  <v:path gradientshapeok="t" o:connecttype="rect"/>
                </v:shapetype>
                <v:shape id="Text Box 23" o:spid="_x0000_s1028" type="#_x0000_t202" style="position:absolute;left:4229100;top:1;width:1828165;height:857250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8XkywQAA&#10;ANsAAAAPAAAAZHJzL2Rvd25yZXYueG1sRI9Pi8IwFMTvC36H8ARva6rgKl2jiLLg1T+w12fzbIrJ&#10;S2li2/XTmwXB4zAzv2GW695Z0VITKs8KJuMMBHHhdcWlgvPp53MBIkRkjdYzKfijAOvV4GOJufYd&#10;H6g9xlIkCIccFZgY61zKUBhyGMa+Jk7e1TcOY5JNKXWDXYI7K6dZ9iUdVpwWDNa0NVTcjnenoHjc&#10;d4ttdWm7x/x3fumNnV3ZKjUa9ptvEJH6+A6/2nutYDqD/y/pB8jV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zfF5MsEAAADbAAAADwAAAAAAAAAAAAAAAACXAgAAZHJzL2Rvd25y&#10;ZXYueG1sUEsFBgAAAAAEAAQA9QAAAIUDAAAAAA==&#10;" filled="f" stroked="f">
                  <v:textbox inset=",7.2pt,,7.2pt">
                    <w:txbxContent>
                      <w:p w14:paraId="45947CF7" w14:textId="77777777" w:rsidR="00FC4148" w:rsidRPr="00DE76C5" w:rsidRDefault="00FC4148" w:rsidP="00055A4D">
                        <w:pPr>
                          <w:rPr>
                            <w:i w:val="0"/>
                            <w:sz w:val="24"/>
                          </w:rPr>
                        </w:pPr>
                        <w:r>
                          <w:rPr>
                            <w:b/>
                            <w:i w:val="0"/>
                            <w:sz w:val="24"/>
                          </w:rPr>
                          <w:t xml:space="preserve">Figure 4. </w:t>
                        </w:r>
                        <w:r w:rsidRPr="00DE76C5">
                          <w:rPr>
                            <w:b/>
                            <w:i w:val="0"/>
                            <w:sz w:val="24"/>
                          </w:rPr>
                          <w:t xml:space="preserve">Meta-analytic functional preference profiles for lateral frontal regions in the fronto-parietal network. </w:t>
                        </w:r>
                      </w:p>
                      <w:p w14:paraId="6C8AE299" w14:textId="3C77B4BB" w:rsidR="00FC4148" w:rsidRDefault="00FC4148" w:rsidP="00055A4D">
                        <w:pPr>
                          <w:rPr>
                            <w:i w:val="0"/>
                            <w:sz w:val="24"/>
                          </w:rPr>
                        </w:pPr>
                        <w:r w:rsidRPr="00DE76C5">
                          <w:rPr>
                            <w:i w:val="0"/>
                            <w:sz w:val="24"/>
                          </w:rPr>
                          <w:t xml:space="preserve">Each cluster was profiled to determine which psychological </w:t>
                        </w:r>
                        <w:ins w:id="214" w:author="Alejandro De La Vega" w:date="2016-10-13T17:01:00Z">
                          <w:r>
                            <w:rPr>
                              <w:i w:val="0"/>
                              <w:sz w:val="24"/>
                            </w:rPr>
                            <w:t>topics</w:t>
                          </w:r>
                          <w:r w:rsidRPr="00DE76C5">
                            <w:rPr>
                              <w:i w:val="0"/>
                              <w:sz w:val="24"/>
                            </w:rPr>
                            <w:t xml:space="preserve"> </w:t>
                          </w:r>
                        </w:ins>
                        <w:r w:rsidRPr="00DE76C5">
                          <w:rPr>
                            <w:i w:val="0"/>
                            <w:sz w:val="24"/>
                          </w:rPr>
                          <w:t xml:space="preserve">best predicted its activation. Each of the three functional groups we identified showed distinct functional profiles, although appreciable variation was observed for each individual cluster. Strength of association is measured in log odds-ratio (LOR), and permutation-based significance </w:t>
                        </w:r>
                        <w:r>
                          <w:rPr>
                            <w:i w:val="0"/>
                            <w:sz w:val="24"/>
                          </w:rPr>
                          <w:t xml:space="preserve">corrected using </w:t>
                        </w:r>
                        <w:r w:rsidRPr="00DE76C5">
                          <w:rPr>
                            <w:i w:val="0"/>
                            <w:sz w:val="24"/>
                          </w:rPr>
                          <w:t>false d</w:t>
                        </w:r>
                        <w:r>
                          <w:rPr>
                            <w:i w:val="0"/>
                            <w:sz w:val="24"/>
                          </w:rPr>
                          <w:t>iscovery rate (FDR) of q = 0.01</w:t>
                        </w:r>
                        <w:r w:rsidRPr="00DE76C5">
                          <w:rPr>
                            <w:i w:val="0"/>
                            <w:sz w:val="24"/>
                          </w:rPr>
                          <w:t xml:space="preserve"> is indicated next to each psychological concept by color-coded dots corresponding to each region</w:t>
                        </w:r>
                        <w:r>
                          <w:rPr>
                            <w:i w:val="0"/>
                            <w:sz w:val="24"/>
                          </w:rPr>
                          <w:t xml:space="preserve">. Negative associations are indicated by the grey circle. </w:t>
                        </w:r>
                      </w:p>
                      <w:p w14:paraId="272403BD" w14:textId="77777777" w:rsidR="00FC4148" w:rsidRDefault="00FC4148" w:rsidP="00055A4D"/>
                    </w:txbxContent>
                  </v:textbox>
                </v:shape>
                <w10:anchorlock/>
              </v:group>
            </w:pict>
          </mc:Fallback>
        </mc:AlternateContent>
      </w:r>
      <w:r w:rsidRPr="00055A4D">
        <w:rPr>
          <w:i w:val="0"/>
          <w:sz w:val="24"/>
        </w:rPr>
        <w:t>movements (</w:t>
      </w:r>
      <w:r w:rsidR="00273993" w:rsidRPr="00055A4D">
        <w:rPr>
          <w:i w:val="0"/>
          <w:sz w:val="24"/>
        </w:rPr>
        <w:t>i.e.</w:t>
      </w:r>
      <w:r w:rsidRPr="00055A4D">
        <w:rPr>
          <w:i w:val="0"/>
          <w:sz w:val="24"/>
        </w:rPr>
        <w:t xml:space="preserve"> ‘gaze’) in the fronto-parietal network, and was also associated with ‘attention’. This pattern suggests that area ‘6/8’ may be important for directing attention to relevant </w:t>
      </w:r>
      <w:r w:rsidR="00680DFA" w:rsidRPr="00055A4D">
        <w:rPr>
          <w:i w:val="0"/>
          <w:sz w:val="24"/>
        </w:rPr>
        <w:t xml:space="preserve">external </w:t>
      </w:r>
      <w:r w:rsidRPr="00055A4D">
        <w:rPr>
          <w:i w:val="0"/>
          <w:sz w:val="24"/>
        </w:rPr>
        <w:t xml:space="preserve">stimuli to support downstream information processing. However, ‘6/8’ was also significantly associated with </w:t>
      </w:r>
      <w:ins w:id="137" w:author="Alejandro De La Vega" w:date="2016-10-13T16:21:00Z">
        <w:r w:rsidR="008D253A">
          <w:rPr>
            <w:i w:val="0"/>
            <w:sz w:val="24"/>
          </w:rPr>
          <w:t xml:space="preserve">a </w:t>
        </w:r>
      </w:ins>
      <w:r w:rsidR="00680DFA" w:rsidRPr="00055A4D">
        <w:rPr>
          <w:i w:val="0"/>
          <w:sz w:val="24"/>
        </w:rPr>
        <w:t>‘working-memory’</w:t>
      </w:r>
      <w:ins w:id="138" w:author="Alejandro De La Vega" w:date="2016-10-13T16:21:00Z">
        <w:r w:rsidR="008D253A">
          <w:rPr>
            <w:i w:val="0"/>
            <w:sz w:val="24"/>
          </w:rPr>
          <w:t xml:space="preserve"> topic</w:t>
        </w:r>
      </w:ins>
      <w:r w:rsidR="00680DFA" w:rsidRPr="00055A4D">
        <w:rPr>
          <w:i w:val="0"/>
          <w:sz w:val="24"/>
        </w:rPr>
        <w:t xml:space="preserve">, consistent with </w:t>
      </w:r>
      <w:r w:rsidRPr="00055A4D">
        <w:rPr>
          <w:i w:val="0"/>
          <w:sz w:val="24"/>
        </w:rPr>
        <w:t xml:space="preserve">a recent lesion study </w:t>
      </w:r>
      <w:r w:rsidR="00680DFA" w:rsidRPr="00055A4D">
        <w:rPr>
          <w:i w:val="0"/>
          <w:sz w:val="24"/>
        </w:rPr>
        <w:t xml:space="preserve">implicating the FEF in a causal role </w:t>
      </w:r>
      <w:r w:rsidRPr="00055A4D">
        <w:rPr>
          <w:i w:val="0"/>
          <w:sz w:val="24"/>
        </w:rPr>
        <w:t>in working memory</w:t>
      </w:r>
      <w:r w:rsidRPr="00055A4D">
        <w:rPr>
          <w:i w:val="0"/>
          <w:sz w:val="24"/>
        </w:rPr>
        <w:fldChar w:fldCharType="begin"/>
      </w:r>
      <w:r w:rsidR="00132E8A">
        <w:rPr>
          <w:i w:val="0"/>
          <w:sz w:val="24"/>
        </w:rPr>
        <w:instrText xml:space="preserve"> ADDIN PAPERS2_CITATIONS &lt;citation&gt;&lt;uuid&gt;92B77B29-BAB9-48D4-92F8-10CAC7FA6D08&lt;/uuid&gt;&lt;priority&gt;0&lt;/priority&gt;&lt;publications&gt;&lt;publication&gt;&lt;volume&gt;36&lt;/volume&gt;&lt;publication_date&gt;99201603091200000000222000&lt;/publication_date&gt;&lt;number&gt;10&lt;/number&gt;&lt;doi&gt;10.1523/JNEUROSCI.3618-15.2016&lt;/doi&gt;&lt;startpage&gt;2847&lt;/startpage&gt;&lt;title&gt;Human Dorsolateral Prefrontal Cortex Is Not Necessary for Spatial Working Memory&lt;/title&gt;&lt;uuid&gt;6A1605D0-4CD3-492A-AD1C-1EBABA05BEBB&lt;/uuid&gt;&lt;subtype&gt;400&lt;/subtype&gt;&lt;endpage&gt;2856&lt;/endpage&gt;&lt;type&gt;400&lt;/type&gt;&lt;url&gt;http://www.jneurosci.org/cgi/doi/10.1523/JNEUROSCI.3618-15.2016&lt;/url&gt;&lt;bundle&gt;&lt;publication&gt;&lt;title&gt;Journal of Neuroscience&lt;/title&gt;&lt;type&gt;-100&lt;/type&gt;&lt;subtype&gt;-100&lt;/subtype&gt;&lt;uuid&gt;06D138AD-CBF7-4C83-9202-AD7D2A916BA2&lt;/uuid&gt;&lt;/publication&gt;&lt;/bundle&gt;&lt;authors&gt;&lt;author&gt;&lt;firstName&gt;W&lt;/firstName&gt;&lt;middleNames&gt;E&lt;/middleNames&gt;&lt;lastName&gt;Mackey&lt;/lastName&gt;&lt;/author&gt;&lt;author&gt;&lt;firstName&gt;O&lt;/firstName&gt;&lt;lastName&gt;Devinsky&lt;/lastName&gt;&lt;/author&gt;&lt;author&gt;&lt;firstName&gt;W&lt;/firstName&gt;&lt;middleNames&gt;K&lt;/middleNames&gt;&lt;lastName&gt;Doyle&lt;/lastName&gt;&lt;/author&gt;&lt;author&gt;&lt;firstName&gt;M&lt;/firstName&gt;&lt;middleNames&gt;R&lt;/middleNames&gt;&lt;lastName&gt;Meager&lt;/lastName&gt;&lt;/author&gt;&lt;author&gt;&lt;firstName&gt;C&lt;/firstName&gt;&lt;middleNames&gt;E&lt;/middleNames&gt;&lt;lastName&gt;Curtis&lt;/lastName&gt;&lt;/author&gt;&lt;/authors&gt;&lt;/publication&gt;&lt;/publications&gt;&lt;cites&gt;&lt;/cites&gt;&lt;/citation&gt;</w:instrText>
      </w:r>
      <w:r w:rsidRPr="00055A4D">
        <w:rPr>
          <w:i w:val="0"/>
          <w:sz w:val="24"/>
        </w:rPr>
        <w:fldChar w:fldCharType="separate"/>
      </w:r>
      <w:ins w:id="139" w:author="Alejandro De La Vega" w:date="2016-10-20T14:54:00Z">
        <w:r w:rsidR="00132E8A">
          <w:rPr>
            <w:rFonts w:eastAsiaTheme="minorEastAsia" w:cs="Century Schoolbook"/>
            <w:i w:val="0"/>
            <w:sz w:val="24"/>
            <w:vertAlign w:val="superscript"/>
          </w:rPr>
          <w:t>42</w:t>
        </w:r>
      </w:ins>
      <w:r w:rsidRPr="00055A4D">
        <w:rPr>
          <w:i w:val="0"/>
          <w:sz w:val="24"/>
        </w:rPr>
        <w:fldChar w:fldCharType="end"/>
      </w:r>
      <w:r w:rsidRPr="00055A4D">
        <w:rPr>
          <w:i w:val="0"/>
          <w:sz w:val="24"/>
        </w:rPr>
        <w:t xml:space="preserve">. </w:t>
      </w:r>
      <w:r w:rsidR="00E31E66" w:rsidRPr="00055A4D">
        <w:rPr>
          <w:i w:val="0"/>
          <w:sz w:val="24"/>
        </w:rPr>
        <w:t>The</w:t>
      </w:r>
      <w:ins w:id="140" w:author="Alejandro De La Vega" w:date="2016-10-13T17:02:00Z">
        <w:r w:rsidR="00521D9A">
          <w:rPr>
            <w:i w:val="0"/>
            <w:sz w:val="24"/>
          </w:rPr>
          <w:t xml:space="preserve">se </w:t>
        </w:r>
      </w:ins>
      <w:r w:rsidR="00680DFA" w:rsidRPr="00055A4D">
        <w:rPr>
          <w:i w:val="0"/>
          <w:sz w:val="24"/>
        </w:rPr>
        <w:t>results suggest</w:t>
      </w:r>
      <w:r w:rsidRPr="00055A4D">
        <w:rPr>
          <w:i w:val="0"/>
          <w:sz w:val="24"/>
        </w:rPr>
        <w:t xml:space="preserve"> </w:t>
      </w:r>
      <w:r w:rsidR="00680DFA" w:rsidRPr="00055A4D">
        <w:rPr>
          <w:i w:val="0"/>
          <w:sz w:val="24"/>
        </w:rPr>
        <w:t>area</w:t>
      </w:r>
      <w:ins w:id="141" w:author="Alejandro De La Vega" w:date="2016-10-13T16:21:00Z">
        <w:r w:rsidR="008D253A">
          <w:rPr>
            <w:i w:val="0"/>
            <w:sz w:val="24"/>
          </w:rPr>
          <w:t xml:space="preserve"> ‘6/8’</w:t>
        </w:r>
      </w:ins>
      <w:r w:rsidR="00680DFA" w:rsidRPr="00055A4D">
        <w:rPr>
          <w:i w:val="0"/>
          <w:sz w:val="24"/>
        </w:rPr>
        <w:t xml:space="preserve"> </w:t>
      </w:r>
      <w:r w:rsidRPr="00055A4D">
        <w:rPr>
          <w:i w:val="0"/>
          <w:sz w:val="24"/>
        </w:rPr>
        <w:t xml:space="preserve">is not merely involved in </w:t>
      </w:r>
      <w:r w:rsidR="00680DFA" w:rsidRPr="00055A4D">
        <w:rPr>
          <w:i w:val="0"/>
          <w:sz w:val="24"/>
        </w:rPr>
        <w:t xml:space="preserve">low-level </w:t>
      </w:r>
      <w:r w:rsidRPr="00055A4D">
        <w:rPr>
          <w:i w:val="0"/>
          <w:sz w:val="24"/>
        </w:rPr>
        <w:t>saccadic eye movements, but plays an important role in higher-level cognition.</w:t>
      </w:r>
    </w:p>
    <w:p w14:paraId="6ADBA9D0" w14:textId="10B4FDD7" w:rsidR="005F3DB1" w:rsidRPr="00055A4D" w:rsidRDefault="2CB9C50C" w:rsidP="00421091">
      <w:pPr>
        <w:pStyle w:val="Normal1"/>
        <w:ind w:firstLine="720"/>
        <w:rPr>
          <w:rFonts w:ascii="Century Schoolbook" w:hAnsi="Century Schoolbook"/>
          <w:sz w:val="24"/>
          <w:szCs w:val="24"/>
        </w:rPr>
      </w:pPr>
      <w:r w:rsidRPr="2CB9C50C">
        <w:rPr>
          <w:rFonts w:ascii="Century Schoolbook" w:eastAsia="Century Schoolbook" w:hAnsi="Century Schoolbook" w:cs="Century Schoolbook"/>
          <w:sz w:val="24"/>
          <w:szCs w:val="24"/>
        </w:rPr>
        <w:t xml:space="preserve">In contrast, cluster </w:t>
      </w:r>
      <w:r w:rsidR="00D70751">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9/46</w:t>
      </w:r>
      <w:r w:rsidR="00D70751">
        <w:rPr>
          <w:rFonts w:ascii="Century Schoolbook" w:eastAsia="Century Schoolbook" w:hAnsi="Century Schoolbook" w:cs="Century Schoolbook"/>
          <w:sz w:val="24"/>
          <w:szCs w:val="24"/>
        </w:rPr>
        <w:t>c’</w:t>
      </w:r>
      <w:r w:rsidRPr="2CB9C50C">
        <w:rPr>
          <w:rFonts w:ascii="Century Schoolbook" w:eastAsia="Century Schoolbook" w:hAnsi="Century Schoolbook" w:cs="Century Schoolbook"/>
          <w:sz w:val="24"/>
          <w:szCs w:val="24"/>
        </w:rPr>
        <w:t xml:space="preserve"> showed a much less distinctive functional signature, </w:t>
      </w:r>
      <w:r w:rsidR="00D70751">
        <w:rPr>
          <w:rFonts w:ascii="Century Schoolbook" w:eastAsia="Century Schoolbook" w:hAnsi="Century Schoolbook" w:cs="Century Schoolbook"/>
          <w:sz w:val="24"/>
          <w:szCs w:val="24"/>
        </w:rPr>
        <w:t>with relatively weak associations to other psychological processes outside of core EF processes and ‘memory’. This relatively diffuse pattern suggest</w:t>
      </w:r>
      <w:ins w:id="142" w:author="Tal Yarkoni" w:date="2016-10-14T16:24:00Z">
        <w:r w:rsidR="00EC29E3">
          <w:rPr>
            <w:rFonts w:ascii="Century Schoolbook" w:eastAsia="Century Schoolbook" w:hAnsi="Century Schoolbook" w:cs="Century Schoolbook"/>
            <w:sz w:val="24"/>
            <w:szCs w:val="24"/>
          </w:rPr>
          <w:t>s</w:t>
        </w:r>
      </w:ins>
      <w:r w:rsidR="00D70751">
        <w:rPr>
          <w:rFonts w:ascii="Century Schoolbook" w:eastAsia="Century Schoolbook" w:hAnsi="Century Schoolbook" w:cs="Century Schoolbook"/>
          <w:sz w:val="24"/>
          <w:szCs w:val="24"/>
        </w:rPr>
        <w:t xml:space="preserve"> area ‘9/46c’ may be involved in domain-general processes </w:t>
      </w:r>
      <w:r w:rsidR="00DE7005">
        <w:rPr>
          <w:rFonts w:ascii="Century Schoolbook" w:eastAsia="Century Schoolbook" w:hAnsi="Century Schoolbook" w:cs="Century Schoolbook"/>
          <w:sz w:val="24"/>
          <w:szCs w:val="24"/>
        </w:rPr>
        <w:t xml:space="preserve">that span across distinct psychological states in our topic model. </w:t>
      </w:r>
    </w:p>
    <w:p w14:paraId="0EE83F1C" w14:textId="6087A229" w:rsidR="006806AC" w:rsidRDefault="00456B15" w:rsidP="006806AC">
      <w:pPr>
        <w:pStyle w:val="Normal1"/>
        <w:ind w:firstLine="720"/>
        <w:rPr>
          <w:ins w:id="143" w:author="Alejandro De La Vega" w:date="2016-10-19T17:50:00Z"/>
          <w:rFonts w:ascii="Century Schoolbook" w:eastAsia="Century Schoolbook" w:hAnsi="Century Schoolbook" w:cs="Century Schoolbook"/>
          <w:sz w:val="24"/>
          <w:szCs w:val="24"/>
        </w:rPr>
      </w:pPr>
      <w:proofErr w:type="gramStart"/>
      <w:r w:rsidRPr="2CB9C50C">
        <w:rPr>
          <w:rFonts w:ascii="Century Schoolbook" w:eastAsia="Century Schoolbook" w:hAnsi="Century Schoolbook" w:cs="Century Schoolbook"/>
          <w:b/>
          <w:bCs/>
          <w:sz w:val="24"/>
          <w:szCs w:val="24"/>
        </w:rPr>
        <w:t>Mid fronto-parietal LFC.</w:t>
      </w:r>
      <w:proofErr w:type="gramEnd"/>
      <w:r w:rsidRPr="2CB9C50C">
        <w:rPr>
          <w:rFonts w:ascii="Century Schoolbook" w:eastAsia="Century Schoolbook" w:hAnsi="Century Schoolbook" w:cs="Century Schoolbook"/>
          <w:sz w:val="24"/>
          <w:szCs w:val="24"/>
        </w:rPr>
        <w:t xml:space="preserve"> </w:t>
      </w:r>
      <w:r w:rsidR="00AA47AF" w:rsidRPr="2CB9C50C">
        <w:rPr>
          <w:rFonts w:ascii="Century Schoolbook" w:eastAsia="Century Schoolbook" w:hAnsi="Century Schoolbook" w:cs="Century Schoolbook"/>
          <w:sz w:val="24"/>
          <w:szCs w:val="24"/>
        </w:rPr>
        <w:t>Clusters</w:t>
      </w:r>
      <w:r w:rsidRPr="2CB9C50C">
        <w:rPr>
          <w:rFonts w:ascii="Century Schoolbook" w:eastAsia="Century Schoolbook" w:hAnsi="Century Schoolbook" w:cs="Century Schoolbook"/>
          <w:sz w:val="24"/>
          <w:szCs w:val="24"/>
        </w:rPr>
        <w:t xml:space="preserve"> </w:t>
      </w:r>
      <w:r w:rsidR="00AA47AF" w:rsidRPr="2CB9C50C">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9/46v</w:t>
      </w:r>
      <w:r w:rsidR="00AA47AF" w:rsidRPr="2CB9C50C">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 xml:space="preserve"> and IFJ showed similar functional profiles, exhibiting robust associations with </w:t>
      </w:r>
      <w:r w:rsidR="00AA47AF" w:rsidRPr="2CB9C50C">
        <w:rPr>
          <w:rFonts w:ascii="Century Schoolbook" w:eastAsia="Century Schoolbook" w:hAnsi="Century Schoolbook" w:cs="Century Schoolbook"/>
          <w:sz w:val="24"/>
          <w:szCs w:val="24"/>
        </w:rPr>
        <w:t>several</w:t>
      </w:r>
      <w:r w:rsidRPr="2CB9C50C">
        <w:rPr>
          <w:rFonts w:ascii="Century Schoolbook" w:eastAsia="Century Schoolbook" w:hAnsi="Century Schoolbook" w:cs="Century Schoolbook"/>
          <w:sz w:val="24"/>
          <w:szCs w:val="24"/>
        </w:rPr>
        <w:t xml:space="preserve"> executive functions (</w:t>
      </w:r>
      <w:proofErr w:type="gramStart"/>
      <w:r w:rsidRPr="2CB9C50C">
        <w:rPr>
          <w:rFonts w:ascii="Century Schoolbook" w:eastAsia="Century Schoolbook" w:hAnsi="Century Schoolbook" w:cs="Century Schoolbook"/>
          <w:sz w:val="24"/>
          <w:szCs w:val="24"/>
        </w:rPr>
        <w:t>e</w:t>
      </w:r>
      <w:proofErr w:type="gramEnd"/>
      <w:r w:rsidRPr="2CB9C50C">
        <w:rPr>
          <w:rFonts w:ascii="Century Schoolbook" w:eastAsia="Century Schoolbook" w:hAnsi="Century Schoolbook" w:cs="Century Schoolbook"/>
          <w:sz w:val="24"/>
          <w:szCs w:val="24"/>
        </w:rPr>
        <w:t>.g. ‘</w:t>
      </w:r>
      <w:r w:rsidR="00AA47AF" w:rsidRPr="2CB9C50C">
        <w:rPr>
          <w:rFonts w:ascii="Century Schoolbook" w:eastAsia="Century Schoolbook" w:hAnsi="Century Schoolbook" w:cs="Century Schoolbook"/>
          <w:sz w:val="24"/>
          <w:szCs w:val="24"/>
        </w:rPr>
        <w:t>working memory</w:t>
      </w:r>
      <w:r w:rsidRPr="2CB9C50C">
        <w:rPr>
          <w:rFonts w:ascii="Century Schoolbook" w:eastAsia="Century Schoolbook" w:hAnsi="Century Schoolbook" w:cs="Century Schoolbook"/>
          <w:sz w:val="24"/>
          <w:szCs w:val="24"/>
        </w:rPr>
        <w:t xml:space="preserve">, ‘conflict’, ‘switching’) in addition to </w:t>
      </w:r>
      <w:r w:rsidR="00AA47AF" w:rsidRPr="2CB9C50C">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semantics</w:t>
      </w:r>
      <w:r w:rsidR="00AA47AF" w:rsidRPr="2CB9C50C">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w:t>
      </w:r>
      <w:r w:rsidR="00144ABE" w:rsidRPr="2CB9C50C">
        <w:rPr>
          <w:rFonts w:ascii="Century Schoolbook" w:eastAsia="Century Schoolbook" w:hAnsi="Century Schoolbook" w:cs="Century Schoolbook"/>
          <w:sz w:val="24"/>
          <w:szCs w:val="24"/>
        </w:rPr>
        <w:t xml:space="preserve"> Cluster</w:t>
      </w:r>
      <w:r w:rsidRPr="2CB9C50C">
        <w:rPr>
          <w:rFonts w:ascii="Century Schoolbook" w:eastAsia="Century Schoolbook" w:hAnsi="Century Schoolbook" w:cs="Century Schoolbook"/>
          <w:sz w:val="24"/>
          <w:szCs w:val="24"/>
        </w:rPr>
        <w:t xml:space="preserve"> </w:t>
      </w:r>
      <w:r w:rsidR="00144ABE" w:rsidRPr="2CB9C50C">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9/46v</w:t>
      </w:r>
      <w:r w:rsidR="00144ABE" w:rsidRPr="2CB9C50C">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 xml:space="preserve"> </w:t>
      </w:r>
      <w:r w:rsidR="00144ABE" w:rsidRPr="2CB9C50C">
        <w:rPr>
          <w:rFonts w:ascii="Century Schoolbook" w:eastAsia="Century Schoolbook" w:hAnsi="Century Schoolbook" w:cs="Century Schoolbook"/>
          <w:sz w:val="24"/>
          <w:szCs w:val="24"/>
        </w:rPr>
        <w:t>showed a particular</w:t>
      </w:r>
      <w:r w:rsidR="00676A5E">
        <w:rPr>
          <w:rFonts w:ascii="Century Schoolbook" w:eastAsia="Century Schoolbook" w:hAnsi="Century Schoolbook" w:cs="Century Schoolbook"/>
          <w:sz w:val="24"/>
          <w:szCs w:val="24"/>
        </w:rPr>
        <w:t>ly</w:t>
      </w:r>
      <w:r w:rsidRPr="2CB9C50C">
        <w:rPr>
          <w:rFonts w:ascii="Century Schoolbook" w:eastAsia="Century Schoolbook" w:hAnsi="Century Schoolbook" w:cs="Century Schoolbook"/>
          <w:sz w:val="24"/>
          <w:szCs w:val="24"/>
        </w:rPr>
        <w:t xml:space="preserve"> strong association with </w:t>
      </w:r>
      <w:r w:rsidR="00144ABE" w:rsidRPr="2CB9C50C">
        <w:rPr>
          <w:rFonts w:ascii="Century Schoolbook" w:eastAsia="Century Schoolbook" w:hAnsi="Century Schoolbook" w:cs="Century Schoolbook"/>
          <w:sz w:val="24"/>
          <w:szCs w:val="24"/>
        </w:rPr>
        <w:t>executive function</w:t>
      </w:r>
      <w:ins w:id="144" w:author="Alejandro De La Vega" w:date="2016-10-13T16:22:00Z">
        <w:r w:rsidR="008D253A">
          <w:rPr>
            <w:rFonts w:ascii="Century Schoolbook" w:eastAsia="Century Schoolbook" w:hAnsi="Century Schoolbook" w:cs="Century Schoolbook"/>
            <w:sz w:val="24"/>
            <w:szCs w:val="24"/>
          </w:rPr>
          <w:t>s</w:t>
        </w:r>
      </w:ins>
      <w:r w:rsidR="00144ABE" w:rsidRPr="2CB9C50C">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 xml:space="preserve"> </w:t>
      </w:r>
      <w:r w:rsidR="00144ABE" w:rsidRPr="2CB9C50C">
        <w:rPr>
          <w:rFonts w:ascii="Century Schoolbook" w:eastAsia="Century Schoolbook" w:hAnsi="Century Schoolbook" w:cs="Century Schoolbook"/>
          <w:sz w:val="24"/>
          <w:szCs w:val="24"/>
        </w:rPr>
        <w:t>exhibiting the strongest relationship across LFC with ‘conflict’; t</w:t>
      </w:r>
      <w:r w:rsidRPr="2CB9C50C">
        <w:rPr>
          <w:rFonts w:ascii="Century Schoolbook" w:eastAsia="Century Schoolbook" w:hAnsi="Century Schoolbook" w:cs="Century Schoolbook"/>
          <w:sz w:val="24"/>
          <w:szCs w:val="24"/>
        </w:rPr>
        <w:t xml:space="preserve">hese results are consistent with a hypothesized role for mid-DLPFC as </w:t>
      </w:r>
      <w:r w:rsidR="004052F1">
        <w:rPr>
          <w:rFonts w:ascii="Century Schoolbook" w:eastAsia="Century Schoolbook" w:hAnsi="Century Schoolbook" w:cs="Century Schoolbook"/>
          <w:sz w:val="24"/>
          <w:szCs w:val="24"/>
        </w:rPr>
        <w:t>a</w:t>
      </w:r>
      <w:r w:rsidR="004052F1"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seat of high-level executive processes</w:t>
      </w:r>
      <w:r w:rsidRPr="2CB9C50C">
        <w:fldChar w:fldCharType="begin"/>
      </w:r>
      <w:r w:rsidR="00132E8A">
        <w:rPr>
          <w:rFonts w:ascii="Century Schoolbook" w:hAnsi="Century Schoolbook"/>
          <w:sz w:val="24"/>
          <w:szCs w:val="24"/>
        </w:rPr>
        <w:instrText xml:space="preserve"> ADDIN PAPERS2_CITATIONS &lt;citation&gt;&lt;uuid&gt;D192D76F-12C4-4372-A0C9-9926FCA8308A&lt;/uuid&gt;&lt;priority&gt;0&lt;/priority&gt;&lt;publications&gt;&lt;publication&gt;&lt;volume&gt;360&lt;/volume&gt;&lt;publication_date&gt;99200504291200000000222000&lt;/publication_date&gt;&lt;number&gt;1456&lt;/number&gt;&lt;doi&gt;10.1098/rstb.2005.1631&lt;/doi&gt;&lt;startpage&gt;781&lt;/startpage&gt;&lt;title&gt;Lateral prefrontal cortex: architectonic and functional organization&lt;/title&gt;&lt;uuid&gt;22452E3D-8655-4176-A1A5-7A7708A3180D&lt;/uuid&gt;&lt;subtype&gt;400&lt;/subtype&gt;&lt;endpage&gt;795&lt;/endpage&gt;&lt;type&gt;400&lt;/type&gt;&lt;url&gt;http://rstb.royalsocietypublishing.org/cgi/doi/10.1098/rstb.2005.1631&lt;/url&gt;&lt;bundle&gt;&lt;publication&gt;&lt;publisher&gt;The Royal Society&lt;/publisher&gt;&lt;title&gt;Philosophical Transactions of the Royal Society B: Biological Sciences&lt;/title&gt;&lt;type&gt;-100&lt;/type&gt;&lt;subtype&gt;-100&lt;/subtype&gt;&lt;uuid&gt;9573E04C-A21E-43B1-A7E4-DAF09775A43E&lt;/uuid&gt;&lt;/publication&gt;&lt;/bundle&gt;&lt;authors&gt;&lt;author&gt;&lt;firstName&gt;M&lt;/firstName&gt;&lt;lastName&gt;Petrides&lt;/lastName&gt;&lt;/author&gt;&lt;/authors&gt;&lt;/publication&gt;&lt;/publications&gt;&lt;cites&gt;&lt;/cites&gt;&lt;/citation&gt;</w:instrText>
      </w:r>
      <w:r w:rsidRPr="2CB9C50C">
        <w:rPr>
          <w:rFonts w:ascii="Century Schoolbook" w:hAnsi="Century Schoolbook"/>
          <w:sz w:val="24"/>
          <w:szCs w:val="24"/>
        </w:rPr>
        <w:fldChar w:fldCharType="separate"/>
      </w:r>
      <w:ins w:id="145" w:author="Alejandro De La Vega" w:date="2016-10-20T14:54:00Z">
        <w:r w:rsidR="00132E8A">
          <w:rPr>
            <w:rFonts w:ascii="Helvetica" w:eastAsiaTheme="minorEastAsia" w:hAnsi="Helvetica" w:cs="Helvetica"/>
            <w:i/>
            <w:sz w:val="24"/>
            <w:vertAlign w:val="superscript"/>
          </w:rPr>
          <w:t>3</w:t>
        </w:r>
      </w:ins>
      <w:r w:rsidRPr="2CB9C50C">
        <w:fldChar w:fldCharType="end"/>
      </w:r>
      <w:r w:rsidRPr="2CB9C50C">
        <w:rPr>
          <w:rFonts w:ascii="Century Schoolbook" w:eastAsia="Century Schoolbook" w:hAnsi="Century Schoolbook" w:cs="Century Schoolbook"/>
          <w:sz w:val="24"/>
          <w:szCs w:val="24"/>
        </w:rPr>
        <w:t>.</w:t>
      </w:r>
    </w:p>
    <w:p w14:paraId="5CBE12CB" w14:textId="650A8B1C" w:rsidR="005F3DB1" w:rsidRPr="00E843AA" w:rsidRDefault="005F3DB1" w:rsidP="00E843AA">
      <w:pPr>
        <w:pStyle w:val="Normal1"/>
        <w:ind w:firstLine="720"/>
        <w:rPr>
          <w:rFonts w:ascii="Century Schoolbook" w:eastAsia="Century Schoolbook" w:hAnsi="Century Schoolbook" w:cs="Century Schoolbook"/>
          <w:sz w:val="24"/>
          <w:szCs w:val="24"/>
        </w:rPr>
      </w:pPr>
      <w:r w:rsidRPr="00055A4D">
        <w:rPr>
          <w:rFonts w:ascii="Century Schoolbook" w:hAnsi="Century Schoolbook"/>
          <w:sz w:val="24"/>
          <w:szCs w:val="24"/>
        </w:rPr>
        <w:t xml:space="preserve">These results are also consistent with the hypothesis that IFJ is involved in </w:t>
      </w:r>
      <w:ins w:id="146" w:author="Alejandro De La Vega" w:date="2016-10-19T18:03:00Z">
        <w:r w:rsidR="00E843AA">
          <w:rPr>
            <w:rFonts w:ascii="Century Schoolbook" w:hAnsi="Century Schoolbook"/>
            <w:sz w:val="24"/>
            <w:szCs w:val="24"/>
          </w:rPr>
          <w:t xml:space="preserve">task-set </w:t>
        </w:r>
      </w:ins>
      <w:r w:rsidRPr="00055A4D">
        <w:rPr>
          <w:rFonts w:ascii="Century Schoolbook" w:hAnsi="Century Schoolbook"/>
          <w:sz w:val="24"/>
          <w:szCs w:val="24"/>
        </w:rPr>
        <w:t>switching</w:t>
      </w:r>
      <w:ins w:id="147" w:author="Alejandro De La Vega" w:date="2016-10-19T17:46:00Z">
        <w:r w:rsidR="00054D84">
          <w:rPr>
            <w:rFonts w:ascii="Century Schoolbook" w:hAnsi="Century Schoolbook"/>
            <w:sz w:val="24"/>
            <w:szCs w:val="24"/>
          </w:rPr>
          <w:t xml:space="preserve">; </w:t>
        </w:r>
      </w:ins>
      <w:r w:rsidRPr="00055A4D">
        <w:rPr>
          <w:rFonts w:ascii="Century Schoolbook" w:hAnsi="Century Schoolbook"/>
          <w:sz w:val="24"/>
          <w:szCs w:val="24"/>
        </w:rPr>
        <w:fldChar w:fldCharType="begin"/>
      </w:r>
      <w:r w:rsidR="00132E8A">
        <w:rPr>
          <w:rFonts w:ascii="Century Schoolbook" w:hAnsi="Century Schoolbook"/>
          <w:sz w:val="24"/>
          <w:szCs w:val="24"/>
        </w:rPr>
        <w:instrText xml:space="preserve"> ADDIN PAPERS2_CITATIONS &lt;citation&gt;&lt;uuid&gt;E706F883-E007-4979-88C5-325E53FFDC8B&lt;/uuid&gt;&lt;priority&gt;0&lt;/priority&gt;&lt;publications&gt;&lt;publication&gt;&lt;volume&gt;25&lt;/volume&gt;&lt;publication_date&gt;99200500001200000000200000&lt;/publication_date&gt;&lt;number&gt;1&lt;/number&gt;&lt;doi&gt;10.1002/hbm.20127&lt;/doi&gt;&lt;startpage&gt;22&lt;/startpage&gt;&lt;title&gt;Involvement of the inferior frontal junction in cognitive control: Meta-analyses of switching and Stroop studies&lt;/title&gt;&lt;uuid&gt;33C32139-8860-40DC-B3ED-AA06FFF098CD&lt;/uuid&gt;&lt;subtype&gt;400&lt;/subtype&gt;&lt;endpage&gt;34&lt;/endpage&gt;&lt;type&gt;400&lt;/type&gt;&lt;url&gt;http://doi.wiley.com/10.1002/hbm.20127&lt;/url&gt;&lt;bundle&gt;&lt;publication&gt;&lt;publisher&gt;Wiley Subscription Services, Inc., A Wiley Company&lt;/publisher&gt;&lt;title&gt;Human Brain Mapping&lt;/title&gt;&lt;type&gt;-100&lt;/type&gt;&lt;subtype&gt;-100&lt;/subtype&gt;&lt;uuid&gt;51D1075C-96BF-4254-8628-E29CD052311E&lt;/uuid&gt;&lt;/publication&gt;&lt;/bundle&gt;&lt;authors&gt;&lt;author&gt;&lt;firstName&gt;Jan&lt;/firstName&gt;&lt;lastName&gt;Derrfuss&lt;/lastName&gt;&lt;/author&gt;&lt;author&gt;&lt;firstName&gt;Marcel&lt;/firstName&gt;&lt;lastName&gt;Brass&lt;/lastName&gt;&lt;/author&gt;&lt;author&gt;&lt;firstName&gt;Jane&lt;/firstName&gt;&lt;lastName&gt;Neumann&lt;/lastName&gt;&lt;/author&gt;&lt;author&gt;&lt;lastName&gt;Cramon&lt;/lastName&gt;&lt;firstName&gt;D&lt;/firstName&gt;&lt;middleNames&gt;Yves&lt;/middleNames&gt;&lt;droppingParticle&gt;von&lt;/droppingParticle&gt;&lt;/author&gt;&lt;/authors&gt;&lt;/publication&gt;&lt;/publications&gt;&lt;cites&gt;&lt;/cites&gt;&lt;/citation&gt;</w:instrText>
      </w:r>
      <w:r w:rsidRPr="00055A4D">
        <w:rPr>
          <w:rFonts w:ascii="Century Schoolbook" w:hAnsi="Century Schoolbook"/>
          <w:sz w:val="24"/>
          <w:szCs w:val="24"/>
        </w:rPr>
        <w:fldChar w:fldCharType="separate"/>
      </w:r>
      <w:ins w:id="148" w:author="Alejandro De La Vega" w:date="2016-10-20T14:54:00Z">
        <w:r w:rsidR="00132E8A">
          <w:rPr>
            <w:rFonts w:eastAsiaTheme="minorEastAsia" w:cs="Cambria"/>
            <w:i/>
            <w:sz w:val="24"/>
            <w:vertAlign w:val="superscript"/>
          </w:rPr>
          <w:t>13</w:t>
        </w:r>
      </w:ins>
      <w:r w:rsidRPr="00055A4D">
        <w:rPr>
          <w:rFonts w:ascii="Century Schoolbook" w:hAnsi="Century Schoolbook"/>
          <w:sz w:val="24"/>
          <w:szCs w:val="24"/>
        </w:rPr>
        <w:fldChar w:fldCharType="end"/>
      </w:r>
      <w:r w:rsidRPr="00055A4D">
        <w:rPr>
          <w:rFonts w:ascii="Century Schoolbook" w:hAnsi="Century Schoolbook"/>
          <w:sz w:val="24"/>
          <w:szCs w:val="24"/>
        </w:rPr>
        <w:t xml:space="preserve"> </w:t>
      </w:r>
      <w:ins w:id="149" w:author="Alejandro De La Vega" w:date="2016-10-19T17:50:00Z">
        <w:r w:rsidR="006806AC">
          <w:rPr>
            <w:rFonts w:ascii="Century Schoolbook" w:hAnsi="Century Schoolbook"/>
            <w:sz w:val="24"/>
            <w:szCs w:val="24"/>
          </w:rPr>
          <w:t>h</w:t>
        </w:r>
      </w:ins>
      <w:r w:rsidRPr="00055A4D">
        <w:rPr>
          <w:rFonts w:ascii="Century Schoolbook" w:hAnsi="Century Schoolbook"/>
          <w:sz w:val="24"/>
          <w:szCs w:val="24"/>
        </w:rPr>
        <w:t>owever,</w:t>
      </w:r>
      <w:ins w:id="150" w:author="Alejandro De La Vega" w:date="2016-10-19T17:50:00Z">
        <w:r w:rsidR="006806AC">
          <w:rPr>
            <w:rFonts w:ascii="Century Schoolbook" w:hAnsi="Century Schoolbook"/>
            <w:sz w:val="24"/>
            <w:szCs w:val="24"/>
          </w:rPr>
          <w:t xml:space="preserve"> given that</w:t>
        </w:r>
      </w:ins>
      <w:r w:rsidRPr="00055A4D">
        <w:rPr>
          <w:rFonts w:ascii="Century Schoolbook" w:hAnsi="Century Schoolbook"/>
          <w:sz w:val="24"/>
          <w:szCs w:val="24"/>
        </w:rPr>
        <w:t xml:space="preserve"> </w:t>
      </w:r>
      <w:ins w:id="151" w:author="Alejandro De La Vega" w:date="2016-10-13T16:23:00Z">
        <w:r w:rsidR="008D253A">
          <w:rPr>
            <w:rFonts w:ascii="Century Schoolbook" w:hAnsi="Century Schoolbook"/>
            <w:sz w:val="24"/>
            <w:szCs w:val="24"/>
          </w:rPr>
          <w:t>several other</w:t>
        </w:r>
      </w:ins>
      <w:ins w:id="152" w:author="Alejandro De La Vega" w:date="2016-10-19T17:50:00Z">
        <w:r w:rsidR="006806AC">
          <w:rPr>
            <w:rFonts w:ascii="Century Schoolbook" w:hAnsi="Century Schoolbook"/>
            <w:sz w:val="24"/>
            <w:szCs w:val="24"/>
          </w:rPr>
          <w:t xml:space="preserve"> LFC</w:t>
        </w:r>
      </w:ins>
      <w:ins w:id="153" w:author="Alejandro De La Vega" w:date="2016-10-13T16:23:00Z">
        <w:r w:rsidR="008D253A">
          <w:rPr>
            <w:rFonts w:ascii="Century Schoolbook" w:hAnsi="Century Schoolbook"/>
            <w:sz w:val="24"/>
            <w:szCs w:val="24"/>
          </w:rPr>
          <w:t xml:space="preserve"> clusters </w:t>
        </w:r>
      </w:ins>
      <w:r w:rsidRPr="00055A4D">
        <w:rPr>
          <w:rFonts w:ascii="Century Schoolbook" w:hAnsi="Century Schoolbook"/>
          <w:sz w:val="24"/>
          <w:szCs w:val="24"/>
        </w:rPr>
        <w:t xml:space="preserve">were </w:t>
      </w:r>
      <w:ins w:id="154" w:author="Alejandro De La Vega" w:date="2016-10-19T17:50:00Z">
        <w:r w:rsidR="006806AC">
          <w:rPr>
            <w:rFonts w:ascii="Century Schoolbook" w:hAnsi="Century Schoolbook"/>
            <w:sz w:val="24"/>
            <w:szCs w:val="24"/>
          </w:rPr>
          <w:t>similarly</w:t>
        </w:r>
      </w:ins>
      <w:ins w:id="155" w:author="Alejandro De La Vega" w:date="2016-10-13T16:23:00Z">
        <w:r w:rsidR="008D253A" w:rsidRPr="00055A4D">
          <w:rPr>
            <w:rFonts w:ascii="Century Schoolbook" w:hAnsi="Century Schoolbook"/>
            <w:sz w:val="24"/>
            <w:szCs w:val="24"/>
          </w:rPr>
          <w:t xml:space="preserve"> </w:t>
        </w:r>
      </w:ins>
      <w:r w:rsidRPr="00055A4D">
        <w:rPr>
          <w:rFonts w:ascii="Century Schoolbook" w:hAnsi="Century Schoolbook"/>
          <w:sz w:val="24"/>
          <w:szCs w:val="24"/>
        </w:rPr>
        <w:t xml:space="preserve">associated with switching, </w:t>
      </w:r>
      <w:ins w:id="156" w:author="Alejandro De La Vega" w:date="2016-10-19T17:50:00Z">
        <w:r w:rsidR="006806AC">
          <w:rPr>
            <w:rFonts w:ascii="Century Schoolbook" w:hAnsi="Century Schoolbook"/>
            <w:sz w:val="24"/>
            <w:szCs w:val="24"/>
          </w:rPr>
          <w:t>it is unlikely</w:t>
        </w:r>
        <w:r w:rsidR="006806AC" w:rsidRPr="00055A4D">
          <w:rPr>
            <w:rFonts w:ascii="Century Schoolbook" w:hAnsi="Century Schoolbook"/>
            <w:sz w:val="24"/>
            <w:szCs w:val="24"/>
          </w:rPr>
          <w:t xml:space="preserve"> </w:t>
        </w:r>
      </w:ins>
      <w:r w:rsidRPr="00055A4D">
        <w:rPr>
          <w:rFonts w:ascii="Century Schoolbook" w:hAnsi="Century Schoolbook"/>
          <w:sz w:val="24"/>
          <w:szCs w:val="24"/>
        </w:rPr>
        <w:t xml:space="preserve">IFJ is focally responsible for this phenomenon. </w:t>
      </w:r>
      <w:ins w:id="157" w:author="Alejandro De La Vega" w:date="2016-10-19T17:54:00Z">
        <w:r w:rsidR="006806AC">
          <w:rPr>
            <w:rFonts w:ascii="Century Schoolbook" w:hAnsi="Century Schoolbook"/>
            <w:sz w:val="24"/>
            <w:szCs w:val="24"/>
          </w:rPr>
          <w:t>Yet</w:t>
        </w:r>
      </w:ins>
      <w:r w:rsidRPr="00055A4D">
        <w:rPr>
          <w:rFonts w:ascii="Century Schoolbook" w:hAnsi="Century Schoolbook"/>
          <w:sz w:val="24"/>
          <w:szCs w:val="24"/>
        </w:rPr>
        <w:t xml:space="preserve">, </w:t>
      </w:r>
      <w:ins w:id="158" w:author="Alejandro De La Vega" w:date="2016-10-19T17:54:00Z">
        <w:r w:rsidR="006806AC">
          <w:rPr>
            <w:rFonts w:ascii="Century Schoolbook" w:hAnsi="Century Schoolbook"/>
            <w:sz w:val="24"/>
            <w:szCs w:val="24"/>
          </w:rPr>
          <w:t xml:space="preserve">IFJ showed </w:t>
        </w:r>
      </w:ins>
      <w:ins w:id="159" w:author="Alejandro De La Vega" w:date="2016-10-19T17:57:00Z">
        <w:r w:rsidR="006806AC">
          <w:rPr>
            <w:rFonts w:ascii="Century Schoolbook" w:hAnsi="Century Schoolbook"/>
            <w:sz w:val="24"/>
            <w:szCs w:val="24"/>
          </w:rPr>
          <w:t>a</w:t>
        </w:r>
      </w:ins>
      <w:ins w:id="160" w:author="Alejandro De La Vega" w:date="2016-10-19T17:54:00Z">
        <w:r w:rsidR="006806AC">
          <w:rPr>
            <w:rFonts w:ascii="Century Schoolbook" w:hAnsi="Century Schoolbook"/>
            <w:sz w:val="24"/>
            <w:szCs w:val="24"/>
          </w:rPr>
          <w:t xml:space="preserve"> </w:t>
        </w:r>
      </w:ins>
      <w:ins w:id="161" w:author="Alejandro De La Vega" w:date="2016-10-19T17:57:00Z">
        <w:r w:rsidR="006806AC">
          <w:rPr>
            <w:rFonts w:ascii="Century Schoolbook" w:hAnsi="Century Schoolbook"/>
            <w:sz w:val="24"/>
            <w:szCs w:val="24"/>
          </w:rPr>
          <w:t>stronger</w:t>
        </w:r>
      </w:ins>
      <w:ins w:id="162" w:author="Alejandro De La Vega" w:date="2016-10-19T17:54:00Z">
        <w:r w:rsidR="006806AC">
          <w:rPr>
            <w:rFonts w:ascii="Century Schoolbook" w:hAnsi="Century Schoolbook"/>
            <w:sz w:val="24"/>
            <w:szCs w:val="24"/>
          </w:rPr>
          <w:t xml:space="preserve"> association </w:t>
        </w:r>
      </w:ins>
      <w:r w:rsidRPr="00055A4D">
        <w:rPr>
          <w:rFonts w:ascii="Century Schoolbook" w:hAnsi="Century Schoolbook"/>
          <w:sz w:val="24"/>
          <w:szCs w:val="24"/>
        </w:rPr>
        <w:t>with low and high level motor function (i.e. ‘motor’, ‘action’)</w:t>
      </w:r>
      <w:ins w:id="163" w:author="Alejandro De La Vega" w:date="2016-10-19T17:55:00Z">
        <w:r w:rsidR="006806AC">
          <w:rPr>
            <w:rFonts w:ascii="Century Schoolbook" w:hAnsi="Century Schoolbook"/>
            <w:sz w:val="24"/>
            <w:szCs w:val="24"/>
          </w:rPr>
          <w:t xml:space="preserve"> than </w:t>
        </w:r>
      </w:ins>
      <w:ins w:id="164" w:author="Alejandro De La Vega" w:date="2016-10-19T17:56:00Z">
        <w:r w:rsidR="006806AC">
          <w:rPr>
            <w:rFonts w:ascii="Century Schoolbook" w:hAnsi="Century Schoolbook"/>
            <w:sz w:val="24"/>
            <w:szCs w:val="24"/>
          </w:rPr>
          <w:t>other</w:t>
        </w:r>
      </w:ins>
      <w:ins w:id="165" w:author="Alejandro De La Vega" w:date="2016-10-19T17:55:00Z">
        <w:r w:rsidR="006806AC">
          <w:rPr>
            <w:rFonts w:ascii="Century Schoolbook" w:hAnsi="Century Schoolbook"/>
            <w:sz w:val="24"/>
            <w:szCs w:val="24"/>
          </w:rPr>
          <w:t xml:space="preserve"> </w:t>
        </w:r>
      </w:ins>
      <w:ins w:id="166" w:author="Alejandro De La Vega" w:date="2016-10-19T17:56:00Z">
        <w:r w:rsidR="006806AC">
          <w:rPr>
            <w:rFonts w:ascii="Century Schoolbook" w:hAnsi="Century Schoolbook"/>
            <w:sz w:val="24"/>
            <w:szCs w:val="24"/>
          </w:rPr>
          <w:t xml:space="preserve">fronto-parietal </w:t>
        </w:r>
      </w:ins>
      <w:ins w:id="167" w:author="Alejandro De La Vega" w:date="2016-10-19T17:55:00Z">
        <w:r w:rsidR="006806AC">
          <w:rPr>
            <w:rFonts w:ascii="Century Schoolbook" w:hAnsi="Century Schoolbook"/>
            <w:sz w:val="24"/>
            <w:szCs w:val="24"/>
          </w:rPr>
          <w:t>LFC clusters</w:t>
        </w:r>
      </w:ins>
      <w:ins w:id="168" w:author="Alejandro De La Vega" w:date="2016-10-19T17:57:00Z">
        <w:r w:rsidR="006806AC">
          <w:rPr>
            <w:rFonts w:ascii="Century Schoolbook" w:hAnsi="Century Schoolbook"/>
            <w:sz w:val="24"/>
            <w:szCs w:val="24"/>
          </w:rPr>
          <w:t xml:space="preserve">, </w:t>
        </w:r>
      </w:ins>
      <w:ins w:id="169" w:author="Alejandro De La Vega" w:date="2016-10-13T16:27:00Z">
        <w:r w:rsidR="008D253A">
          <w:rPr>
            <w:rFonts w:ascii="Century Schoolbook" w:hAnsi="Century Schoolbook"/>
            <w:sz w:val="24"/>
            <w:szCs w:val="24"/>
          </w:rPr>
          <w:t>suggesting</w:t>
        </w:r>
      </w:ins>
      <w:ins w:id="170" w:author="Alejandro De La Vega" w:date="2016-10-13T16:28:00Z">
        <w:r w:rsidR="008D253A">
          <w:rPr>
            <w:rFonts w:ascii="Century Schoolbook" w:hAnsi="Century Schoolbook"/>
            <w:sz w:val="24"/>
            <w:szCs w:val="24"/>
          </w:rPr>
          <w:t xml:space="preserve"> that</w:t>
        </w:r>
      </w:ins>
      <w:r w:rsidRPr="00055A4D">
        <w:rPr>
          <w:rFonts w:ascii="Century Schoolbook" w:hAnsi="Century Schoolbook"/>
          <w:sz w:val="24"/>
          <w:szCs w:val="24"/>
        </w:rPr>
        <w:t xml:space="preserve"> IFJ </w:t>
      </w:r>
      <w:ins w:id="171" w:author="Alejandro De La Vega" w:date="2016-10-20T13:10:00Z">
        <w:r w:rsidR="004974A5">
          <w:rPr>
            <w:rFonts w:ascii="Century Schoolbook" w:hAnsi="Century Schoolbook"/>
            <w:sz w:val="24"/>
            <w:szCs w:val="24"/>
          </w:rPr>
          <w:t>is important for motoric aspects of cognitive control</w:t>
        </w:r>
      </w:ins>
      <w:r w:rsidRPr="00055A4D">
        <w:rPr>
          <w:rFonts w:ascii="Century Schoolbook" w:hAnsi="Century Schoolbook"/>
          <w:sz w:val="24"/>
          <w:szCs w:val="24"/>
        </w:rPr>
        <w:fldChar w:fldCharType="begin"/>
      </w:r>
      <w:r w:rsidR="00132E8A">
        <w:rPr>
          <w:rFonts w:ascii="Century Schoolbook" w:hAnsi="Century Schoolbook"/>
          <w:sz w:val="24"/>
          <w:szCs w:val="24"/>
        </w:rPr>
        <w:instrText xml:space="preserve"> ADDIN PAPERS2_CITATIONS &lt;citation&gt;&lt;uuid&gt;500E1A4D-F00B-4F38-AB45-E997FD21B556&lt;/uuid&gt;&lt;priority&gt;0&lt;/priority&gt;&lt;publications&gt;&lt;publication&gt;&lt;uuid&gt;83BFE229-0904-4909-A6D2-26952E1BF1C6&lt;/uuid&gt;&lt;volume&gt;63&lt;/volume&gt;&lt;doi&gt;10.1016/j.neuroimage.2012.06.050&lt;/doi&gt;&lt;startpage&gt;203&lt;/startpage&gt;&lt;publication_date&gt;99201210151200000000222000&lt;/publication_date&gt;&lt;url&gt;http://dx.doi.org/10.1016/j.neuroimage.2012.06.050&lt;/url&gt;&lt;type&gt;400&lt;/type&gt;&lt;title&gt;The what and how components of cognitive control&lt;/title&gt;&lt;publisher&gt;Elsevier Inc.&lt;/publisher&gt;&lt;number&gt;1&lt;/number&gt;&lt;subtype&gt;400&lt;/subtype&gt;&lt;endpage&gt;211&lt;/endpage&gt;&lt;bundle&gt;&lt;publication&gt;&lt;publisher&gt;Elsevier Inc.&lt;/publisher&gt;&lt;title&gt;NeuroImage&lt;/title&gt;&lt;type&gt;-100&lt;/type&gt;&lt;subtype&gt;-100&lt;/subtype&gt;&lt;uuid&gt;6CD5DDF9-C34D-49F1-A9F1-46714B6AB5E1&lt;/uuid&gt;&lt;/publication&gt;&lt;/bundle&gt;&lt;authors&gt;&lt;author&gt;&lt;nonDroppingParticle&gt;De&lt;/nonDroppingParticle&gt;&lt;firstName&gt;Wouter&lt;/firstName&gt;&lt;lastName&gt;Baene&lt;/lastName&gt;&lt;/author&gt;&lt;author&gt;&lt;firstName&gt;Anke&lt;/firstName&gt;&lt;middleNames&gt;Marit&lt;/middleNames&gt;&lt;lastName&gt;Albers&lt;/lastName&gt;&lt;/author&gt;&lt;author&gt;&lt;firstName&gt;Marcel&lt;/firstName&gt;&lt;lastName&gt;Brass&lt;/lastName&gt;&lt;/author&gt;&lt;/authors&gt;&lt;/publication&gt;&lt;/publications&gt;&lt;cites&gt;&lt;/cites&gt;&lt;/citation&gt;</w:instrText>
      </w:r>
      <w:r w:rsidRPr="00055A4D">
        <w:rPr>
          <w:rFonts w:ascii="Century Schoolbook" w:hAnsi="Century Schoolbook"/>
          <w:sz w:val="24"/>
          <w:szCs w:val="24"/>
        </w:rPr>
        <w:fldChar w:fldCharType="separate"/>
      </w:r>
      <w:ins w:id="172" w:author="Alejandro De La Vega" w:date="2016-10-20T14:54:00Z">
        <w:r w:rsidR="00132E8A">
          <w:rPr>
            <w:rFonts w:eastAsiaTheme="minorEastAsia" w:cs="Cambria"/>
            <w:i/>
            <w:sz w:val="24"/>
            <w:vertAlign w:val="superscript"/>
          </w:rPr>
          <w:t>43</w:t>
        </w:r>
      </w:ins>
      <w:r w:rsidRPr="00055A4D">
        <w:rPr>
          <w:rFonts w:ascii="Century Schoolbook" w:hAnsi="Century Schoolbook"/>
          <w:sz w:val="24"/>
          <w:szCs w:val="24"/>
        </w:rPr>
        <w:fldChar w:fldCharType="end"/>
      </w:r>
      <w:r w:rsidRPr="00055A4D">
        <w:rPr>
          <w:rFonts w:ascii="Century Schoolbook" w:hAnsi="Century Schoolbook"/>
          <w:sz w:val="24"/>
          <w:szCs w:val="24"/>
        </w:rPr>
        <w:t xml:space="preserve">. In contrast, cluster </w:t>
      </w:r>
      <w:ins w:id="173" w:author="Alejandro De La Vega" w:date="2016-10-13T16:29:00Z">
        <w:r w:rsidR="008D253A">
          <w:rPr>
            <w:rFonts w:ascii="Century Schoolbook" w:hAnsi="Century Schoolbook"/>
            <w:sz w:val="24"/>
            <w:szCs w:val="24"/>
          </w:rPr>
          <w:t>‘</w:t>
        </w:r>
      </w:ins>
      <w:r w:rsidRPr="00055A4D">
        <w:rPr>
          <w:rFonts w:ascii="Century Schoolbook" w:hAnsi="Century Schoolbook"/>
          <w:sz w:val="24"/>
          <w:szCs w:val="24"/>
        </w:rPr>
        <w:t>44 [R]</w:t>
      </w:r>
      <w:ins w:id="174" w:author="Alejandro De La Vega" w:date="2016-10-13T16:29:00Z">
        <w:r w:rsidR="008D253A">
          <w:rPr>
            <w:rFonts w:ascii="Century Schoolbook" w:hAnsi="Century Schoolbook"/>
            <w:sz w:val="24"/>
            <w:szCs w:val="24"/>
          </w:rPr>
          <w:t>’ exhibited weaker</w:t>
        </w:r>
        <w:r w:rsidR="008D253A" w:rsidRPr="00055A4D">
          <w:rPr>
            <w:rFonts w:ascii="Century Schoolbook" w:hAnsi="Century Schoolbook"/>
            <w:sz w:val="24"/>
            <w:szCs w:val="24"/>
          </w:rPr>
          <w:t xml:space="preserve"> </w:t>
        </w:r>
      </w:ins>
      <w:r w:rsidRPr="00055A4D">
        <w:rPr>
          <w:rFonts w:ascii="Century Schoolbook" w:hAnsi="Century Schoolbook"/>
          <w:sz w:val="24"/>
          <w:szCs w:val="24"/>
        </w:rPr>
        <w:t xml:space="preserve">associations with executive functions </w:t>
      </w:r>
      <w:ins w:id="175" w:author="Alejandro De La Vega" w:date="2016-10-20T13:12:00Z">
        <w:r w:rsidR="004974A5">
          <w:rPr>
            <w:rFonts w:ascii="Century Schoolbook" w:hAnsi="Century Schoolbook"/>
            <w:sz w:val="24"/>
            <w:szCs w:val="24"/>
          </w:rPr>
          <w:t>and</w:t>
        </w:r>
      </w:ins>
      <w:ins w:id="176" w:author="Alejandro De La Vega" w:date="2016-10-20T13:11:00Z">
        <w:r w:rsidR="004974A5">
          <w:rPr>
            <w:rFonts w:ascii="Century Schoolbook" w:hAnsi="Century Schoolbook"/>
            <w:sz w:val="24"/>
            <w:szCs w:val="24"/>
          </w:rPr>
          <w:t xml:space="preserve"> robust associations</w:t>
        </w:r>
      </w:ins>
      <w:ins w:id="177" w:author="Alejandro De La Vega" w:date="2016-10-20T13:10:00Z">
        <w:r w:rsidR="004974A5">
          <w:rPr>
            <w:rFonts w:ascii="Century Schoolbook" w:hAnsi="Century Schoolbook"/>
            <w:sz w:val="24"/>
            <w:szCs w:val="24"/>
          </w:rPr>
          <w:t xml:space="preserve"> with motor function and </w:t>
        </w:r>
      </w:ins>
      <w:ins w:id="178" w:author="Alejandro De La Vega" w:date="2016-10-13T17:05:00Z">
        <w:r w:rsidR="004974A5">
          <w:rPr>
            <w:rFonts w:ascii="Century Schoolbook" w:hAnsi="Century Schoolbook"/>
            <w:sz w:val="24"/>
            <w:szCs w:val="24"/>
          </w:rPr>
          <w:t>‘pain’</w:t>
        </w:r>
      </w:ins>
      <w:ins w:id="179" w:author="Alejandro De La Vega" w:date="2016-10-20T13:11:00Z">
        <w:r w:rsidR="004974A5">
          <w:rPr>
            <w:rFonts w:ascii="Century Schoolbook" w:hAnsi="Century Schoolbook"/>
            <w:sz w:val="24"/>
            <w:szCs w:val="24"/>
          </w:rPr>
          <w:t>,</w:t>
        </w:r>
      </w:ins>
      <w:ins w:id="180" w:author="Alejandro De La Vega" w:date="2016-10-13T17:05:00Z">
        <w:r w:rsidR="00E843AA">
          <w:rPr>
            <w:rFonts w:ascii="Century Schoolbook" w:hAnsi="Century Schoolbook"/>
            <w:sz w:val="24"/>
            <w:szCs w:val="24"/>
          </w:rPr>
          <w:t xml:space="preserve"> </w:t>
        </w:r>
      </w:ins>
      <w:ins w:id="181" w:author="Alejandro De La Vega" w:date="2016-10-19T18:02:00Z">
        <w:r w:rsidR="00E843AA">
          <w:rPr>
            <w:rFonts w:ascii="Century Schoolbook" w:hAnsi="Century Schoolbook"/>
            <w:sz w:val="24"/>
            <w:szCs w:val="24"/>
          </w:rPr>
          <w:t>suggesting</w:t>
        </w:r>
      </w:ins>
      <w:ins w:id="182" w:author="Alejandro De La Vega" w:date="2016-10-13T17:05:00Z">
        <w:r w:rsidR="00E843AA">
          <w:rPr>
            <w:rFonts w:ascii="Century Schoolbook" w:hAnsi="Century Schoolbook"/>
            <w:sz w:val="24"/>
            <w:szCs w:val="24"/>
          </w:rPr>
          <w:t xml:space="preserve"> </w:t>
        </w:r>
      </w:ins>
      <w:ins w:id="183" w:author="Alejandro De La Vega" w:date="2016-10-19T18:05:00Z">
        <w:r w:rsidR="004974A5">
          <w:rPr>
            <w:rFonts w:ascii="Century Schoolbook" w:hAnsi="Century Schoolbook"/>
            <w:sz w:val="24"/>
            <w:szCs w:val="24"/>
          </w:rPr>
          <w:t xml:space="preserve">area </w:t>
        </w:r>
      </w:ins>
      <w:ins w:id="184" w:author="Alejandro De La Vega" w:date="2016-10-20T13:12:00Z">
        <w:r w:rsidR="004974A5">
          <w:rPr>
            <w:rFonts w:ascii="Century Schoolbook" w:hAnsi="Century Schoolbook"/>
            <w:sz w:val="24"/>
            <w:szCs w:val="24"/>
          </w:rPr>
          <w:t>this area</w:t>
        </w:r>
      </w:ins>
      <w:ins w:id="185" w:author="Alejandro De La Vega" w:date="2016-10-13T17:07:00Z">
        <w:r w:rsidR="00521D9A">
          <w:rPr>
            <w:rFonts w:ascii="Century Schoolbook" w:hAnsi="Century Schoolbook"/>
            <w:sz w:val="24"/>
            <w:szCs w:val="24"/>
          </w:rPr>
          <w:t xml:space="preserve"> </w:t>
        </w:r>
      </w:ins>
      <w:ins w:id="186" w:author="Alejandro De La Vega" w:date="2016-10-19T18:02:00Z">
        <w:r w:rsidR="00E843AA">
          <w:rPr>
            <w:rFonts w:ascii="Century Schoolbook" w:hAnsi="Century Schoolbook"/>
            <w:sz w:val="24"/>
            <w:szCs w:val="24"/>
          </w:rPr>
          <w:t xml:space="preserve">is more involved in </w:t>
        </w:r>
        <w:proofErr w:type="spellStart"/>
        <w:r w:rsidR="00E843AA">
          <w:rPr>
            <w:rFonts w:ascii="Century Schoolbook" w:hAnsi="Century Schoolbook"/>
            <w:sz w:val="24"/>
            <w:szCs w:val="24"/>
          </w:rPr>
          <w:t>sensori</w:t>
        </w:r>
        <w:proofErr w:type="spellEnd"/>
        <w:r w:rsidR="00E843AA">
          <w:rPr>
            <w:rFonts w:ascii="Century Schoolbook" w:hAnsi="Century Schoolbook"/>
            <w:sz w:val="24"/>
            <w:szCs w:val="24"/>
          </w:rPr>
          <w:t xml:space="preserve">-motor processing than high-level cognitive control. </w:t>
        </w:r>
      </w:ins>
    </w:p>
    <w:p w14:paraId="02E3D2D0" w14:textId="418AC542" w:rsidR="005F3DB1" w:rsidRPr="00055A4D" w:rsidRDefault="005F3DB1" w:rsidP="005F3DB1">
      <w:pPr>
        <w:pStyle w:val="Normal1"/>
        <w:ind w:firstLine="720"/>
        <w:rPr>
          <w:rFonts w:ascii="Century Schoolbook" w:hAnsi="Century Schoolbook"/>
          <w:sz w:val="24"/>
          <w:szCs w:val="24"/>
        </w:rPr>
      </w:pPr>
      <w:r w:rsidRPr="2CB9C50C">
        <w:rPr>
          <w:rFonts w:ascii="Century Schoolbook" w:eastAsia="Century Schoolbook" w:hAnsi="Century Schoolbook" w:cs="Century Schoolbook"/>
          <w:sz w:val="24"/>
          <w:szCs w:val="24"/>
        </w:rPr>
        <w:t xml:space="preserve">Finally, </w:t>
      </w:r>
      <w:ins w:id="187" w:author="Alejandro De La Vega" w:date="2016-10-13T17:08:00Z">
        <w:r w:rsidR="00521D9A">
          <w:rPr>
            <w:rFonts w:ascii="Century Schoolbook" w:eastAsia="Century Schoolbook" w:hAnsi="Century Schoolbook" w:cs="Century Schoolbook"/>
            <w:sz w:val="24"/>
            <w:szCs w:val="24"/>
          </w:rPr>
          <w:t>‘</w:t>
        </w:r>
      </w:ins>
      <w:r w:rsidR="006D0A95">
        <w:rPr>
          <w:rFonts w:ascii="Century Schoolbook" w:eastAsia="Century Schoolbook" w:hAnsi="Century Schoolbook" w:cs="Century Schoolbook"/>
          <w:sz w:val="24"/>
          <w:szCs w:val="24"/>
        </w:rPr>
        <w:t>IFG [R]</w:t>
      </w:r>
      <w:ins w:id="188" w:author="Alejandro De La Vega" w:date="2016-10-13T17:08:00Z">
        <w:r w:rsidR="00521D9A">
          <w:rPr>
            <w:rFonts w:ascii="Century Schoolbook" w:eastAsia="Century Schoolbook" w:hAnsi="Century Schoolbook" w:cs="Century Schoolbook"/>
            <w:sz w:val="24"/>
            <w:szCs w:val="24"/>
          </w:rPr>
          <w:t>’</w:t>
        </w:r>
      </w:ins>
      <w:r w:rsidRPr="2CB9C50C">
        <w:rPr>
          <w:rFonts w:ascii="Century Schoolbook" w:eastAsia="Century Schoolbook" w:hAnsi="Century Schoolbook" w:cs="Century Schoolbook"/>
          <w:sz w:val="24"/>
          <w:szCs w:val="24"/>
        </w:rPr>
        <w:t xml:space="preserve"> showed a distinct functional signat</w:t>
      </w:r>
      <w:r w:rsidR="0012638D" w:rsidRPr="2CB9C50C">
        <w:rPr>
          <w:rFonts w:ascii="Century Schoolbook" w:eastAsia="Century Schoolbook" w:hAnsi="Century Schoolbook" w:cs="Century Schoolbook"/>
          <w:sz w:val="24"/>
          <w:szCs w:val="24"/>
        </w:rPr>
        <w:t>ure to other mid LPFC clusters, with much weaker association</w:t>
      </w:r>
      <w:ins w:id="189" w:author="Alejandro De La Vega" w:date="2016-10-13T17:12:00Z">
        <w:r w:rsidR="006B5BBC">
          <w:rPr>
            <w:rFonts w:ascii="Century Schoolbook" w:eastAsia="Century Schoolbook" w:hAnsi="Century Schoolbook" w:cs="Century Schoolbook"/>
            <w:sz w:val="24"/>
            <w:szCs w:val="24"/>
          </w:rPr>
          <w:t>s</w:t>
        </w:r>
      </w:ins>
      <w:r w:rsidR="0012638D" w:rsidRPr="2CB9C50C">
        <w:rPr>
          <w:rFonts w:ascii="Century Schoolbook" w:eastAsia="Century Schoolbook" w:hAnsi="Century Schoolbook" w:cs="Century Schoolbook"/>
          <w:sz w:val="24"/>
          <w:szCs w:val="24"/>
        </w:rPr>
        <w:t xml:space="preserve"> with </w:t>
      </w:r>
      <w:r w:rsidRPr="2CB9C50C">
        <w:rPr>
          <w:rFonts w:ascii="Century Schoolbook" w:eastAsia="Century Schoolbook" w:hAnsi="Century Schoolbook" w:cs="Century Schoolbook"/>
          <w:sz w:val="24"/>
          <w:szCs w:val="24"/>
        </w:rPr>
        <w:t>conflict, working memory and switching</w:t>
      </w:r>
      <w:ins w:id="190" w:author="Alejandro De La Vega" w:date="2016-10-13T17:10:00Z">
        <w:r w:rsidR="00521D9A">
          <w:rPr>
            <w:rFonts w:ascii="Century Schoolbook" w:eastAsia="Century Schoolbook" w:hAnsi="Century Schoolbook" w:cs="Century Schoolbook"/>
            <w:sz w:val="24"/>
            <w:szCs w:val="24"/>
          </w:rPr>
          <w:t xml:space="preserve">; instead, </w:t>
        </w:r>
      </w:ins>
      <w:ins w:id="191" w:author="Alejandro De La Vega" w:date="2016-10-13T17:08:00Z">
        <w:r w:rsidR="00521D9A">
          <w:rPr>
            <w:rFonts w:ascii="Century Schoolbook" w:eastAsia="Century Schoolbook" w:hAnsi="Century Schoolbook" w:cs="Century Schoolbook"/>
            <w:sz w:val="24"/>
            <w:szCs w:val="24"/>
          </w:rPr>
          <w:t>‘</w:t>
        </w:r>
      </w:ins>
      <w:r w:rsidR="006D0A95">
        <w:rPr>
          <w:rFonts w:ascii="Century Schoolbook" w:eastAsia="Century Schoolbook" w:hAnsi="Century Schoolbook" w:cs="Century Schoolbook"/>
          <w:sz w:val="24"/>
          <w:szCs w:val="24"/>
        </w:rPr>
        <w:t>IFG [R]</w:t>
      </w:r>
      <w:ins w:id="192" w:author="Alejandro De La Vega" w:date="2016-10-13T17:08:00Z">
        <w:r w:rsidR="00521D9A">
          <w:rPr>
            <w:rFonts w:ascii="Century Schoolbook" w:eastAsia="Century Schoolbook" w:hAnsi="Century Schoolbook" w:cs="Century Schoolbook"/>
            <w:sz w:val="24"/>
            <w:szCs w:val="24"/>
          </w:rPr>
          <w:t>’</w:t>
        </w:r>
      </w:ins>
      <w:r w:rsidRPr="2CB9C50C">
        <w:rPr>
          <w:rFonts w:ascii="Century Schoolbook" w:eastAsia="Century Schoolbook" w:hAnsi="Century Schoolbook" w:cs="Century Schoolbook"/>
          <w:sz w:val="24"/>
          <w:szCs w:val="24"/>
        </w:rPr>
        <w:t xml:space="preserve"> </w:t>
      </w:r>
      <w:r w:rsidR="0012638D" w:rsidRPr="2CB9C50C">
        <w:rPr>
          <w:rFonts w:ascii="Century Schoolbook" w:eastAsia="Century Schoolbook" w:hAnsi="Century Schoolbook" w:cs="Century Schoolbook"/>
          <w:sz w:val="24"/>
          <w:szCs w:val="24"/>
        </w:rPr>
        <w:t>was associated</w:t>
      </w:r>
      <w:r w:rsidR="002847B8">
        <w:rPr>
          <w:rFonts w:ascii="Century Schoolbook" w:eastAsia="Century Schoolbook" w:hAnsi="Century Schoolbook" w:cs="Century Schoolbook"/>
          <w:sz w:val="24"/>
          <w:szCs w:val="24"/>
        </w:rPr>
        <w:t xml:space="preserve"> with</w:t>
      </w:r>
      <w:r w:rsidR="0012638D"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 xml:space="preserve">‘inhibition’– consistent with extensive </w:t>
      </w:r>
      <w:ins w:id="193" w:author="Alejandro De La Vega" w:date="2016-10-20T13:13:00Z">
        <w:r w:rsidR="004974A5">
          <w:rPr>
            <w:rFonts w:ascii="Century Schoolbook" w:eastAsia="Century Schoolbook" w:hAnsi="Century Schoolbook" w:cs="Century Schoolbook"/>
            <w:sz w:val="24"/>
            <w:szCs w:val="24"/>
          </w:rPr>
          <w:t>studies</w:t>
        </w:r>
      </w:ins>
      <w:ins w:id="194" w:author="Alejandro De La Vega" w:date="2016-10-13T17:12:00Z">
        <w:r w:rsidR="006B5BBC">
          <w:rPr>
            <w:rFonts w:ascii="Century Schoolbook" w:eastAsia="Century Schoolbook" w:hAnsi="Century Schoolbook" w:cs="Century Schoolbook"/>
            <w:sz w:val="24"/>
            <w:szCs w:val="24"/>
          </w:rPr>
          <w:t xml:space="preserve"> linking this region to </w:t>
        </w:r>
      </w:ins>
      <w:r w:rsidRPr="2CB9C50C">
        <w:rPr>
          <w:rFonts w:ascii="Century Schoolbook" w:eastAsia="Century Schoolbook" w:hAnsi="Century Schoolbook" w:cs="Century Schoolbook"/>
          <w:sz w:val="24"/>
          <w:szCs w:val="24"/>
        </w:rPr>
        <w:t>inhibitory processes</w:t>
      </w:r>
      <w:r w:rsidR="00B37A99">
        <w:rPr>
          <w:rFonts w:ascii="Century Schoolbook" w:eastAsia="Century Schoolbook" w:hAnsi="Century Schoolbook" w:cs="Century Schoolbook"/>
          <w:sz w:val="24"/>
          <w:szCs w:val="24"/>
        </w:rPr>
        <w:fldChar w:fldCharType="begin"/>
      </w:r>
      <w:r w:rsidR="00132E8A">
        <w:rPr>
          <w:rFonts w:ascii="Century Schoolbook" w:eastAsia="Century Schoolbook" w:hAnsi="Century Schoolbook" w:cs="Century Schoolbook"/>
          <w:sz w:val="24"/>
          <w:szCs w:val="24"/>
        </w:rPr>
        <w:instrText xml:space="preserve"> ADDIN PAPERS2_CITATIONS &lt;citation&gt;&lt;uuid&gt;4EDCFDD8-81FA-4BDF-BC5A-AB0BB83475FC&lt;/uuid&gt;&lt;priority&gt;0&lt;/priority&gt;&lt;publications&gt;&lt;publication&gt;&lt;volume&gt;23&lt;/volume&gt;&lt;publication_date&gt;99201301081200000000222000&lt;/publication_date&gt;&lt;number&gt;2&lt;/number&gt;&lt;doi&gt;10.1093/cercor/bhs007&lt;/doi&gt;&lt;startpage&gt;264&lt;/startpage&gt;&lt;title&gt;A Meta-analysis of Executive Components of Working Memory&lt;/title&gt;&lt;uuid&gt;C3916890-7661-4395-BDBA-49319B3D61FB&lt;/uuid&gt;&lt;subtype&gt;400&lt;/subtype&gt;&lt;endpage&gt;282&lt;/endpage&gt;&lt;type&gt;400&lt;/type&gt;&lt;url&gt;http://www.cercor.oxfordjournals.org/cgi/doi/10.1093/cercor/bhs007&lt;/url&gt;&lt;bundle&gt;&lt;publication&gt;&lt;title&gt;Cerebral Cortex&lt;/title&gt;&lt;type&gt;-100&lt;/type&gt;&lt;subtype&gt;-100&lt;/subtype&gt;&lt;uuid&gt;77496BB1-9579-49BD-B03C-B44147E85F01&lt;/uuid&gt;&lt;/publication&gt;&lt;/bundle&gt;&lt;authors&gt;&lt;author&gt;&lt;firstName&gt;D&lt;/firstName&gt;&lt;middleNames&gt;E&lt;/middleNames&gt;&lt;lastName&gt;Nee&lt;/lastName&gt;&lt;/author&gt;&lt;author&gt;&lt;firstName&gt;J&lt;/firstName&gt;&lt;middleNames&gt;W&lt;/middleNames&gt;&lt;lastName&gt;Brown&lt;/lastName&gt;&lt;/author&gt;&lt;author&gt;&lt;firstName&gt;M&lt;/firstName&gt;&lt;middleNames&gt;K&lt;/middleNames&gt;&lt;lastName&gt;Askren&lt;/lastName&gt;&lt;/author&gt;&lt;author&gt;&lt;firstName&gt;M&lt;/firstName&gt;&lt;middleNames&gt;G&lt;/middleNames&gt;&lt;lastName&gt;Berman&lt;/lastName&gt;&lt;/author&gt;&lt;author&gt;&lt;firstName&gt;E&lt;/firstName&gt;&lt;lastName&gt;Demiralp&lt;/lastName&gt;&lt;/author&gt;&lt;author&gt;&lt;firstName&gt;A&lt;/firstName&gt;&lt;lastName&gt;Krawitz&lt;/lastName&gt;&lt;/author&gt;&lt;author&gt;&lt;firstName&gt;J&lt;/firstName&gt;&lt;lastName&gt;Jonides&lt;/lastName&gt;&lt;/author&gt;&lt;/authors&gt;&lt;/publication&gt;&lt;/publications&gt;&lt;cites&gt;&lt;/cites&gt;&lt;/citation&gt;</w:instrText>
      </w:r>
      <w:r w:rsidR="00B37A99">
        <w:rPr>
          <w:rFonts w:ascii="Century Schoolbook" w:eastAsia="Century Schoolbook" w:hAnsi="Century Schoolbook" w:cs="Century Schoolbook"/>
          <w:sz w:val="24"/>
          <w:szCs w:val="24"/>
        </w:rPr>
        <w:fldChar w:fldCharType="separate"/>
      </w:r>
      <w:ins w:id="195" w:author="Alejandro De La Vega" w:date="2016-10-20T14:54:00Z">
        <w:r w:rsidR="00132E8A">
          <w:rPr>
            <w:rFonts w:eastAsiaTheme="minorEastAsia" w:cs="Cambria"/>
            <w:i/>
            <w:sz w:val="24"/>
            <w:vertAlign w:val="superscript"/>
          </w:rPr>
          <w:t>10</w:t>
        </w:r>
      </w:ins>
      <w:r w:rsidR="00B37A99">
        <w:rPr>
          <w:rFonts w:ascii="Century Schoolbook" w:eastAsia="Century Schoolbook" w:hAnsi="Century Schoolbook" w:cs="Century Schoolbook"/>
          <w:sz w:val="24"/>
          <w:szCs w:val="24"/>
        </w:rPr>
        <w:fldChar w:fldCharType="end"/>
      </w:r>
      <w:r w:rsidRPr="2CB9C50C">
        <w:rPr>
          <w:rFonts w:ascii="Century Schoolbook" w:eastAsia="Century Schoolbook" w:hAnsi="Century Schoolbook" w:cs="Century Schoolbook"/>
          <w:sz w:val="24"/>
          <w:szCs w:val="24"/>
        </w:rPr>
        <w:t xml:space="preserve">. </w:t>
      </w:r>
      <w:ins w:id="196" w:author="Alejandro De La Vega" w:date="2016-10-13T17:08:00Z">
        <w:r w:rsidR="00521D9A">
          <w:rPr>
            <w:rFonts w:ascii="Century Schoolbook" w:eastAsia="Century Schoolbook" w:hAnsi="Century Schoolbook" w:cs="Century Schoolbook"/>
            <w:sz w:val="24"/>
            <w:szCs w:val="24"/>
          </w:rPr>
          <w:t>‘</w:t>
        </w:r>
      </w:ins>
      <w:r w:rsidR="006D0A95">
        <w:rPr>
          <w:rFonts w:ascii="Century Schoolbook" w:eastAsia="Century Schoolbook" w:hAnsi="Century Schoolbook" w:cs="Century Schoolbook"/>
          <w:sz w:val="24"/>
          <w:szCs w:val="24"/>
        </w:rPr>
        <w:t>IFG [R]</w:t>
      </w:r>
      <w:ins w:id="197" w:author="Alejandro De La Vega" w:date="2016-10-13T17:08:00Z">
        <w:r w:rsidR="00521D9A">
          <w:rPr>
            <w:rFonts w:ascii="Century Schoolbook" w:eastAsia="Century Schoolbook" w:hAnsi="Century Schoolbook" w:cs="Century Schoolbook"/>
            <w:sz w:val="24"/>
            <w:szCs w:val="24"/>
          </w:rPr>
          <w:t>’</w:t>
        </w:r>
      </w:ins>
      <w:r w:rsidRPr="2CB9C50C">
        <w:rPr>
          <w:rFonts w:ascii="Century Schoolbook" w:eastAsia="Century Schoolbook" w:hAnsi="Century Schoolbook" w:cs="Century Schoolbook"/>
          <w:sz w:val="24"/>
          <w:szCs w:val="24"/>
        </w:rPr>
        <w:t xml:space="preserve"> was also associated with ‘emotion’, consistent </w:t>
      </w:r>
      <w:ins w:id="198" w:author="Tal Yarkoni" w:date="2016-10-14T16:42:00Z">
        <w:r w:rsidR="001E63E4">
          <w:rPr>
            <w:rFonts w:ascii="Century Schoolbook" w:eastAsia="Century Schoolbook" w:hAnsi="Century Schoolbook" w:cs="Century Schoolbook"/>
            <w:sz w:val="24"/>
            <w:szCs w:val="24"/>
          </w:rPr>
          <w:t xml:space="preserve">with </w:t>
        </w:r>
      </w:ins>
      <w:r w:rsidRPr="2CB9C50C">
        <w:rPr>
          <w:rFonts w:ascii="Century Schoolbook" w:eastAsia="Century Schoolbook" w:hAnsi="Century Schoolbook" w:cs="Century Schoolbook"/>
          <w:sz w:val="24"/>
          <w:szCs w:val="24"/>
        </w:rPr>
        <w:t>the hypothesis that this region is crucial for effective emotion regulation and reappraisal</w:t>
      </w:r>
      <w:r w:rsidR="00DF778F">
        <w:rPr>
          <w:rFonts w:ascii="Century Schoolbook" w:eastAsia="Century Schoolbook" w:hAnsi="Century Schoolbook" w:cs="Century Schoolbook"/>
          <w:sz w:val="24"/>
          <w:szCs w:val="24"/>
        </w:rPr>
        <w:fldChar w:fldCharType="begin"/>
      </w:r>
      <w:r w:rsidR="00132E8A">
        <w:rPr>
          <w:rFonts w:ascii="Century Schoolbook" w:eastAsia="Century Schoolbook" w:hAnsi="Century Schoolbook" w:cs="Century Schoolbook"/>
          <w:sz w:val="24"/>
          <w:szCs w:val="24"/>
        </w:rPr>
        <w:instrText xml:space="preserve"> ADDIN PAPERS2_CITATIONS &lt;citation&gt;&lt;uuid&gt;CACDAAE1-D413-43A9-8BCB-DA27136263F4&lt;/uuid&gt;&lt;priority&gt;0&lt;/priority&gt;&lt;publications&gt;&lt;publication&gt;&lt;uuid&gt;676BB798-8B12-4768-83B9-531B099EF619&lt;/uuid&gt;&lt;volume&gt;59&lt;/volume&gt;&lt;accepted_date&gt;99200809081200000000222000&lt;/accepted_date&gt;&lt;doi&gt;10.1016/j.neuron.2008.09.006&lt;/doi&gt;&lt;startpage&gt;1037&lt;/startpage&gt;&lt;revision_date&gt;99200807231200000000222000&lt;/revision_date&gt;&lt;publication_date&gt;99200809251200000000222000&lt;/publication_date&gt;&lt;url&gt;http://eutils.ncbi.nlm.nih.gov/entrez/eutils/elink.fcgi?dbfrom=pubmed&amp;amp;id=18817740&amp;amp;retmode=ref&amp;amp;cmd=prlinks&lt;/url&gt;&lt;type&gt;400&lt;/type&gt;&lt;title&gt;Prefrontal-subcortical pathways mediating successful emotion regulation.&lt;/title&gt;&lt;submission_date&gt;99200805021200000000222000&lt;/submission_date&gt;&lt;number&gt;6&lt;/number&gt;&lt;institution&gt;Department of Psychology, Columbia University, New York, NY 10027, USA. tor@psych.columbia.edu&lt;/institution&gt;&lt;subtype&gt;400&lt;/subtype&gt;&lt;endpage&gt;1050&lt;/endpage&gt;&lt;bundle&gt;&lt;publication&gt;&lt;publisher&gt;Elsevier Inc.&lt;/publisher&gt;&lt;title&gt;Neuron&lt;/title&gt;&lt;type&gt;-100&lt;/type&gt;&lt;subtype&gt;-100&lt;/subtype&gt;&lt;uuid&gt;6C804F8C-6661-4380-9F66-FEF7A8C9B049&lt;/uuid&gt;&lt;/publication&gt;&lt;/bundle&gt;&lt;authors&gt;&lt;author&gt;&lt;firstName&gt;Tor&lt;/firstName&gt;&lt;middleNames&gt;D&lt;/middleNames&gt;&lt;lastName&gt;Wager&lt;/lastName&gt;&lt;/author&gt;&lt;author&gt;&lt;firstName&gt;Matthew&lt;/firstName&gt;&lt;middleNames&gt;L&lt;/middleNames&gt;&lt;lastName&gt;Davidson&lt;/lastName&gt;&lt;/author&gt;&lt;author&gt;&lt;firstName&gt;Brent&lt;/firstName&gt;&lt;middleNames&gt;L&lt;/middleNames&gt;&lt;lastName&gt;Hughes&lt;/lastName&gt;&lt;/author&gt;&lt;author&gt;&lt;firstName&gt;Martin&lt;/firstName&gt;&lt;middleNames&gt;A&lt;/middleNames&gt;&lt;lastName&gt;Lindquist&lt;/lastName&gt;&lt;/author&gt;&lt;author&gt;&lt;firstName&gt;Kevin&lt;/firstName&gt;&lt;middleNames&gt;N&lt;/middleNames&gt;&lt;lastName&gt;Ochsner&lt;/lastName&gt;&lt;/author&gt;&lt;/authors&gt;&lt;/publication&gt;&lt;publication&gt;&lt;uuid&gt;A6CEDF73-52AD-4FCF-9510-0EBA9CBDEB80&lt;/uuid&gt;&lt;volume&gt;5&lt;/volume&gt;&lt;accepted_date&gt;99201409251200000000222000&lt;/accepted_date&gt;&lt;doi&gt;10.1038/ncomms6380&lt;/doi&gt;&lt;startpage&gt;5380&lt;/startpage&gt;&lt;publication_date&gt;99201400001200000000200000&lt;/publication_date&gt;&lt;url&gt;http://eutils.ncbi.nlm.nih.gov/entrez/eutils/elink.fcgi?dbfrom=pubmed&amp;amp;id=25400102&amp;amp;retmode=ref&amp;amp;cmd=prlinks&lt;/url&gt;&lt;type&gt;400&lt;/type&gt;&lt;title&gt;Separate neural representations for physical pain and social rejection.&lt;/title&gt;&lt;submission_date&gt;99201405081200000000222000&lt;/submission_date&gt;&lt;institution&gt;1] Department of Psychology and Neuroscience, University of Colorado, Boulder, Colorado 80309, USA [2] Institute of Cognitive Science, University of Colorado, Boulder, Colorado 80309, USA.&lt;/institution&gt;&lt;subtype&gt;400&lt;/subtype&gt;&lt;bundle&gt;&lt;publication&gt;&lt;publisher&gt;Nature Publishing Group&lt;/publisher&gt;&lt;title&gt;Nature Communications&lt;/title&gt;&lt;type&gt;-100&lt;/type&gt;&lt;subtype&gt;-100&lt;/subtype&gt;&lt;uuid&gt;F5534B0F-C9F2-4DEC-8A67-48764C3061FA&lt;/uuid&gt;&lt;/publication&gt;&lt;/bundle&gt;&lt;authors&gt;&lt;author&gt;&lt;firstName&gt;Choong-Wan&lt;/firstName&gt;&lt;lastName&gt;Woo&lt;/lastName&gt;&lt;/author&gt;&lt;author&gt;&lt;firstName&gt;Leonie&lt;/firstName&gt;&lt;lastName&gt;Koban&lt;/lastName&gt;&lt;/author&gt;&lt;author&gt;&lt;firstName&gt;Ethan&lt;/firstName&gt;&lt;lastName&gt;Kross&lt;/lastName&gt;&lt;/author&gt;&lt;author&gt;&lt;firstName&gt;Martin&lt;/firstName&gt;&lt;middleNames&gt;A&lt;/middleNames&gt;&lt;lastName&gt;Lindquist&lt;/lastName&gt;&lt;/author&gt;&lt;author&gt;&lt;firstName&gt;Marie&lt;/firstName&gt;&lt;middleNames&gt;T&lt;/middleNames&gt;&lt;lastName&gt;Banich&lt;/lastName&gt;&lt;/author&gt;&lt;author&gt;&lt;firstName&gt;Luka&lt;/firstName&gt;&lt;lastName&gt;Ruzic&lt;/lastName&gt;&lt;/author&gt;&lt;author&gt;&lt;firstName&gt;Jessica&lt;/firstName&gt;&lt;middleNames&gt;R&lt;/middleNames&gt;&lt;lastName&gt;Andrews-Hanna&lt;/lastName&gt;&lt;/author&gt;&lt;author&gt;&lt;firstName&gt;Tor&lt;/firstName&gt;&lt;middleNames&gt;D&lt;/middleNames&gt;&lt;lastName&gt;Wager&lt;/lastName&gt;&lt;/author&gt;&lt;/authors&gt;&lt;/publication&gt;&lt;/publications&gt;&lt;cites&gt;&lt;/cites&gt;&lt;/citation&gt;</w:instrText>
      </w:r>
      <w:r w:rsidR="00DF778F">
        <w:rPr>
          <w:rFonts w:ascii="Century Schoolbook" w:eastAsia="Century Schoolbook" w:hAnsi="Century Schoolbook" w:cs="Century Schoolbook"/>
          <w:sz w:val="24"/>
          <w:szCs w:val="24"/>
        </w:rPr>
        <w:fldChar w:fldCharType="separate"/>
      </w:r>
      <w:ins w:id="199" w:author="Alejandro De La Vega" w:date="2016-10-20T14:54:00Z">
        <w:r w:rsidR="00132E8A">
          <w:rPr>
            <w:rFonts w:eastAsiaTheme="minorEastAsia" w:cs="Cambria"/>
            <w:i/>
            <w:sz w:val="24"/>
            <w:vertAlign w:val="superscript"/>
          </w:rPr>
          <w:t>44,45</w:t>
        </w:r>
      </w:ins>
      <w:r w:rsidR="00DF778F">
        <w:rPr>
          <w:rFonts w:ascii="Century Schoolbook" w:eastAsia="Century Schoolbook" w:hAnsi="Century Schoolbook" w:cs="Century Schoolbook"/>
          <w:sz w:val="24"/>
          <w:szCs w:val="24"/>
        </w:rPr>
        <w:fldChar w:fldCharType="end"/>
      </w:r>
      <w:r w:rsidRPr="2CB9C50C">
        <w:rPr>
          <w:rFonts w:ascii="Century Schoolbook" w:eastAsia="Century Schoolbook" w:hAnsi="Century Schoolbook" w:cs="Century Schoolbook"/>
          <w:sz w:val="24"/>
          <w:szCs w:val="24"/>
        </w:rPr>
        <w:t xml:space="preserve">. However, the relationship between ‘inhibition’ and </w:t>
      </w:r>
      <w:ins w:id="200" w:author="Alejandro De La Vega" w:date="2016-10-13T17:08:00Z">
        <w:r w:rsidR="00521D9A">
          <w:rPr>
            <w:rFonts w:ascii="Century Schoolbook" w:eastAsia="Century Schoolbook" w:hAnsi="Century Schoolbook" w:cs="Century Schoolbook"/>
            <w:sz w:val="24"/>
            <w:szCs w:val="24"/>
          </w:rPr>
          <w:t>‘</w:t>
        </w:r>
      </w:ins>
      <w:r w:rsidR="006D0A95">
        <w:rPr>
          <w:rFonts w:ascii="Century Schoolbook" w:eastAsia="Century Schoolbook" w:hAnsi="Century Schoolbook" w:cs="Century Schoolbook"/>
          <w:sz w:val="24"/>
          <w:szCs w:val="24"/>
        </w:rPr>
        <w:t>IFG [R]</w:t>
      </w:r>
      <w:ins w:id="201" w:author="Alejandro De La Vega" w:date="2016-10-13T17:08:00Z">
        <w:r w:rsidR="00521D9A">
          <w:rPr>
            <w:rFonts w:ascii="Century Schoolbook" w:eastAsia="Century Schoolbook" w:hAnsi="Century Schoolbook" w:cs="Century Schoolbook"/>
            <w:sz w:val="24"/>
            <w:szCs w:val="24"/>
          </w:rPr>
          <w:t>’</w:t>
        </w:r>
      </w:ins>
      <w:r w:rsidRPr="2CB9C50C">
        <w:rPr>
          <w:rFonts w:ascii="Century Schoolbook" w:eastAsia="Century Schoolbook" w:hAnsi="Century Schoolbook" w:cs="Century Schoolbook"/>
          <w:sz w:val="24"/>
          <w:szCs w:val="24"/>
        </w:rPr>
        <w:t xml:space="preserve"> was not particularly strong or significantly </w:t>
      </w:r>
      <w:r w:rsidR="00801AAC" w:rsidRPr="2CB9C50C">
        <w:rPr>
          <w:rFonts w:ascii="Century Schoolbook" w:eastAsia="Century Schoolbook" w:hAnsi="Century Schoolbook" w:cs="Century Schoolbook"/>
          <w:sz w:val="24"/>
          <w:szCs w:val="24"/>
        </w:rPr>
        <w:t xml:space="preserve">greater than other </w:t>
      </w:r>
      <w:ins w:id="202" w:author="Alejandro De La Vega" w:date="2016-10-19T18:11:00Z">
        <w:r w:rsidR="007A266D">
          <w:rPr>
            <w:rFonts w:ascii="Century Schoolbook" w:eastAsia="Century Schoolbook" w:hAnsi="Century Schoolbook" w:cs="Century Schoolbook"/>
            <w:sz w:val="24"/>
            <w:szCs w:val="24"/>
          </w:rPr>
          <w:t xml:space="preserve">fronto-parietal </w:t>
        </w:r>
      </w:ins>
      <w:r w:rsidR="00801AAC" w:rsidRPr="2CB9C50C">
        <w:rPr>
          <w:rFonts w:ascii="Century Schoolbook" w:eastAsia="Century Schoolbook" w:hAnsi="Century Schoolbook" w:cs="Century Schoolbook"/>
          <w:sz w:val="24"/>
          <w:szCs w:val="24"/>
        </w:rPr>
        <w:t>regions,</w:t>
      </w:r>
      <w:r w:rsidRPr="2CB9C50C">
        <w:rPr>
          <w:rFonts w:ascii="Century Schoolbook" w:eastAsia="Century Schoolbook" w:hAnsi="Century Schoolbook" w:cs="Century Schoolbook"/>
          <w:sz w:val="24"/>
          <w:szCs w:val="24"/>
        </w:rPr>
        <w:t xml:space="preserve"> suggesting </w:t>
      </w:r>
      <w:ins w:id="203" w:author="Alejandro De La Vega" w:date="2016-10-13T17:08:00Z">
        <w:r w:rsidR="00521D9A">
          <w:rPr>
            <w:rFonts w:ascii="Century Schoolbook" w:eastAsia="Century Schoolbook" w:hAnsi="Century Schoolbook" w:cs="Century Schoolbook"/>
            <w:sz w:val="24"/>
            <w:szCs w:val="24"/>
          </w:rPr>
          <w:t>‘</w:t>
        </w:r>
      </w:ins>
      <w:r w:rsidR="006D0A95">
        <w:rPr>
          <w:rFonts w:ascii="Century Schoolbook" w:eastAsia="Century Schoolbook" w:hAnsi="Century Schoolbook" w:cs="Century Schoolbook"/>
          <w:sz w:val="24"/>
          <w:szCs w:val="24"/>
        </w:rPr>
        <w:t>IFG [R]</w:t>
      </w:r>
      <w:ins w:id="204" w:author="Alejandro De La Vega" w:date="2016-10-13T17:08:00Z">
        <w:r w:rsidR="00521D9A">
          <w:rPr>
            <w:rFonts w:ascii="Century Schoolbook" w:eastAsia="Century Schoolbook" w:hAnsi="Century Schoolbook" w:cs="Century Schoolbook"/>
            <w:sz w:val="24"/>
            <w:szCs w:val="24"/>
          </w:rPr>
          <w:t>’</w:t>
        </w:r>
      </w:ins>
      <w:r w:rsidRPr="2CB9C50C">
        <w:rPr>
          <w:rFonts w:ascii="Century Schoolbook" w:eastAsia="Century Schoolbook" w:hAnsi="Century Schoolbook" w:cs="Century Schoolbook"/>
          <w:sz w:val="24"/>
          <w:szCs w:val="24"/>
        </w:rPr>
        <w:t xml:space="preserve"> may play a more </w:t>
      </w:r>
      <w:r w:rsidR="00801AAC" w:rsidRPr="2CB9C50C">
        <w:rPr>
          <w:rFonts w:ascii="Century Schoolbook" w:eastAsia="Century Schoolbook" w:hAnsi="Century Schoolbook" w:cs="Century Schoolbook"/>
          <w:sz w:val="24"/>
          <w:szCs w:val="24"/>
        </w:rPr>
        <w:t xml:space="preserve">domain </w:t>
      </w:r>
      <w:r w:rsidRPr="2CB9C50C">
        <w:rPr>
          <w:rFonts w:ascii="Century Schoolbook" w:eastAsia="Century Schoolbook" w:hAnsi="Century Schoolbook" w:cs="Century Schoolbook"/>
          <w:sz w:val="24"/>
          <w:szCs w:val="24"/>
        </w:rPr>
        <w:t>genera</w:t>
      </w:r>
      <w:r w:rsidR="00801AAC" w:rsidRPr="2CB9C50C">
        <w:rPr>
          <w:rFonts w:ascii="Century Schoolbook" w:eastAsia="Century Schoolbook" w:hAnsi="Century Schoolbook" w:cs="Century Schoolbook"/>
          <w:sz w:val="24"/>
          <w:szCs w:val="24"/>
        </w:rPr>
        <w:t>l role</w:t>
      </w:r>
      <w:r w:rsidR="00337EF4">
        <w:rPr>
          <w:rFonts w:ascii="Century Schoolbook" w:eastAsia="Century Schoolbook" w:hAnsi="Century Schoolbook" w:cs="Century Schoolbook"/>
          <w:sz w:val="24"/>
          <w:szCs w:val="24"/>
        </w:rPr>
        <w:t xml:space="preserve"> such as context monitoring</w:t>
      </w:r>
      <w:r w:rsidR="00DF778F">
        <w:rPr>
          <w:rFonts w:ascii="Century Schoolbook" w:eastAsia="Century Schoolbook" w:hAnsi="Century Schoolbook" w:cs="Century Schoolbook"/>
          <w:sz w:val="24"/>
          <w:szCs w:val="24"/>
        </w:rPr>
        <w:fldChar w:fldCharType="begin"/>
      </w:r>
      <w:r w:rsidR="00132E8A">
        <w:rPr>
          <w:rFonts w:ascii="Century Schoolbook" w:eastAsia="Century Schoolbook" w:hAnsi="Century Schoolbook" w:cs="Century Schoolbook"/>
          <w:sz w:val="24"/>
          <w:szCs w:val="24"/>
        </w:rPr>
        <w:instrText xml:space="preserve"> ADDIN PAPERS2_CITATIONS &lt;citation&gt;&lt;uuid&gt;79397EBF-B9FA-4FB0-A84A-810F5E12D042&lt;/uuid&gt;&lt;priority&gt;0&lt;/priority&gt;&lt;publications&gt;&lt;publication&gt;&lt;uuid&gt;C9E1D17F-0908-4B00-8096-D1FDBBA0CF79&lt;/uuid&gt;&lt;volume&gt;7&lt;/volume&gt;&lt;accepted_date&gt;99201201131200000000222000&lt;/accepted_date&gt;&lt;doi&gt;10.1371/journal.pone.0031546&lt;/doi&gt;&lt;startpage&gt;e31546&lt;/startpage&gt;&lt;publication_date&gt;99201200001200000000200000&lt;/publication_date&gt;&lt;url&gt;http://dx.plos.org/10.1371/journal.pone.0031546&lt;/url&gt;&lt;type&gt;400&lt;/type&gt;&lt;title&gt;Cognitive control reflects context monitoring, not motoric stopping, in response inhibition.&lt;/title&gt;&lt;publisher&gt;Public Library of Science&lt;/publisher&gt;&lt;submission_date&gt;99201104121200000000222000&lt;/submission_date&gt;&lt;number&gt;2&lt;/number&gt;&lt;institution&gt;Department of Cognitive, Linguistic and Psychological Sciences, Brown University, Providence, Rhode Island, United States of America. chathach@gmail.com&lt;/institution&gt;&lt;subtype&gt;400&lt;/subtype&gt;&lt;bundle&gt;&lt;publication&gt;&lt;publisher&gt;Public Library of Science&lt;/publisher&gt;&lt;title&gt;PLOS ONE&lt;/title&gt;&lt;type&gt;-100&lt;/type&gt;&lt;subtype&gt;-100&lt;/subtype&gt;&lt;uuid&gt;14298E0F-690A-4D11-BE29-14EEC4B85622&lt;/uuid&gt;&lt;/publication&gt;&lt;/bundle&gt;&lt;authors&gt;&lt;author&gt;&lt;firstName&gt;Christopher&lt;/firstName&gt;&lt;middleNames&gt;H&lt;/middleNames&gt;&lt;lastName&gt;Chatham&lt;/lastName&gt;&lt;/author&gt;&lt;author&gt;&lt;firstName&gt;Eric&lt;/firstName&gt;&lt;middleNames&gt;D&lt;/middleNames&gt;&lt;lastName&gt;Claus&lt;/lastName&gt;&lt;/author&gt;&lt;author&gt;&lt;firstName&gt;Albert&lt;/firstName&gt;&lt;lastName&gt;Kim&lt;/lastName&gt;&lt;/author&gt;&lt;author&gt;&lt;firstName&gt;Tim&lt;/firstName&gt;&lt;lastName&gt;Curran&lt;/lastName&gt;&lt;/author&gt;&lt;author&gt;&lt;firstName&gt;Marie&lt;/firstName&gt;&lt;middleNames&gt;T&lt;/middleNames&gt;&lt;lastName&gt;Banich&lt;/lastName&gt;&lt;/author&gt;&lt;author&gt;&lt;firstName&gt;Yuko&lt;/firstName&gt;&lt;lastName&gt;Munakata&lt;/lastName&gt;&lt;/author&gt;&lt;/authors&gt;&lt;editors&gt;&lt;author&gt;&lt;firstName&gt;Sam&lt;/firstName&gt;&lt;lastName&gt;Gilbert&lt;/lastName&gt;&lt;/author&gt;&lt;/editors&gt;&lt;/publication&gt;&lt;/publications&gt;&lt;cites&gt;&lt;/cites&gt;&lt;/citation&gt;</w:instrText>
      </w:r>
      <w:r w:rsidR="00DF778F">
        <w:rPr>
          <w:rFonts w:ascii="Century Schoolbook" w:eastAsia="Century Schoolbook" w:hAnsi="Century Schoolbook" w:cs="Century Schoolbook"/>
          <w:sz w:val="24"/>
          <w:szCs w:val="24"/>
        </w:rPr>
        <w:fldChar w:fldCharType="separate"/>
      </w:r>
      <w:ins w:id="205" w:author="Alejandro De La Vega" w:date="2016-10-20T14:54:00Z">
        <w:r w:rsidR="00132E8A">
          <w:rPr>
            <w:rFonts w:eastAsiaTheme="minorEastAsia" w:cs="Cambria"/>
            <w:i/>
            <w:sz w:val="24"/>
            <w:vertAlign w:val="superscript"/>
          </w:rPr>
          <w:t>46</w:t>
        </w:r>
      </w:ins>
      <w:r w:rsidR="00DF778F">
        <w:rPr>
          <w:rFonts w:ascii="Century Schoolbook" w:eastAsia="Century Schoolbook" w:hAnsi="Century Schoolbook" w:cs="Century Schoolbook"/>
          <w:sz w:val="24"/>
          <w:szCs w:val="24"/>
        </w:rPr>
        <w:fldChar w:fldCharType="end"/>
      </w:r>
      <w:r w:rsidR="00DF778F">
        <w:rPr>
          <w:rFonts w:ascii="Century Schoolbook" w:eastAsia="Century Schoolbook" w:hAnsi="Century Schoolbook" w:cs="Century Schoolbook"/>
          <w:sz w:val="24"/>
          <w:szCs w:val="24"/>
        </w:rPr>
        <w:t>. Alternatively, local neuronal groups not detectable by fMRI may play more specific and distinct functional roles</w:t>
      </w:r>
      <w:ins w:id="206" w:author="Alejandro De La Vega" w:date="2016-10-20T14:54:00Z">
        <w:r w:rsidR="00517B3F">
          <w:rPr>
            <w:rFonts w:ascii="Century Schoolbook" w:hAnsi="Century Schoolbook"/>
            <w:sz w:val="24"/>
            <w:szCs w:val="24"/>
          </w:rPr>
          <w:fldChar w:fldCharType="begin"/>
        </w:r>
      </w:ins>
      <w:r w:rsidR="00132E8A">
        <w:rPr>
          <w:rFonts w:ascii="Century Schoolbook" w:hAnsi="Century Schoolbook"/>
          <w:sz w:val="24"/>
          <w:szCs w:val="24"/>
        </w:rPr>
        <w:instrText xml:space="preserve"> ADDIN PAPERS2_CITATIONS &lt;citation&gt;&lt;uuid&gt;AC1DD28F-1F41-48D6-86CC-B3463128BA3F&lt;/uuid&gt;&lt;priority&gt;0&lt;/priority&gt;&lt;publications&gt;&lt;publication&gt;&lt;uuid&gt;658CB7F5-5C35-4182-B18D-8AA06D8F4541&lt;/uuid&gt;&lt;volume&gt;498&lt;/volume&gt;&lt;accepted_date&gt;99201304101200000000222000&lt;/accepted_date&gt;&lt;doi&gt;10.1038/nature12176&lt;/doi&gt;&lt;startpage&gt;363&lt;/startpage&gt;&lt;publication_date&gt;99201306201200000000222000&lt;/publication_date&gt;&lt;url&gt;http://www.nature.com/doifinder/10.1038/nature12176&lt;/url&gt;&lt;type&gt;400&lt;/type&gt;&lt;title&gt;Distinct behavioural and network correlates of two interneuron types in prefrontal cortex.&lt;/title&gt;&lt;publisher&gt;Nature Research&lt;/publisher&gt;&lt;submission_date&gt;99201208271200000000222000&lt;/submission_date&gt;&lt;number&gt;7454&lt;/number&gt;&lt;institution&gt;Cold Spring Harbor Laboratory, 1 Bungtown Road, Cold Spring Harbor, New York 11724, USA.&lt;/institution&gt;&lt;subtype&gt;400&lt;/subtype&gt;&lt;endpage&gt;366&lt;/endpage&gt;&lt;bundle&gt;&lt;publication&gt;&lt;title&gt;Nature&lt;/title&gt;&lt;type&gt;-100&lt;/type&gt;&lt;subtype&gt;-100&lt;/subtype&gt;&lt;uuid&gt;D853899E-5230-4DC4-B195-626045983FAA&lt;/uuid&gt;&lt;/publication&gt;&lt;/bundle&gt;&lt;authors&gt;&lt;author&gt;&lt;firstName&gt;D&lt;/firstName&gt;&lt;lastName&gt;Kvitsiani&lt;/lastName&gt;&lt;/author&gt;&lt;author&gt;&lt;firstName&gt;S&lt;/firstName&gt;&lt;lastName&gt;Ranade&lt;/lastName&gt;&lt;/author&gt;&lt;author&gt;&lt;firstName&gt;B&lt;/firstName&gt;&lt;lastName&gt;Hangya&lt;/lastName&gt;&lt;/author&gt;&lt;author&gt;&lt;firstName&gt;H&lt;/firstName&gt;&lt;lastName&gt;Taniguchi&lt;/lastName&gt;&lt;/author&gt;&lt;author&gt;&lt;firstName&gt;J&lt;/firstName&gt;&lt;middleNames&gt;Z&lt;/middleNames&gt;&lt;lastName&gt;Huang&lt;/lastName&gt;&lt;/author&gt;&lt;author&gt;&lt;firstName&gt;A&lt;/firstName&gt;&lt;lastName&gt;Kepecs&lt;/lastName&gt;&lt;/author&gt;&lt;/authors&gt;&lt;/publication&gt;&lt;publication&gt;&lt;uuid&gt;7E9417BB-23DB-4CAA-BB6B-4C1528F6ACD5&lt;/uuid&gt;&lt;volume&gt;13&lt;/volume&gt;&lt;doi&gt;10.1038/nrn3171&lt;/doi&gt;&lt;startpage&gt;251&lt;/startpage&gt;&lt;publication_date&gt;99201204001200000000220000&lt;/publication_date&gt;&lt;url&gt;http://www.nature.com/doifinder/10.1038/nrn3171&lt;/url&gt;&lt;type&gt;400&lt;/type&gt;&lt;title&gt;Optogenetic investigation of neural circuits underlying brain disease in animal models.&lt;/title&gt;&lt;institution&gt;Department of Bioengineering, Stanford University, 318 Campus Drive, Clark Center, Stanford, California 94305-5444, USA. kaytye@mit.edu&lt;/institution&gt;&lt;number&gt;4&lt;/number&gt;&lt;subtype&gt;400&lt;/subtype&gt;&lt;endpage&gt;266&lt;/endpage&gt;&lt;bundle&gt;&lt;publication&gt;&lt;title&gt;Nature Reviews Neuroscience&lt;/title&gt;&lt;type&gt;-100&lt;/type&gt;&lt;subtype&gt;-100&lt;/subtype&gt;&lt;uuid&gt;0745228F-86D0-406A-8F87-10E4D596B544&lt;/uuid&gt;&lt;/publication&gt;&lt;/bundle&gt;&lt;authors&gt;&lt;author&gt;&lt;firstName&gt;Kay&lt;/firstName&gt;&lt;middleNames&gt;M&lt;/middleNames&gt;&lt;lastName&gt;Tye&lt;/lastName&gt;&lt;/author&gt;&lt;author&gt;&lt;firstName&gt;Karl&lt;/firstName&gt;&lt;lastName&gt;Deisseroth&lt;/lastName&gt;&lt;/author&gt;&lt;/authors&gt;&lt;/publication&gt;&lt;publication&gt;&lt;volume&gt;17&lt;/volume&gt;&lt;publication_date&gt;99201409211200000000222000&lt;/publication_date&gt;&lt;number&gt;11&lt;/number&gt;&lt;doi&gt;10.1038/nn.3813&lt;/doi&gt;&lt;startpage&gt;1552&lt;/startpage&gt;&lt;title&gt;Visualizing an emotional valence map in the limbic forebrain by TAI-FISH&lt;/title&gt;&lt;uuid&gt;E9DB26E0-83E6-43C7-8240-4797D2BA1428&lt;/uuid&gt;&lt;subtype&gt;400&lt;/subtype&gt;&lt;endpage&gt;1559&lt;/endpage&gt;&lt;type&gt;400&lt;/type&gt;&lt;url&gt;http://www.nature.com/doifinder/10.1038/nn.3813&lt;/url&gt;&lt;bundle&gt;&lt;publication&gt;&lt;title&gt;Nature Neuroscience&lt;/title&gt;&lt;type&gt;-100&lt;/type&gt;&lt;subtype&gt;-100&lt;/subtype&gt;&lt;uuid&gt;791E2918-2F29-4EC8-B60D-EC5690A3E80A&lt;/uuid&gt;&lt;/publication&gt;&lt;/bundle&gt;&lt;authors&gt;&lt;author&gt;&lt;firstName&gt;Jianbo&lt;/firstName&gt;&lt;lastName&gt;Xiu&lt;/lastName&gt;&lt;/author&gt;&lt;author&gt;&lt;firstName&gt;Qi&lt;/firstName&gt;&lt;lastName&gt;Zhang&lt;/lastName&gt;&lt;/author&gt;&lt;author&gt;&lt;firstName&gt;Tao&lt;/firstName&gt;&lt;lastName&gt;Zhou&lt;/lastName&gt;&lt;/author&gt;&lt;author&gt;&lt;firstName&gt;Ting-ting&lt;/firstName&gt;&lt;lastName&gt;Zhou&lt;/lastName&gt;&lt;/author&gt;&lt;author&gt;&lt;firstName&gt;T&lt;/firstName&gt;&lt;lastName&gt;Zhou&lt;/lastName&gt;&lt;/author&gt;&lt;author&gt;&lt;firstName&gt;Yang&lt;/firstName&gt;&lt;lastName&gt;Chen&lt;/lastName&gt;&lt;/author&gt;&lt;author&gt;&lt;firstName&gt;Hailan&lt;/firstName&gt;&lt;lastName&gt;Hu&lt;/lastName&gt;&lt;/author&gt;&lt;/authors&gt;&lt;/publication&gt;&lt;/publications&gt;&lt;cites&gt;&lt;/cites&gt;&lt;/citation&gt;</w:instrText>
      </w:r>
      <w:ins w:id="207" w:author="Alejandro De La Vega" w:date="2016-10-20T14:54:00Z">
        <w:r w:rsidR="00517B3F">
          <w:rPr>
            <w:rFonts w:ascii="Century Schoolbook" w:hAnsi="Century Schoolbook"/>
            <w:sz w:val="24"/>
            <w:szCs w:val="24"/>
          </w:rPr>
          <w:fldChar w:fldCharType="separate"/>
        </w:r>
        <w:r w:rsidR="00132E8A">
          <w:rPr>
            <w:rFonts w:eastAsiaTheme="minorEastAsia" w:cs="Cambria"/>
            <w:i/>
            <w:sz w:val="24"/>
            <w:vertAlign w:val="superscript"/>
          </w:rPr>
          <w:t>47-49</w:t>
        </w:r>
        <w:r w:rsidR="00517B3F">
          <w:rPr>
            <w:rFonts w:ascii="Century Schoolbook" w:hAnsi="Century Schoolbook"/>
            <w:sz w:val="24"/>
            <w:szCs w:val="24"/>
          </w:rPr>
          <w:fldChar w:fldCharType="end"/>
        </w:r>
        <w:r w:rsidR="00517B3F">
          <w:rPr>
            <w:rFonts w:ascii="Century Schoolbook" w:hAnsi="Century Schoolbook"/>
            <w:sz w:val="24"/>
            <w:szCs w:val="24"/>
          </w:rPr>
          <w:t>.</w:t>
        </w:r>
      </w:ins>
    </w:p>
    <w:p w14:paraId="65B18FCB" w14:textId="48636E9B" w:rsidR="00923319" w:rsidRDefault="005F3DB1" w:rsidP="004974A5">
      <w:pPr>
        <w:pStyle w:val="Normal1"/>
        <w:ind w:firstLine="720"/>
        <w:rPr>
          <w:ins w:id="208" w:author="Alejandro De La Vega" w:date="2016-10-19T18:51:00Z"/>
          <w:rFonts w:ascii="Century Schoolbook" w:hAnsi="Century Schoolbook"/>
          <w:sz w:val="24"/>
          <w:szCs w:val="24"/>
        </w:rPr>
      </w:pPr>
      <w:proofErr w:type="gramStart"/>
      <w:r w:rsidRPr="00055A4D">
        <w:rPr>
          <w:rFonts w:ascii="Century Schoolbook" w:hAnsi="Century Schoolbook"/>
          <w:b/>
          <w:sz w:val="24"/>
          <w:szCs w:val="24"/>
        </w:rPr>
        <w:t>Rostral fronto-parietal LFC.</w:t>
      </w:r>
      <w:proofErr w:type="gramEnd"/>
      <w:r w:rsidRPr="00055A4D">
        <w:rPr>
          <w:rFonts w:ascii="Century Schoolbook" w:hAnsi="Century Schoolbook"/>
          <w:sz w:val="24"/>
          <w:szCs w:val="24"/>
        </w:rPr>
        <w:t xml:space="preserve"> </w:t>
      </w:r>
      <w:proofErr w:type="gramStart"/>
      <w:ins w:id="209" w:author="Alejandro De La Vega" w:date="2016-10-19T18:36:00Z">
        <w:r w:rsidR="002E2D96">
          <w:rPr>
            <w:rFonts w:ascii="Century Schoolbook" w:hAnsi="Century Schoolbook"/>
            <w:sz w:val="24"/>
            <w:szCs w:val="24"/>
          </w:rPr>
          <w:t xml:space="preserve">Although </w:t>
        </w:r>
        <w:r w:rsidR="002E2D96" w:rsidRPr="00055A4D">
          <w:rPr>
            <w:rFonts w:ascii="Century Schoolbook" w:hAnsi="Century Schoolbook"/>
            <w:sz w:val="24"/>
            <w:szCs w:val="24"/>
          </w:rPr>
          <w:t xml:space="preserve">‘rostral’ </w:t>
        </w:r>
      </w:ins>
      <w:ins w:id="210" w:author="Alejandro De La Vega" w:date="2016-10-20T13:13:00Z">
        <w:r w:rsidR="004974A5">
          <w:rPr>
            <w:rFonts w:ascii="Century Schoolbook" w:hAnsi="Century Schoolbook"/>
            <w:sz w:val="24"/>
            <w:szCs w:val="24"/>
          </w:rPr>
          <w:t xml:space="preserve">fronto-parietal </w:t>
        </w:r>
      </w:ins>
      <w:ins w:id="211" w:author="Alejandro De La Vega" w:date="2016-10-19T18:36:00Z">
        <w:r w:rsidR="002E2D96" w:rsidRPr="00055A4D">
          <w:rPr>
            <w:rFonts w:ascii="Century Schoolbook" w:hAnsi="Century Schoolbook"/>
            <w:sz w:val="24"/>
            <w:szCs w:val="24"/>
          </w:rPr>
          <w:t xml:space="preserve">clusters </w:t>
        </w:r>
        <w:r w:rsidR="002E2D96">
          <w:rPr>
            <w:rFonts w:ascii="Century Schoolbook" w:hAnsi="Century Schoolbook"/>
            <w:sz w:val="24"/>
            <w:szCs w:val="24"/>
          </w:rPr>
          <w:t>exhibited</w:t>
        </w:r>
        <w:r w:rsidR="002E2D96" w:rsidRPr="00055A4D">
          <w:rPr>
            <w:rFonts w:ascii="Century Schoolbook" w:hAnsi="Century Schoolbook"/>
            <w:sz w:val="24"/>
            <w:szCs w:val="24"/>
          </w:rPr>
          <w:t xml:space="preserve"> </w:t>
        </w:r>
        <w:r w:rsidR="002E2D96">
          <w:rPr>
            <w:rFonts w:ascii="Century Schoolbook" w:hAnsi="Century Schoolbook"/>
            <w:sz w:val="24"/>
            <w:szCs w:val="24"/>
          </w:rPr>
          <w:t xml:space="preserve">significant </w:t>
        </w:r>
        <w:r w:rsidR="002E2D96" w:rsidRPr="00055A4D">
          <w:rPr>
            <w:rFonts w:ascii="Century Schoolbook" w:hAnsi="Century Schoolbook"/>
            <w:sz w:val="24"/>
            <w:szCs w:val="24"/>
          </w:rPr>
          <w:t>associations with various executive processes</w:t>
        </w:r>
        <w:r w:rsidR="002E2D96">
          <w:rPr>
            <w:rFonts w:ascii="Century Schoolbook" w:hAnsi="Century Schoolbook"/>
            <w:sz w:val="24"/>
            <w:szCs w:val="24"/>
          </w:rPr>
          <w:t xml:space="preserve">, these three clusters </w:t>
        </w:r>
      </w:ins>
      <w:ins w:id="212" w:author="Alejandro De La Vega" w:date="2016-10-19T18:44:00Z">
        <w:r w:rsidR="00EA5521">
          <w:rPr>
            <w:rFonts w:ascii="Century Schoolbook" w:hAnsi="Century Schoolbook"/>
            <w:sz w:val="24"/>
            <w:szCs w:val="24"/>
          </w:rPr>
          <w:t xml:space="preserve">were characterized by </w:t>
        </w:r>
      </w:ins>
      <w:ins w:id="213" w:author="Alejandro De La Vega" w:date="2016-10-19T18:36:00Z">
        <w:r w:rsidR="002E2D96">
          <w:rPr>
            <w:rFonts w:ascii="Century Schoolbook" w:hAnsi="Century Schoolbook"/>
            <w:sz w:val="24"/>
            <w:szCs w:val="24"/>
          </w:rPr>
          <w:t xml:space="preserve">weaker associations with </w:t>
        </w:r>
      </w:ins>
      <w:ins w:id="214" w:author="Alejandro De La Vega" w:date="2016-10-19T18:37:00Z">
        <w:r w:rsidR="002E2D96">
          <w:rPr>
            <w:rFonts w:ascii="Century Schoolbook" w:hAnsi="Century Schoolbook"/>
            <w:sz w:val="24"/>
            <w:szCs w:val="24"/>
          </w:rPr>
          <w:t>motor function (‘action’)</w:t>
        </w:r>
      </w:ins>
      <w:ins w:id="215" w:author="Alejandro De La Vega" w:date="2016-10-19T18:41:00Z">
        <w:r w:rsidR="00EA5521">
          <w:rPr>
            <w:rFonts w:ascii="Century Schoolbook" w:hAnsi="Century Schoolbook"/>
            <w:sz w:val="24"/>
            <w:szCs w:val="24"/>
          </w:rPr>
          <w:t xml:space="preserve">, </w:t>
        </w:r>
        <w:r w:rsidR="00923319">
          <w:rPr>
            <w:rFonts w:ascii="Century Schoolbook" w:hAnsi="Century Schoolbook"/>
            <w:sz w:val="24"/>
            <w:szCs w:val="24"/>
          </w:rPr>
          <w:t>language</w:t>
        </w:r>
      </w:ins>
      <w:ins w:id="216" w:author="Alejandro De La Vega" w:date="2016-10-19T18:36:00Z">
        <w:r w:rsidR="002E2D96">
          <w:rPr>
            <w:rFonts w:ascii="Century Schoolbook" w:hAnsi="Century Schoolbook"/>
            <w:sz w:val="24"/>
            <w:szCs w:val="24"/>
          </w:rPr>
          <w:t xml:space="preserve"> and ‘conflict’</w:t>
        </w:r>
        <w:proofErr w:type="gramEnd"/>
        <w:r w:rsidR="002E2D96">
          <w:rPr>
            <w:rFonts w:ascii="Century Schoolbook" w:hAnsi="Century Schoolbook"/>
            <w:sz w:val="24"/>
            <w:szCs w:val="24"/>
          </w:rPr>
          <w:t xml:space="preserve">. </w:t>
        </w:r>
      </w:ins>
      <w:ins w:id="217" w:author="Alejandro De La Vega" w:date="2016-10-20T13:15:00Z">
        <w:r w:rsidR="004974A5">
          <w:rPr>
            <w:rFonts w:ascii="Century Schoolbook" w:hAnsi="Century Schoolbook"/>
            <w:sz w:val="24"/>
            <w:szCs w:val="24"/>
          </w:rPr>
          <w:t>Rather</w:t>
        </w:r>
      </w:ins>
      <w:r w:rsidRPr="00055A4D">
        <w:rPr>
          <w:rFonts w:ascii="Century Schoolbook" w:hAnsi="Century Schoolbook"/>
          <w:sz w:val="24"/>
          <w:szCs w:val="24"/>
        </w:rPr>
        <w:t xml:space="preserve">, clusters ‘9/46dr’ and ‘10d’ </w:t>
      </w:r>
      <w:ins w:id="218" w:author="Alejandro De La Vega" w:date="2016-10-20T13:15:00Z">
        <w:r w:rsidR="004974A5">
          <w:rPr>
            <w:rFonts w:ascii="Century Schoolbook" w:hAnsi="Century Schoolbook"/>
            <w:sz w:val="24"/>
            <w:szCs w:val="24"/>
          </w:rPr>
          <w:t>were robustly associated</w:t>
        </w:r>
      </w:ins>
      <w:ins w:id="219" w:author="Alejandro De La Vega" w:date="2016-10-19T18:38:00Z">
        <w:r w:rsidR="00EA5521">
          <w:rPr>
            <w:rFonts w:ascii="Century Schoolbook" w:hAnsi="Century Schoolbook"/>
            <w:sz w:val="24"/>
            <w:szCs w:val="24"/>
          </w:rPr>
          <w:t xml:space="preserve"> with </w:t>
        </w:r>
      </w:ins>
      <w:ins w:id="220" w:author="Alejandro De La Vega" w:date="2016-10-19T18:41:00Z">
        <w:r w:rsidR="00EA5521">
          <w:rPr>
            <w:rFonts w:ascii="Century Schoolbook" w:hAnsi="Century Schoolbook"/>
            <w:sz w:val="24"/>
            <w:szCs w:val="24"/>
          </w:rPr>
          <w:t>‘</w:t>
        </w:r>
      </w:ins>
      <w:ins w:id="221" w:author="Alejandro De La Vega" w:date="2016-10-19T18:38:00Z">
        <w:r w:rsidR="00EA5521">
          <w:rPr>
            <w:rFonts w:ascii="Century Schoolbook" w:hAnsi="Century Schoolbook"/>
            <w:sz w:val="24"/>
            <w:szCs w:val="24"/>
          </w:rPr>
          <w:t>inhibition</w:t>
        </w:r>
      </w:ins>
      <w:ins w:id="222" w:author="Alejandro De La Vega" w:date="2016-10-19T18:41:00Z">
        <w:r w:rsidR="00EA5521">
          <w:rPr>
            <w:rFonts w:ascii="Century Schoolbook" w:hAnsi="Century Schoolbook"/>
            <w:sz w:val="24"/>
            <w:szCs w:val="24"/>
          </w:rPr>
          <w:t>’</w:t>
        </w:r>
      </w:ins>
      <w:ins w:id="223" w:author="Alejandro De La Vega" w:date="2016-10-19T18:38:00Z">
        <w:r w:rsidR="004974A5">
          <w:rPr>
            <w:rFonts w:ascii="Century Schoolbook" w:hAnsi="Century Schoolbook"/>
            <w:sz w:val="24"/>
            <w:szCs w:val="24"/>
          </w:rPr>
          <w:t xml:space="preserve"> and </w:t>
        </w:r>
      </w:ins>
      <w:r w:rsidRPr="00055A4D">
        <w:rPr>
          <w:rFonts w:ascii="Century Schoolbook" w:hAnsi="Century Schoolbook"/>
          <w:sz w:val="24"/>
          <w:szCs w:val="24"/>
        </w:rPr>
        <w:t xml:space="preserve">cluster ‘10d’ </w:t>
      </w:r>
      <w:ins w:id="224" w:author="Alejandro De La Vega" w:date="2016-10-19T18:39:00Z">
        <w:r w:rsidR="00EA5521">
          <w:rPr>
            <w:rFonts w:ascii="Century Schoolbook" w:hAnsi="Century Schoolbook"/>
            <w:sz w:val="24"/>
            <w:szCs w:val="24"/>
          </w:rPr>
          <w:t>with</w:t>
        </w:r>
      </w:ins>
      <w:ins w:id="225" w:author="Alejandro De La Vega" w:date="2016-10-19T18:37:00Z">
        <w:r w:rsidR="002E2D96">
          <w:rPr>
            <w:rFonts w:ascii="Century Schoolbook" w:hAnsi="Century Schoolbook"/>
            <w:sz w:val="24"/>
            <w:szCs w:val="24"/>
          </w:rPr>
          <w:t xml:space="preserve"> </w:t>
        </w:r>
      </w:ins>
      <w:r w:rsidRPr="00055A4D">
        <w:rPr>
          <w:rFonts w:ascii="Century Schoolbook" w:hAnsi="Century Schoolbook"/>
          <w:sz w:val="24"/>
          <w:szCs w:val="24"/>
        </w:rPr>
        <w:t>‘novelty’</w:t>
      </w:r>
      <w:ins w:id="226" w:author="Alejandro De La Vega" w:date="2016-10-19T18:14:00Z">
        <w:r w:rsidR="00923319">
          <w:rPr>
            <w:rFonts w:ascii="Century Schoolbook" w:hAnsi="Century Schoolbook"/>
            <w:sz w:val="24"/>
            <w:szCs w:val="24"/>
          </w:rPr>
          <w:t xml:space="preserve">. This pattern of results suggests fronto-polar LFC regions may be </w:t>
        </w:r>
      </w:ins>
      <w:ins w:id="227" w:author="Alejandro De La Vega" w:date="2016-10-19T19:00:00Z">
        <w:r w:rsidR="00B46AD2">
          <w:rPr>
            <w:rFonts w:ascii="Century Schoolbook" w:hAnsi="Century Schoolbook"/>
            <w:sz w:val="24"/>
            <w:szCs w:val="24"/>
          </w:rPr>
          <w:t>important for high-level monitoring and guiding of cognitive control, removed from low-level motor implementations.</w:t>
        </w:r>
      </w:ins>
    </w:p>
    <w:p w14:paraId="1FB210F3" w14:textId="5CC275A2" w:rsidR="005F3DB1" w:rsidRPr="00055A4D" w:rsidRDefault="005F3DB1" w:rsidP="004974A5">
      <w:pPr>
        <w:pStyle w:val="Normal1"/>
        <w:ind w:firstLine="720"/>
        <w:rPr>
          <w:rFonts w:ascii="Century Schoolbook" w:hAnsi="Century Schoolbook"/>
          <w:sz w:val="24"/>
          <w:szCs w:val="24"/>
        </w:rPr>
      </w:pPr>
      <w:r w:rsidRPr="2CB9C50C">
        <w:rPr>
          <w:rFonts w:ascii="Century Schoolbook" w:eastAsia="Century Schoolbook" w:hAnsi="Century Schoolbook" w:cs="Century Schoolbook"/>
          <w:sz w:val="24"/>
          <w:szCs w:val="24"/>
        </w:rPr>
        <w:t xml:space="preserve">Finally, the most ventral fronto-polar region, cluster ‘10v’, showed a more distinct pattern, </w:t>
      </w:r>
      <w:r w:rsidR="00D65591" w:rsidRPr="2CB9C50C">
        <w:rPr>
          <w:rFonts w:ascii="Century Schoolbook" w:eastAsia="Century Schoolbook" w:hAnsi="Century Schoolbook" w:cs="Century Schoolbook"/>
          <w:sz w:val="24"/>
          <w:szCs w:val="24"/>
        </w:rPr>
        <w:t xml:space="preserve">exhibiting </w:t>
      </w:r>
      <w:r w:rsidRPr="2CB9C50C">
        <w:rPr>
          <w:rFonts w:ascii="Century Schoolbook" w:eastAsia="Century Schoolbook" w:hAnsi="Century Schoolbook" w:cs="Century Schoolbook"/>
          <w:sz w:val="24"/>
          <w:szCs w:val="24"/>
        </w:rPr>
        <w:t>weaker associatio</w:t>
      </w:r>
      <w:r w:rsidR="00D65591" w:rsidRPr="2CB9C50C">
        <w:rPr>
          <w:rFonts w:ascii="Century Schoolbook" w:eastAsia="Century Schoolbook" w:hAnsi="Century Schoolbook" w:cs="Century Schoolbook"/>
          <w:sz w:val="24"/>
          <w:szCs w:val="24"/>
        </w:rPr>
        <w:t>ns with all executive processes but a</w:t>
      </w:r>
      <w:r w:rsidRPr="2CB9C50C">
        <w:rPr>
          <w:rFonts w:ascii="Century Schoolbook" w:eastAsia="Century Schoolbook" w:hAnsi="Century Schoolbook" w:cs="Century Schoolbook"/>
          <w:sz w:val="24"/>
          <w:szCs w:val="24"/>
        </w:rPr>
        <w:t xml:space="preserve"> </w:t>
      </w:r>
      <w:r w:rsidR="00D65591" w:rsidRPr="2CB9C50C">
        <w:rPr>
          <w:rFonts w:ascii="Century Schoolbook" w:eastAsia="Century Schoolbook" w:hAnsi="Century Schoolbook" w:cs="Century Schoolbook"/>
          <w:sz w:val="24"/>
          <w:szCs w:val="24"/>
        </w:rPr>
        <w:t>significant</w:t>
      </w:r>
      <w:r w:rsidRPr="2CB9C50C">
        <w:rPr>
          <w:rFonts w:ascii="Century Schoolbook" w:eastAsia="Century Schoolbook" w:hAnsi="Century Schoolbook" w:cs="Century Schoolbook"/>
          <w:sz w:val="24"/>
          <w:szCs w:val="24"/>
        </w:rPr>
        <w:t xml:space="preserve"> </w:t>
      </w:r>
      <w:r w:rsidR="00D65591" w:rsidRPr="2CB9C50C">
        <w:rPr>
          <w:rFonts w:ascii="Century Schoolbook" w:eastAsia="Century Schoolbook" w:hAnsi="Century Schoolbook" w:cs="Century Schoolbook"/>
          <w:sz w:val="24"/>
          <w:szCs w:val="24"/>
        </w:rPr>
        <w:t>association</w:t>
      </w:r>
      <w:r w:rsidRPr="2CB9C50C">
        <w:rPr>
          <w:rFonts w:ascii="Century Schoolbook" w:eastAsia="Century Schoolbook" w:hAnsi="Century Schoolbook" w:cs="Century Schoolbook"/>
          <w:sz w:val="24"/>
          <w:szCs w:val="24"/>
        </w:rPr>
        <w:t xml:space="preserve"> with ‘reward’</w:t>
      </w:r>
      <w:r w:rsidR="00D65591" w:rsidRPr="2CB9C50C">
        <w:rPr>
          <w:rFonts w:ascii="Century Schoolbook" w:eastAsia="Century Schoolbook" w:hAnsi="Century Schoolbook" w:cs="Century Schoolbook"/>
          <w:sz w:val="24"/>
          <w:szCs w:val="24"/>
        </w:rPr>
        <w:t xml:space="preserve"> (at a lower threshold, q&lt;0.05). This pattern is</w:t>
      </w:r>
      <w:r w:rsidRPr="2CB9C50C">
        <w:rPr>
          <w:rFonts w:ascii="Century Schoolbook" w:eastAsia="Century Schoolbook" w:hAnsi="Century Schoolbook" w:cs="Century Schoolbook"/>
          <w:sz w:val="24"/>
          <w:szCs w:val="24"/>
        </w:rPr>
        <w:t xml:space="preserve"> consistent with its location near orbitofrontal cluster</w:t>
      </w:r>
      <w:ins w:id="228" w:author="Tal Yarkoni" w:date="2016-10-14T16:47:00Z">
        <w:r w:rsidR="003B08A4">
          <w:rPr>
            <w:rFonts w:ascii="Century Schoolbook" w:eastAsia="Century Schoolbook" w:hAnsi="Century Schoolbook" w:cs="Century Schoolbook"/>
            <w:sz w:val="24"/>
            <w:szCs w:val="24"/>
          </w:rPr>
          <w:t>, and</w:t>
        </w:r>
      </w:ins>
      <w:r w:rsidRPr="2CB9C50C">
        <w:rPr>
          <w:rFonts w:ascii="Century Schoolbook" w:eastAsia="Century Schoolbook" w:hAnsi="Century Schoolbook" w:cs="Century Schoolbook"/>
          <w:sz w:val="24"/>
          <w:szCs w:val="24"/>
        </w:rPr>
        <w:t xml:space="preserve"> </w:t>
      </w:r>
      <w:r w:rsidR="00D65591" w:rsidRPr="2CB9C50C">
        <w:rPr>
          <w:rFonts w:ascii="Century Schoolbook" w:eastAsia="Century Schoolbook" w:hAnsi="Century Schoolbook" w:cs="Century Schoolbook"/>
          <w:sz w:val="24"/>
          <w:szCs w:val="24"/>
        </w:rPr>
        <w:t>provide</w:t>
      </w:r>
      <w:ins w:id="229" w:author="Tal Yarkoni" w:date="2016-10-14T16:47:00Z">
        <w:r w:rsidR="003B08A4">
          <w:rPr>
            <w:rFonts w:ascii="Century Schoolbook" w:eastAsia="Century Schoolbook" w:hAnsi="Century Schoolbook" w:cs="Century Schoolbook"/>
            <w:sz w:val="24"/>
            <w:szCs w:val="24"/>
          </w:rPr>
          <w:t>s</w:t>
        </w:r>
      </w:ins>
      <w:r w:rsidR="00D65591" w:rsidRPr="2CB9C50C">
        <w:rPr>
          <w:rFonts w:ascii="Century Schoolbook" w:eastAsia="Century Schoolbook" w:hAnsi="Century Schoolbook" w:cs="Century Schoolbook"/>
          <w:sz w:val="24"/>
          <w:szCs w:val="24"/>
        </w:rPr>
        <w:t xml:space="preserve"> support for </w:t>
      </w:r>
      <w:r w:rsidRPr="2CB9C50C">
        <w:rPr>
          <w:rFonts w:ascii="Century Schoolbook" w:eastAsia="Century Schoolbook" w:hAnsi="Century Schoolbook" w:cs="Century Schoolbook"/>
          <w:sz w:val="24"/>
          <w:szCs w:val="24"/>
        </w:rPr>
        <w:t xml:space="preserve">hypotheses that suggest that the ventral frontal pole </w:t>
      </w:r>
      <w:r w:rsidR="006B55B0" w:rsidRPr="2CB9C50C">
        <w:rPr>
          <w:rFonts w:ascii="Century Schoolbook" w:eastAsia="Century Schoolbook" w:hAnsi="Century Schoolbook" w:cs="Century Schoolbook"/>
          <w:sz w:val="24"/>
          <w:szCs w:val="24"/>
        </w:rPr>
        <w:t>may be</w:t>
      </w:r>
      <w:r w:rsidRPr="2CB9C50C">
        <w:rPr>
          <w:rFonts w:ascii="Century Schoolbook" w:eastAsia="Century Schoolbook" w:hAnsi="Century Schoolbook" w:cs="Century Schoolbook"/>
          <w:sz w:val="24"/>
          <w:szCs w:val="24"/>
        </w:rPr>
        <w:t xml:space="preserve"> important for </w:t>
      </w:r>
      <w:r w:rsidR="006B55B0" w:rsidRPr="2CB9C50C">
        <w:rPr>
          <w:rFonts w:ascii="Century Schoolbook" w:eastAsia="Century Schoolbook" w:hAnsi="Century Schoolbook" w:cs="Century Schoolbook"/>
          <w:sz w:val="24"/>
          <w:szCs w:val="24"/>
        </w:rPr>
        <w:t>represent</w:t>
      </w:r>
      <w:ins w:id="230" w:author="Tal Yarkoni" w:date="2016-10-14T16:47:00Z">
        <w:r w:rsidR="003B08A4">
          <w:rPr>
            <w:rFonts w:ascii="Century Schoolbook" w:eastAsia="Century Schoolbook" w:hAnsi="Century Schoolbook" w:cs="Century Schoolbook"/>
            <w:sz w:val="24"/>
            <w:szCs w:val="24"/>
          </w:rPr>
          <w:t>ing</w:t>
        </w:r>
      </w:ins>
      <w:r w:rsidR="006B55B0" w:rsidRPr="2CB9C50C">
        <w:rPr>
          <w:rFonts w:ascii="Century Schoolbook" w:eastAsia="Century Schoolbook" w:hAnsi="Century Schoolbook" w:cs="Century Schoolbook"/>
          <w:sz w:val="24"/>
          <w:szCs w:val="24"/>
        </w:rPr>
        <w:t xml:space="preserve"> the value</w:t>
      </w:r>
      <w:r w:rsidRPr="2CB9C50C">
        <w:rPr>
          <w:rFonts w:ascii="Century Schoolbook" w:eastAsia="Century Schoolbook" w:hAnsi="Century Schoolbook" w:cs="Century Schoolbook"/>
          <w:sz w:val="24"/>
          <w:szCs w:val="24"/>
        </w:rPr>
        <w:t xml:space="preserve"> of </w:t>
      </w:r>
      <w:ins w:id="231" w:author="Tal Yarkoni" w:date="2016-10-14T16:48:00Z">
        <w:r w:rsidR="00120E65">
          <w:rPr>
            <w:rFonts w:ascii="Century Schoolbook" w:eastAsia="Century Schoolbook" w:hAnsi="Century Schoolbook" w:cs="Century Schoolbook"/>
            <w:sz w:val="24"/>
            <w:szCs w:val="24"/>
          </w:rPr>
          <w:t xml:space="preserve">appetitive </w:t>
        </w:r>
      </w:ins>
      <w:r w:rsidRPr="2CB9C50C">
        <w:rPr>
          <w:rFonts w:ascii="Century Schoolbook" w:eastAsia="Century Schoolbook" w:hAnsi="Century Schoolbook" w:cs="Century Schoolbook"/>
          <w:sz w:val="24"/>
          <w:szCs w:val="24"/>
        </w:rPr>
        <w:t xml:space="preserve">stimuli </w:t>
      </w:r>
      <w:ins w:id="232" w:author="Tal Yarkoni" w:date="2016-10-14T16:47:00Z">
        <w:r w:rsidR="00D64818">
          <w:rPr>
            <w:rFonts w:ascii="Century Schoolbook" w:eastAsia="Century Schoolbook" w:hAnsi="Century Schoolbook" w:cs="Century Schoolbook"/>
            <w:sz w:val="24"/>
            <w:szCs w:val="24"/>
          </w:rPr>
          <w:t xml:space="preserve">in order </w:t>
        </w:r>
      </w:ins>
      <w:r w:rsidRPr="2CB9C50C">
        <w:rPr>
          <w:rFonts w:ascii="Century Schoolbook" w:eastAsia="Century Schoolbook" w:hAnsi="Century Schoolbook" w:cs="Century Schoolbook"/>
          <w:sz w:val="24"/>
          <w:szCs w:val="24"/>
        </w:rPr>
        <w:t>to effectively guide goal-directed behavior</w:t>
      </w:r>
      <w:r w:rsidR="00D44FED">
        <w:rPr>
          <w:rFonts w:ascii="Century Schoolbook" w:eastAsia="Century Schoolbook" w:hAnsi="Century Schoolbook" w:cs="Century Schoolbook"/>
          <w:sz w:val="24"/>
          <w:szCs w:val="24"/>
        </w:rPr>
        <w:fldChar w:fldCharType="begin"/>
      </w:r>
      <w:r w:rsidR="00132E8A">
        <w:rPr>
          <w:rFonts w:ascii="Century Schoolbook" w:eastAsia="Century Schoolbook" w:hAnsi="Century Schoolbook" w:cs="Century Schoolbook"/>
          <w:sz w:val="24"/>
          <w:szCs w:val="24"/>
        </w:rPr>
        <w:instrText xml:space="preserve"> ADDIN PAPERS2_CITATIONS &lt;citation&gt;&lt;uuid&gt;7A515E6C-937A-4515-8AB0-13C6F77BDD73&lt;/uuid&gt;&lt;priority&gt;0&lt;/priority&gt;&lt;publications&gt;&lt;publication&gt;&lt;uuid&gt;61E9A1AD-CE9D-4641-AD49-CE6E1AED34ED&lt;/uuid&gt;&lt;volume&gt;10&lt;/volume&gt;&lt;accepted_date&gt;99201503061200000000222000&lt;/accepted_date&gt;&lt;doi&gt;10.1371/journal.pone.0124797&lt;/doi&gt;&lt;startpage&gt;e0124797&lt;/startpage&gt;&lt;publication_date&gt;99201500001200000000200000&lt;/publication_date&gt;&lt;url&gt;http://eutils.ncbi.nlm.nih.gov/entrez/eutils/elink.fcgi?dbfrom=pubmed&amp;amp;id=25945925&amp;amp;retmode=ref&amp;amp;cmd=prlinks&lt;/url&gt;&lt;type&gt;400&lt;/type&gt;&lt;title&gt;Organization of the Human Frontal Pole Revealed by Large-Scale DTI-Based Connectivity: Implications for Control of Behavior.&lt;/title&gt;&lt;submission_date&gt;99201409061200000000222000&lt;/submission_date&gt;&lt;number&gt;5&lt;/number&gt;&lt;institution&gt;Institute of Cognitive Science, University of Colorado Boulder, Boulder, Colorado, United States of America.&lt;/institution&gt;&lt;subtype&gt;400&lt;/subtype&gt;&lt;bundle&gt;&lt;publication&gt;&lt;publisher&gt;Public Library of Science&lt;/publisher&gt;&lt;title&gt;PLOS ONE&lt;/title&gt;&lt;type&gt;-100&lt;/type&gt;&lt;subtype&gt;-100&lt;/subtype&gt;&lt;uuid&gt;14298E0F-690A-4D11-BE29-14EEC4B85622&lt;/uuid&gt;&lt;/publication&gt;&lt;/bundle&gt;&lt;authors&gt;&lt;author&gt;&lt;firstName&gt;Joseph&lt;/firstName&gt;&lt;middleNames&gt;M&lt;/middleNames&gt;&lt;lastName&gt;Orr&lt;/lastName&gt;&lt;/author&gt;&lt;author&gt;&lt;firstName&gt;Harry&lt;/firstName&gt;&lt;middleNames&gt;R&lt;/middleNames&gt;&lt;lastName&gt;Smolker&lt;/lastName&gt;&lt;/author&gt;&lt;author&gt;&lt;firstName&gt;Marie&lt;/firstName&gt;&lt;middleNames&gt;T&lt;/middleNames&gt;&lt;lastName&gt;Banich&lt;/lastName&gt;&lt;/author&gt;&lt;/authors&gt;&lt;/publication&gt;&lt;/publications&gt;&lt;cites&gt;&lt;/cites&gt;&lt;/citation&gt;</w:instrText>
      </w:r>
      <w:r w:rsidR="00D44FED">
        <w:rPr>
          <w:rFonts w:ascii="Century Schoolbook" w:eastAsia="Century Schoolbook" w:hAnsi="Century Schoolbook" w:cs="Century Schoolbook"/>
          <w:sz w:val="24"/>
          <w:szCs w:val="24"/>
        </w:rPr>
        <w:fldChar w:fldCharType="separate"/>
      </w:r>
      <w:ins w:id="233" w:author="Alejandro De La Vega" w:date="2016-10-20T14:54:00Z">
        <w:r w:rsidR="00132E8A">
          <w:rPr>
            <w:rFonts w:eastAsiaTheme="minorEastAsia" w:cs="Cambria"/>
            <w:i/>
            <w:sz w:val="24"/>
            <w:vertAlign w:val="superscript"/>
          </w:rPr>
          <w:t>4</w:t>
        </w:r>
      </w:ins>
      <w:r w:rsidR="00D44FED">
        <w:rPr>
          <w:rFonts w:ascii="Century Schoolbook" w:eastAsia="Century Schoolbook" w:hAnsi="Century Schoolbook" w:cs="Century Schoolbook"/>
          <w:sz w:val="24"/>
          <w:szCs w:val="24"/>
        </w:rPr>
        <w:fldChar w:fldCharType="end"/>
      </w:r>
      <w:r w:rsidRPr="2CB9C50C">
        <w:rPr>
          <w:rFonts w:ascii="Century Schoolbook" w:eastAsia="Century Schoolbook" w:hAnsi="Century Schoolbook" w:cs="Century Schoolbook"/>
          <w:sz w:val="24"/>
          <w:szCs w:val="24"/>
        </w:rPr>
        <w:t xml:space="preserve">. </w:t>
      </w:r>
    </w:p>
    <w:p w14:paraId="0D410955" w14:textId="77777777" w:rsidR="005F3DB1" w:rsidRPr="00055A4D" w:rsidRDefault="005F3DB1" w:rsidP="005F3DB1">
      <w:pPr>
        <w:pStyle w:val="Normal1"/>
        <w:ind w:firstLine="0"/>
        <w:outlineLvl w:val="0"/>
        <w:rPr>
          <w:rFonts w:ascii="Century Schoolbook" w:hAnsi="Century Schoolbook"/>
          <w:b/>
          <w:sz w:val="24"/>
          <w:szCs w:val="24"/>
        </w:rPr>
      </w:pPr>
      <w:r w:rsidRPr="00055A4D">
        <w:rPr>
          <w:rFonts w:ascii="Century Schoolbook" w:hAnsi="Century Schoolbook"/>
          <w:b/>
          <w:sz w:val="24"/>
          <w:szCs w:val="24"/>
        </w:rPr>
        <w:t>Default network</w:t>
      </w:r>
    </w:p>
    <w:p w14:paraId="130FA732" w14:textId="768B6584" w:rsidR="005F3DB1" w:rsidRPr="00CC71CD" w:rsidRDefault="005F3DB1" w:rsidP="00CC71CD">
      <w:pPr>
        <w:pStyle w:val="Normal1"/>
        <w:ind w:firstLine="720"/>
        <w:rPr>
          <w:rFonts w:ascii="Century Schoolbook" w:eastAsia="Century Schoolbook" w:hAnsi="Century Schoolbook" w:cs="Century Schoolbook"/>
          <w:sz w:val="24"/>
          <w:szCs w:val="24"/>
        </w:rPr>
      </w:pPr>
      <w:r w:rsidRPr="2CB9C50C">
        <w:rPr>
          <w:rFonts w:ascii="Century Schoolbook" w:eastAsia="Century Schoolbook" w:hAnsi="Century Schoolbook" w:cs="Century Schoolbook"/>
          <w:b/>
          <w:bCs/>
          <w:sz w:val="24"/>
          <w:szCs w:val="24"/>
        </w:rPr>
        <w:t>Anatomical correspondence.</w:t>
      </w:r>
      <w:r w:rsidRPr="2CB9C50C">
        <w:rPr>
          <w:rFonts w:ascii="Century Schoolbook" w:eastAsia="Century Schoolbook" w:hAnsi="Century Schoolbook" w:cs="Century Schoolbook"/>
          <w:sz w:val="24"/>
          <w:szCs w:val="24"/>
        </w:rPr>
        <w:t xml:space="preserve"> </w:t>
      </w:r>
      <w:r w:rsidR="000D5763" w:rsidRPr="2CB9C50C">
        <w:rPr>
          <w:rFonts w:ascii="Century Schoolbook" w:eastAsia="Century Schoolbook" w:hAnsi="Century Schoolbook" w:cs="Century Schoolbook"/>
          <w:sz w:val="24"/>
          <w:szCs w:val="24"/>
        </w:rPr>
        <w:t>We identified three distinct default network</w:t>
      </w:r>
      <w:r w:rsidRPr="2CB9C50C">
        <w:rPr>
          <w:rFonts w:ascii="Century Schoolbook" w:eastAsia="Century Schoolbook" w:hAnsi="Century Schoolbook" w:cs="Century Schoolbook"/>
          <w:sz w:val="24"/>
          <w:szCs w:val="24"/>
        </w:rPr>
        <w:t xml:space="preserve"> clusters</w:t>
      </w:r>
      <w:r w:rsidR="000065FB" w:rsidRPr="2CB9C50C">
        <w:rPr>
          <w:rFonts w:ascii="Century Schoolbook" w:eastAsia="Century Schoolbook" w:hAnsi="Century Schoolbook" w:cs="Century Schoolbook"/>
          <w:sz w:val="24"/>
          <w:szCs w:val="24"/>
        </w:rPr>
        <w:t xml:space="preserve"> in LFC</w:t>
      </w:r>
      <w:r w:rsidR="005D6D65">
        <w:rPr>
          <w:rFonts w:ascii="Century Schoolbook" w:eastAsia="Century Schoolbook" w:hAnsi="Century Schoolbook" w:cs="Century Schoolbook"/>
          <w:sz w:val="24"/>
          <w:szCs w:val="24"/>
        </w:rPr>
        <w:t xml:space="preserve">, </w:t>
      </w:r>
      <w:r w:rsidR="005D6D65" w:rsidRPr="2CB9C50C">
        <w:rPr>
          <w:rFonts w:ascii="Century Schoolbook" w:eastAsia="Century Schoolbook" w:hAnsi="Century Schoolbook" w:cs="Century Schoolbook"/>
          <w:sz w:val="24"/>
          <w:szCs w:val="24"/>
        </w:rPr>
        <w:t xml:space="preserve">consistent with </w:t>
      </w:r>
      <w:r w:rsidR="00CC71CD">
        <w:rPr>
          <w:rFonts w:ascii="Century Schoolbook" w:eastAsia="Century Schoolbook" w:hAnsi="Century Schoolbook" w:cs="Century Schoolbook"/>
          <w:sz w:val="24"/>
          <w:szCs w:val="24"/>
        </w:rPr>
        <w:t>previous</w:t>
      </w:r>
      <w:r w:rsidR="005D6D65">
        <w:rPr>
          <w:rFonts w:ascii="Century Schoolbook" w:eastAsia="Century Schoolbook" w:hAnsi="Century Schoolbook" w:cs="Century Schoolbook"/>
          <w:sz w:val="24"/>
          <w:szCs w:val="24"/>
        </w:rPr>
        <w:t xml:space="preserve"> descriptions of the default network and large-scale</w:t>
      </w:r>
      <w:r w:rsidR="005D6D65" w:rsidRPr="2CB9C50C">
        <w:rPr>
          <w:rFonts w:ascii="Century Schoolbook" w:eastAsia="Century Schoolbook" w:hAnsi="Century Schoolbook" w:cs="Century Schoolbook"/>
          <w:sz w:val="24"/>
          <w:szCs w:val="24"/>
        </w:rPr>
        <w:t xml:space="preserve"> </w:t>
      </w:r>
      <w:proofErr w:type="spellStart"/>
      <w:r w:rsidR="005D6D65" w:rsidRPr="00183FDB">
        <w:t>rs</w:t>
      </w:r>
      <w:proofErr w:type="spellEnd"/>
      <w:r w:rsidR="005D6D65" w:rsidRPr="2CB9C50C">
        <w:rPr>
          <w:rFonts w:ascii="Century Schoolbook" w:eastAsia="Century Schoolbook" w:hAnsi="Century Schoolbook" w:cs="Century Schoolbook"/>
          <w:sz w:val="24"/>
          <w:szCs w:val="24"/>
        </w:rPr>
        <w:t xml:space="preserve">-fMRI parcellations </w:t>
      </w:r>
      <w:r w:rsidR="00CC71CD" w:rsidRPr="2CB9C50C">
        <w:rPr>
          <w:rFonts w:ascii="Century Schoolbook" w:eastAsia="Century Schoolbook" w:hAnsi="Century Schoolbook" w:cs="Century Schoolbook"/>
          <w:sz w:val="24"/>
          <w:szCs w:val="24"/>
        </w:rPr>
        <w:t>(Figure 5a)</w:t>
      </w:r>
      <w:r w:rsidR="005D6D65" w:rsidRPr="2CB9C50C">
        <w:fldChar w:fldCharType="begin"/>
      </w:r>
      <w:r w:rsidR="00132E8A">
        <w:rPr>
          <w:rFonts w:ascii="Century Schoolbook" w:hAnsi="Century Schoolbook"/>
          <w:sz w:val="24"/>
          <w:szCs w:val="24"/>
        </w:rPr>
        <w:instrText xml:space="preserve"> ADDIN PAPERS2_CITATIONS &lt;citation&gt;&lt;uuid&gt;28469ED3-3C09-4E20-8672-D37E052B130F&lt;/uuid&gt;&lt;priority&gt;0&lt;/priority&gt;&lt;publications&gt;&lt;publication&gt;&lt;volume&gt;106&lt;/volume&gt;&lt;publication_date&gt;99201109081200000000222000&lt;/publication_date&gt;&lt;number&gt;3&lt;/number&gt;&lt;doi&gt;10.1152/jn.00338.2011&lt;/doi&gt;&lt;startpage&gt;1125&lt;/startpage&gt;&lt;title&gt;The organization of the human cerebral cortex estimated by intrinsic functional connectivity&lt;/title&gt;&lt;uuid&gt;2EC07B68-42B2-4156-934A-EFFF463BDB5C&lt;/uuid&gt;&lt;subtype&gt;400&lt;/subtype&gt;&lt;endpage&gt;1165&lt;/endpage&gt;&lt;type&gt;400&lt;/type&gt;&lt;url&gt;http://jn.physiology.org/cgi/doi/10.1152/jn.00338.2011&lt;/url&gt;&lt;bundle&gt;&lt;publication&gt;&lt;title&gt;Journal of Neurophysiology&lt;/title&gt;&lt;type&gt;-100&lt;/type&gt;&lt;subtype&gt;-100&lt;/subtype&gt;&lt;uuid&gt;C2AE4B06-88D7-43F5-B938-5A0B77962168&lt;/uuid&gt;&lt;/publication&gt;&lt;/bundle&gt;&lt;authors&gt;&lt;author&gt;&lt;firstName&gt;B&lt;/firstName&gt;&lt;middleNames&gt;T&lt;/middleNames&gt;&lt;lastName&gt;Thomas Yeo&lt;/lastName&gt;&lt;/author&gt;&lt;author&gt;&lt;firstName&gt;F&lt;/firstName&gt;&lt;middleNames&gt;M&lt;/middleNames&gt;&lt;lastName&gt;Krienen&lt;/lastName&gt;&lt;/author&gt;&lt;author&gt;&lt;firstName&gt;J&lt;/firstName&gt;&lt;lastName&gt;Sepulcre&lt;/lastName&gt;&lt;/author&gt;&lt;author&gt;&lt;firstName&gt;M&lt;/firstName&gt;&lt;middleNames&gt;R&lt;/middleNames&gt;&lt;lastName&gt;Sabuncu&lt;/lastName&gt;&lt;/author&gt;&lt;author&gt;&lt;firstName&gt;D&lt;/firstName&gt;&lt;lastName&gt;Lashkari&lt;/lastName&gt;&lt;/author&gt;&lt;author&gt;&lt;firstName&gt;M&lt;/firstName&gt;&lt;lastName&gt;Hollinshead&lt;/lastName&gt;&lt;/author&gt;&lt;author&gt;&lt;firstName&gt;J&lt;/firstName&gt;&lt;middleNames&gt;L&lt;/middleNames&gt;&lt;lastName&gt;Roffman&lt;/lastName&gt;&lt;/author&gt;&lt;author&gt;&lt;firstName&gt;J&lt;/firstName&gt;&lt;middleNames&gt;W&lt;/middleNames&gt;&lt;lastName&gt;Smoller&lt;/lastName&gt;&lt;/author&gt;&lt;author&gt;&lt;firstName&gt;L&lt;/firstName&gt;&lt;lastName&gt;Zollei&lt;/lastName&gt;&lt;/author&gt;&lt;author&gt;&lt;firstName&gt;J&lt;/firstName&gt;&lt;middleNames&gt;R&lt;/middleNames&gt;&lt;lastName&gt;Polimeni&lt;/lastName&gt;&lt;/author&gt;&lt;author&gt;&lt;firstName&gt;B&lt;/firstName&gt;&lt;lastName&gt;Fischl&lt;/lastName&gt;&lt;/author&gt;&lt;author&gt;&lt;firstName&gt;H&lt;/firstName&gt;&lt;lastName&gt;Liu&lt;/lastName&gt;&lt;/author&gt;&lt;author&gt;&lt;firstName&gt;R&lt;/firstName&gt;&lt;middleNames&gt;L&lt;/middleNames&gt;&lt;lastName&gt;Buckner&lt;/lastName&gt;&lt;/author&gt;&lt;/authors&gt;&lt;/publication&gt;&lt;/publications&gt;&lt;cites&gt;&lt;/cites&gt;&lt;/citation&gt;</w:instrText>
      </w:r>
      <w:r w:rsidR="005D6D65" w:rsidRPr="2CB9C50C">
        <w:rPr>
          <w:rFonts w:ascii="Century Schoolbook" w:hAnsi="Century Schoolbook"/>
          <w:sz w:val="24"/>
          <w:szCs w:val="24"/>
        </w:rPr>
        <w:fldChar w:fldCharType="separate"/>
      </w:r>
      <w:ins w:id="234" w:author="Alejandro De La Vega" w:date="2016-10-20T14:54:00Z">
        <w:r w:rsidR="00132E8A">
          <w:rPr>
            <w:rFonts w:ascii="Helvetica" w:eastAsiaTheme="minorEastAsia" w:hAnsi="Helvetica" w:cs="Helvetica"/>
            <w:i/>
            <w:sz w:val="24"/>
            <w:vertAlign w:val="superscript"/>
          </w:rPr>
          <w:t>33</w:t>
        </w:r>
      </w:ins>
      <w:r w:rsidR="005D6D65" w:rsidRPr="2CB9C50C">
        <w:fldChar w:fldCharType="end"/>
      </w:r>
      <w:r w:rsidR="005D6D65" w:rsidRPr="2CB9C50C">
        <w:rPr>
          <w:rFonts w:ascii="Century Schoolbook" w:eastAsia="Century Schoolbook" w:hAnsi="Century Schoolbook" w:cs="Century Schoolbook"/>
          <w:sz w:val="24"/>
          <w:szCs w:val="24"/>
        </w:rPr>
        <w:t>.</w:t>
      </w:r>
      <w:ins w:id="235" w:author="Alejandro De La Vega" w:date="2016-10-13T17:26:00Z">
        <w:r w:rsidR="00F510E6">
          <w:rPr>
            <w:rFonts w:ascii="Century Schoolbook" w:eastAsia="Century Schoolbook" w:hAnsi="Century Schoolbook" w:cs="Century Schoolbook"/>
            <w:sz w:val="24"/>
            <w:szCs w:val="24"/>
          </w:rPr>
          <w:t xml:space="preserve"> </w:t>
        </w:r>
      </w:ins>
      <w:r w:rsidRPr="2CB9C50C">
        <w:rPr>
          <w:rFonts w:ascii="Century Schoolbook" w:eastAsia="Century Schoolbook" w:hAnsi="Century Schoolbook" w:cs="Century Schoolbook"/>
          <w:sz w:val="24"/>
          <w:szCs w:val="24"/>
        </w:rPr>
        <w:t xml:space="preserve">The first two clusters were positioned adjacent to each other in </w:t>
      </w:r>
      <w:r w:rsidR="00F2190B" w:rsidRPr="2CB9C50C">
        <w:rPr>
          <w:rFonts w:ascii="Century Schoolbook" w:eastAsia="Century Schoolbook" w:hAnsi="Century Schoolbook" w:cs="Century Schoolbook"/>
          <w:sz w:val="24"/>
          <w:szCs w:val="24"/>
        </w:rPr>
        <w:t>v</w:t>
      </w:r>
      <w:r w:rsidR="00B64708" w:rsidRPr="2CB9C50C">
        <w:rPr>
          <w:rFonts w:ascii="Century Schoolbook" w:eastAsia="Century Schoolbook" w:hAnsi="Century Schoolbook" w:cs="Century Schoolbook"/>
          <w:sz w:val="24"/>
          <w:szCs w:val="24"/>
        </w:rPr>
        <w:t>entrolateral prefrontal cortex</w:t>
      </w:r>
      <w:r w:rsidR="005D6D65">
        <w:rPr>
          <w:rFonts w:ascii="Century Schoolbook" w:eastAsia="Century Schoolbook" w:hAnsi="Century Schoolbook" w:cs="Century Schoolbook"/>
          <w:sz w:val="24"/>
          <w:szCs w:val="24"/>
        </w:rPr>
        <w:t>. T</w:t>
      </w:r>
      <w:r w:rsidR="00F2190B" w:rsidRPr="2CB9C50C">
        <w:rPr>
          <w:rFonts w:ascii="Century Schoolbook" w:eastAsia="Century Schoolbook" w:hAnsi="Century Schoolbook" w:cs="Century Schoolbook"/>
          <w:sz w:val="24"/>
          <w:szCs w:val="24"/>
        </w:rPr>
        <w:t xml:space="preserve">he more </w:t>
      </w:r>
      <w:r w:rsidR="0092126E">
        <w:rPr>
          <w:rFonts w:ascii="Century Schoolbook" w:eastAsia="Century Schoolbook" w:hAnsi="Century Schoolbook" w:cs="Century Schoolbook"/>
          <w:sz w:val="24"/>
          <w:szCs w:val="24"/>
        </w:rPr>
        <w:t>anterior</w:t>
      </w:r>
      <w:r w:rsidR="0092126E" w:rsidRPr="2CB9C50C">
        <w:rPr>
          <w:rFonts w:ascii="Century Schoolbook" w:eastAsia="Century Schoolbook" w:hAnsi="Century Schoolbook" w:cs="Century Schoolbook"/>
          <w:sz w:val="24"/>
          <w:szCs w:val="24"/>
        </w:rPr>
        <w:t xml:space="preserve"> </w:t>
      </w:r>
      <w:r w:rsidR="00F2190B" w:rsidRPr="2CB9C50C">
        <w:rPr>
          <w:rFonts w:ascii="Century Schoolbook" w:eastAsia="Century Schoolbook" w:hAnsi="Century Schoolbook" w:cs="Century Schoolbook"/>
          <w:sz w:val="24"/>
          <w:szCs w:val="24"/>
        </w:rPr>
        <w:t>of the two</w:t>
      </w:r>
      <w:r w:rsidR="0092126E">
        <w:rPr>
          <w:rFonts w:ascii="Century Schoolbook" w:eastAsia="Century Schoolbook" w:hAnsi="Century Schoolbook" w:cs="Century Schoolbook"/>
          <w:sz w:val="24"/>
          <w:szCs w:val="24"/>
        </w:rPr>
        <w:t xml:space="preserve"> </w:t>
      </w:r>
      <w:r w:rsidR="0092126E" w:rsidRPr="2CB9C50C">
        <w:rPr>
          <w:rFonts w:ascii="Century Schoolbook" w:eastAsia="Century Schoolbook" w:hAnsi="Century Schoolbook" w:cs="Century Schoolbook"/>
          <w:sz w:val="24"/>
          <w:szCs w:val="24"/>
        </w:rPr>
        <w:t xml:space="preserve">(‘47/12’) </w:t>
      </w:r>
      <w:r w:rsidR="0092126E">
        <w:rPr>
          <w:rFonts w:ascii="Century Schoolbook" w:eastAsia="Century Schoolbook" w:hAnsi="Century Schoolbook" w:cs="Century Schoolbook"/>
          <w:sz w:val="24"/>
          <w:szCs w:val="24"/>
        </w:rPr>
        <w:t xml:space="preserve">spanned </w:t>
      </w:r>
      <w:r w:rsidR="0092126E" w:rsidRPr="2CB9C50C">
        <w:rPr>
          <w:rFonts w:ascii="Century Schoolbook" w:eastAsia="Century Schoolbook" w:hAnsi="Century Schoolbook" w:cs="Century Schoolbook"/>
          <w:sz w:val="24"/>
          <w:szCs w:val="24"/>
        </w:rPr>
        <w:t>lateral orbitofrontal cortex and IFG orbitalis</w:t>
      </w:r>
      <w:r w:rsidR="0092126E">
        <w:rPr>
          <w:rFonts w:ascii="Century Schoolbook" w:eastAsia="Century Schoolbook" w:hAnsi="Century Schoolbook" w:cs="Century Schoolbook"/>
          <w:sz w:val="24"/>
          <w:szCs w:val="24"/>
        </w:rPr>
        <w:t xml:space="preserve"> bilaterally, </w:t>
      </w:r>
      <w:commentRangeStart w:id="236"/>
      <w:r w:rsidR="0092126E">
        <w:rPr>
          <w:rFonts w:ascii="Century Schoolbook" w:eastAsia="Century Schoolbook" w:hAnsi="Century Schoolbook" w:cs="Century Schoolbook"/>
          <w:sz w:val="24"/>
          <w:szCs w:val="24"/>
        </w:rPr>
        <w:t xml:space="preserve">while a </w:t>
      </w:r>
      <w:r w:rsidR="005D6D65">
        <w:rPr>
          <w:rFonts w:ascii="Century Schoolbook" w:eastAsia="Century Schoolbook" w:hAnsi="Century Schoolbook" w:cs="Century Schoolbook"/>
          <w:sz w:val="24"/>
          <w:szCs w:val="24"/>
        </w:rPr>
        <w:t>more posterior and dorsal</w:t>
      </w:r>
      <w:r w:rsidR="0092126E">
        <w:rPr>
          <w:rFonts w:ascii="Century Schoolbook" w:eastAsia="Century Schoolbook" w:hAnsi="Century Schoolbook" w:cs="Century Schoolbook"/>
          <w:sz w:val="24"/>
          <w:szCs w:val="24"/>
        </w:rPr>
        <w:t xml:space="preserve"> cluster</w:t>
      </w:r>
      <w:r w:rsidR="00F2190B" w:rsidRPr="2CB9C50C">
        <w:rPr>
          <w:rFonts w:ascii="Century Schoolbook" w:eastAsia="Century Schoolbook" w:hAnsi="Century Schoolbook" w:cs="Century Schoolbook"/>
          <w:sz w:val="24"/>
          <w:szCs w:val="24"/>
        </w:rPr>
        <w:t xml:space="preserve"> spanned</w:t>
      </w:r>
      <w:r w:rsidR="0092126E">
        <w:rPr>
          <w:rFonts w:ascii="Century Schoolbook" w:eastAsia="Century Schoolbook" w:hAnsi="Century Schoolbook" w:cs="Century Schoolbook"/>
          <w:sz w:val="24"/>
          <w:szCs w:val="24"/>
        </w:rPr>
        <w:t xml:space="preserve"> </w:t>
      </w:r>
      <w:r w:rsidR="00F2190B" w:rsidRPr="2CB9C50C">
        <w:rPr>
          <w:rFonts w:ascii="Century Schoolbook" w:eastAsia="Century Schoolbook" w:hAnsi="Century Schoolbook" w:cs="Century Schoolbook"/>
          <w:sz w:val="24"/>
          <w:szCs w:val="24"/>
        </w:rPr>
        <w:t xml:space="preserve">inferior frontal gyrus </w:t>
      </w:r>
      <w:r w:rsidR="0092126E">
        <w:rPr>
          <w:rFonts w:ascii="Century Schoolbook" w:eastAsia="Century Schoolbook" w:hAnsi="Century Schoolbook" w:cs="Century Schoolbook"/>
          <w:sz w:val="24"/>
          <w:szCs w:val="24"/>
        </w:rPr>
        <w:t xml:space="preserve">exclusively in the left hemisphere </w:t>
      </w:r>
      <w:r w:rsidR="0092126E" w:rsidRPr="2CB9C50C">
        <w:rPr>
          <w:rFonts w:ascii="Century Schoolbook" w:eastAsia="Century Schoolbook" w:hAnsi="Century Schoolbook" w:cs="Century Schoolbook"/>
          <w:sz w:val="24"/>
          <w:szCs w:val="24"/>
        </w:rPr>
        <w:t>(‘IFG [L]’)</w:t>
      </w:r>
      <w:r w:rsidR="0092126E">
        <w:rPr>
          <w:rFonts w:ascii="Century Schoolbook" w:eastAsia="Century Schoolbook" w:hAnsi="Century Schoolbook" w:cs="Century Schoolbook"/>
          <w:sz w:val="24"/>
          <w:szCs w:val="24"/>
        </w:rPr>
        <w:t>.</w:t>
      </w:r>
      <w:r w:rsidR="005D6D65">
        <w:rPr>
          <w:rFonts w:ascii="Century Schoolbook" w:eastAsia="Century Schoolbook" w:hAnsi="Century Schoolbook" w:cs="Century Schoolbook"/>
          <w:sz w:val="24"/>
          <w:szCs w:val="24"/>
        </w:rPr>
        <w:t xml:space="preserve"> Although </w:t>
      </w:r>
      <w:r w:rsidR="00CC71CD">
        <w:rPr>
          <w:rFonts w:ascii="Century Schoolbook" w:eastAsia="Century Schoolbook" w:hAnsi="Century Schoolbook" w:cs="Century Schoolbook"/>
          <w:sz w:val="24"/>
          <w:szCs w:val="24"/>
        </w:rPr>
        <w:t>‘</w:t>
      </w:r>
      <w:r w:rsidR="00CC71CD" w:rsidRPr="2CB9C50C">
        <w:rPr>
          <w:rFonts w:ascii="Century Schoolbook" w:eastAsia="Century Schoolbook" w:hAnsi="Century Schoolbook" w:cs="Century Schoolbook"/>
          <w:sz w:val="24"/>
          <w:szCs w:val="24"/>
        </w:rPr>
        <w:t>IFG [L]’</w:t>
      </w:r>
      <w:r w:rsidR="00CC71CD">
        <w:rPr>
          <w:rFonts w:ascii="Century Schoolbook" w:eastAsia="Century Schoolbook" w:hAnsi="Century Schoolbook" w:cs="Century Schoolbook"/>
          <w:sz w:val="24"/>
          <w:szCs w:val="24"/>
        </w:rPr>
        <w:t xml:space="preserve"> occupied a </w:t>
      </w:r>
      <w:ins w:id="237" w:author="Alejandro De La Vega" w:date="2016-10-13T17:27:00Z">
        <w:r w:rsidR="00F510E6">
          <w:rPr>
            <w:rFonts w:ascii="Century Schoolbook" w:eastAsia="Century Schoolbook" w:hAnsi="Century Schoolbook" w:cs="Century Schoolbook"/>
            <w:sz w:val="24"/>
            <w:szCs w:val="24"/>
          </w:rPr>
          <w:t xml:space="preserve">slightly </w:t>
        </w:r>
      </w:ins>
      <w:r w:rsidR="00CC71CD">
        <w:rPr>
          <w:rFonts w:ascii="Century Schoolbook" w:eastAsia="Century Schoolbook" w:hAnsi="Century Schoolbook" w:cs="Century Schoolbook"/>
          <w:sz w:val="24"/>
          <w:szCs w:val="24"/>
        </w:rPr>
        <w:t>greater extent of left IFG</w:t>
      </w:r>
      <w:r w:rsidR="005D6D65">
        <w:rPr>
          <w:rFonts w:ascii="Century Schoolbook" w:eastAsia="Century Schoolbook" w:hAnsi="Century Schoolbook" w:cs="Century Schoolbook"/>
          <w:sz w:val="24"/>
          <w:szCs w:val="24"/>
        </w:rPr>
        <w:t xml:space="preserve"> than previous descriptions of the default network</w:t>
      </w:r>
      <w:r w:rsidR="00CC71CD">
        <w:rPr>
          <w:rFonts w:ascii="Century Schoolbook" w:eastAsia="Century Schoolbook" w:hAnsi="Century Schoolbook" w:cs="Century Schoolbook"/>
          <w:sz w:val="24"/>
          <w:szCs w:val="24"/>
        </w:rPr>
        <w:t xml:space="preserve">, the present results are consistent with </w:t>
      </w:r>
      <w:r w:rsidR="005D6D65">
        <w:rPr>
          <w:rFonts w:ascii="Century Schoolbook" w:eastAsia="Century Schoolbook" w:hAnsi="Century Schoolbook" w:cs="Century Schoolbook"/>
          <w:sz w:val="24"/>
          <w:szCs w:val="24"/>
        </w:rPr>
        <w:t xml:space="preserve">observations that the default network </w:t>
      </w:r>
      <w:ins w:id="238" w:author="Alejandro De La Vega" w:date="2016-10-13T17:27:00Z">
        <w:r w:rsidR="00F510E6">
          <w:rPr>
            <w:rFonts w:ascii="Century Schoolbook" w:eastAsia="Century Schoolbook" w:hAnsi="Century Schoolbook" w:cs="Century Schoolbook"/>
            <w:sz w:val="24"/>
            <w:szCs w:val="24"/>
          </w:rPr>
          <w:t>extends well into ventrolateral PFC, particularly in the left hemisphere</w:t>
        </w:r>
      </w:ins>
      <w:r w:rsidR="00596237">
        <w:rPr>
          <w:rFonts w:ascii="Century Schoolbook" w:eastAsia="Century Schoolbook" w:hAnsi="Century Schoolbook" w:cs="Century Schoolbook"/>
          <w:sz w:val="24"/>
          <w:szCs w:val="24"/>
        </w:rPr>
        <w:fldChar w:fldCharType="begin"/>
      </w:r>
      <w:r w:rsidR="00132E8A">
        <w:rPr>
          <w:rFonts w:ascii="Century Schoolbook" w:eastAsia="Century Schoolbook" w:hAnsi="Century Schoolbook" w:cs="Century Schoolbook"/>
          <w:sz w:val="24"/>
          <w:szCs w:val="24"/>
        </w:rPr>
        <w:instrText xml:space="preserve"> ADDIN PAPERS2_CITATIONS &lt;citation&gt;&lt;uuid&gt;73B922F4-AB10-408A-B9E1-3815A8303DE4&lt;/uuid&gt;&lt;priority&gt;0&lt;/priority&gt;&lt;publications&gt;&lt;publication&gt;&lt;volume&gt;106&lt;/volume&gt;&lt;publication_date&gt;99201109081200000000222000&lt;/publication_date&gt;&lt;number&gt;3&lt;/number&gt;&lt;doi&gt;10.1152/jn.00338.2011&lt;/doi&gt;&lt;startpage&gt;1125&lt;/startpage&gt;&lt;title&gt;The organization of the human cerebral cortex estimated by intrinsic functional connectivity&lt;/title&gt;&lt;uuid&gt;2EC07B68-42B2-4156-934A-EFFF463BDB5C&lt;/uuid&gt;&lt;subtype&gt;400&lt;/subtype&gt;&lt;endpage&gt;1165&lt;/endpage&gt;&lt;type&gt;400&lt;/type&gt;&lt;url&gt;http://jn.physiology.org/cgi/doi/10.1152/jn.00338.2011&lt;/url&gt;&lt;bundle&gt;&lt;publication&gt;&lt;title&gt;Journal of Neurophysiology&lt;/title&gt;&lt;type&gt;-100&lt;/type&gt;&lt;subtype&gt;-100&lt;/subtype&gt;&lt;uuid&gt;C2AE4B06-88D7-43F5-B938-5A0B77962168&lt;/uuid&gt;&lt;/publication&gt;&lt;/bundle&gt;&lt;authors&gt;&lt;author&gt;&lt;firstName&gt;B&lt;/firstName&gt;&lt;middleNames&gt;T&lt;/middleNames&gt;&lt;lastName&gt;Thomas Yeo&lt;/lastName&gt;&lt;/author&gt;&lt;author&gt;&lt;firstName&gt;F&lt;/firstName&gt;&lt;middleNames&gt;M&lt;/middleNames&gt;&lt;lastName&gt;Krienen&lt;/lastName&gt;&lt;/author&gt;&lt;author&gt;&lt;firstName&gt;J&lt;/firstName&gt;&lt;lastName&gt;Sepulcre&lt;/lastName&gt;&lt;/author&gt;&lt;author&gt;&lt;firstName&gt;M&lt;/firstName&gt;&lt;middleNames&gt;R&lt;/middleNames&gt;&lt;lastName&gt;Sabuncu&lt;/lastName&gt;&lt;/author&gt;&lt;author&gt;&lt;firstName&gt;D&lt;/firstName&gt;&lt;lastName&gt;Lashkari&lt;/lastName&gt;&lt;/author&gt;&lt;author&gt;&lt;firstName&gt;M&lt;/firstName&gt;&lt;lastName&gt;Hollinshead&lt;/lastName&gt;&lt;/author&gt;&lt;author&gt;&lt;firstName&gt;J&lt;/firstName&gt;&lt;middleNames&gt;L&lt;/middleNames&gt;&lt;lastName&gt;Roffman&lt;/lastName&gt;&lt;/author&gt;&lt;author&gt;&lt;firstName&gt;J&lt;/firstName&gt;&lt;middleNames&gt;W&lt;/middleNames&gt;&lt;lastName&gt;Smoller&lt;/lastName&gt;&lt;/author&gt;&lt;author&gt;&lt;firstName&gt;L&lt;/firstName&gt;&lt;lastName&gt;Zollei&lt;/lastName&gt;&lt;/author&gt;&lt;author&gt;&lt;firstName&gt;J&lt;/firstName&gt;&lt;middleNames&gt;R&lt;/middleNames&gt;&lt;lastName&gt;Polimeni&lt;/lastName&gt;&lt;/author&gt;&lt;author&gt;&lt;firstName&gt;B&lt;/firstName&gt;&lt;lastName&gt;Fischl&lt;/lastName&gt;&lt;/author&gt;&lt;author&gt;&lt;firstName&gt;H&lt;/firstName&gt;&lt;lastName&gt;Liu&lt;/lastName&gt;&lt;/author&gt;&lt;author&gt;&lt;firstName&gt;R&lt;/firstName&gt;&lt;middleNames&gt;L&lt;/middleNames&gt;&lt;lastName&gt;Buckner&lt;/lastName&gt;&lt;/author&gt;&lt;/authors&gt;&lt;/publication&gt;&lt;/publications&gt;&lt;cites&gt;&lt;/cites&gt;&lt;/citation&gt;</w:instrText>
      </w:r>
      <w:r w:rsidR="00596237">
        <w:rPr>
          <w:rFonts w:ascii="Century Schoolbook" w:eastAsia="Century Schoolbook" w:hAnsi="Century Schoolbook" w:cs="Century Schoolbook"/>
          <w:sz w:val="24"/>
          <w:szCs w:val="24"/>
        </w:rPr>
        <w:fldChar w:fldCharType="separate"/>
      </w:r>
      <w:ins w:id="239" w:author="Alejandro De La Vega" w:date="2016-10-20T14:54:00Z">
        <w:r w:rsidR="00132E8A">
          <w:rPr>
            <w:rFonts w:eastAsiaTheme="minorEastAsia" w:cs="Cambria"/>
            <w:i/>
            <w:sz w:val="24"/>
            <w:vertAlign w:val="superscript"/>
          </w:rPr>
          <w:t>33</w:t>
        </w:r>
      </w:ins>
      <w:r w:rsidR="00596237">
        <w:rPr>
          <w:rFonts w:ascii="Century Schoolbook" w:eastAsia="Century Schoolbook" w:hAnsi="Century Schoolbook" w:cs="Century Schoolbook"/>
          <w:sz w:val="24"/>
          <w:szCs w:val="24"/>
        </w:rPr>
        <w:fldChar w:fldCharType="end"/>
      </w:r>
      <w:r w:rsidR="005D6D65">
        <w:rPr>
          <w:rFonts w:ascii="Century Schoolbook" w:eastAsia="Century Schoolbook" w:hAnsi="Century Schoolbook" w:cs="Century Schoolbook"/>
          <w:sz w:val="24"/>
          <w:szCs w:val="24"/>
        </w:rPr>
        <w:t xml:space="preserve">. </w:t>
      </w:r>
      <w:commentRangeEnd w:id="236"/>
      <w:r w:rsidR="00D63225">
        <w:rPr>
          <w:rStyle w:val="CommentReference"/>
          <w:rFonts w:ascii="Times" w:hAnsi="Times"/>
        </w:rPr>
        <w:commentReference w:id="236"/>
      </w:r>
      <w:r w:rsidR="005D6D65">
        <w:rPr>
          <w:rFonts w:ascii="Century Schoolbook" w:eastAsia="Century Schoolbook" w:hAnsi="Century Schoolbook" w:cs="Century Schoolbook"/>
          <w:sz w:val="24"/>
          <w:szCs w:val="24"/>
        </w:rPr>
        <w:t>Finally</w:t>
      </w:r>
      <w:r w:rsidR="00CC71CD">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we identified a third cluster</w:t>
      </w:r>
      <w:r w:rsidR="00CC71CD">
        <w:rPr>
          <w:rFonts w:ascii="Century Schoolbook" w:eastAsia="Century Schoolbook" w:hAnsi="Century Schoolbook" w:cs="Century Schoolbook"/>
          <w:sz w:val="24"/>
          <w:szCs w:val="24"/>
        </w:rPr>
        <w:t xml:space="preserve"> in dorsal LPFC </w:t>
      </w:r>
      <w:r w:rsidR="00CC71CD" w:rsidRPr="2CB9C50C">
        <w:rPr>
          <w:rFonts w:ascii="Century Schoolbook" w:eastAsia="Century Schoolbook" w:hAnsi="Century Schoolbook" w:cs="Century Schoolbook"/>
          <w:sz w:val="24"/>
          <w:szCs w:val="24"/>
        </w:rPr>
        <w:t>consistent</w:t>
      </w:r>
      <w:r w:rsidRPr="2CB9C50C">
        <w:rPr>
          <w:rFonts w:ascii="Century Schoolbook" w:eastAsia="Century Schoolbook" w:hAnsi="Century Schoolbook" w:cs="Century Schoolbook"/>
          <w:sz w:val="24"/>
          <w:szCs w:val="24"/>
        </w:rPr>
        <w:t xml:space="preserve"> </w:t>
      </w:r>
      <w:r w:rsidR="00B64708" w:rsidRPr="2CB9C50C">
        <w:rPr>
          <w:rFonts w:ascii="Century Schoolbook" w:eastAsia="Century Schoolbook" w:hAnsi="Century Schoolbook" w:cs="Century Schoolbook"/>
          <w:sz w:val="24"/>
          <w:szCs w:val="24"/>
        </w:rPr>
        <w:t>with</w:t>
      </w:r>
      <w:r w:rsidRPr="2CB9C50C">
        <w:rPr>
          <w:rFonts w:ascii="Century Schoolbook" w:eastAsia="Century Schoolbook" w:hAnsi="Century Schoolbook" w:cs="Century Schoolbook"/>
          <w:sz w:val="24"/>
          <w:szCs w:val="24"/>
        </w:rPr>
        <w:t xml:space="preserve"> BA9</w:t>
      </w:r>
      <w:r w:rsidRPr="2CB9C50C">
        <w:fldChar w:fldCharType="begin"/>
      </w:r>
      <w:r w:rsidR="00132E8A">
        <w:rPr>
          <w:rFonts w:ascii="Century Schoolbook" w:hAnsi="Century Schoolbook"/>
          <w:sz w:val="24"/>
          <w:szCs w:val="24"/>
        </w:rPr>
        <w:instrText xml:space="preserve"> ADDIN PAPERS2_CITATIONS &lt;citation&gt;&lt;uuid&gt;3CE5AD4B-4176-4CCD-95B5-97611C16FD6C&lt;/uuid&gt;&lt;priority&gt;0&lt;/priority&gt;&lt;publications&gt;&lt;publication&gt;&lt;volume&gt;360&lt;/volume&gt;&lt;publication_date&gt;99200504291200000000222000&lt;/publication_date&gt;&lt;number&gt;1456&lt;/number&gt;&lt;doi&gt;10.1098/rstb.2005.1631&lt;/doi&gt;&lt;startpage&gt;781&lt;/startpage&gt;&lt;title&gt;Lateral prefrontal cortex: architectonic and functional organization&lt;/title&gt;&lt;uuid&gt;22452E3D-8655-4176-A1A5-7A7708A3180D&lt;/uuid&gt;&lt;subtype&gt;400&lt;/subtype&gt;&lt;endpage&gt;795&lt;/endpage&gt;&lt;type&gt;400&lt;/type&gt;&lt;url&gt;http://rstb.royalsocietypublishing.org/cgi/doi/10.1098/rstb.2005.1631&lt;/url&gt;&lt;bundle&gt;&lt;publication&gt;&lt;publisher&gt;The Royal Society&lt;/publisher&gt;&lt;title&gt;Philosophical Transactions of the Royal Society B: Biological Sciences&lt;/title&gt;&lt;type&gt;-100&lt;/type&gt;&lt;subtype&gt;-100&lt;/subtype&gt;&lt;uuid&gt;9573E04C-A21E-43B1-A7E4-DAF09775A43E&lt;/uuid&gt;&lt;/publication&gt;&lt;/bundle&gt;&lt;authors&gt;&lt;author&gt;&lt;firstName&gt;M&lt;/firstName&gt;&lt;lastName&gt;Petrides&lt;/lastName&gt;&lt;/author&gt;&lt;/authors&gt;&lt;/publication&gt;&lt;/publications&gt;&lt;cites&gt;&lt;/cites&gt;&lt;/citation&gt;</w:instrText>
      </w:r>
      <w:r w:rsidRPr="2CB9C50C">
        <w:rPr>
          <w:rFonts w:ascii="Century Schoolbook" w:hAnsi="Century Schoolbook"/>
          <w:sz w:val="24"/>
          <w:szCs w:val="24"/>
        </w:rPr>
        <w:fldChar w:fldCharType="separate"/>
      </w:r>
      <w:ins w:id="240" w:author="Alejandro De La Vega" w:date="2016-10-20T14:54:00Z">
        <w:r w:rsidR="00132E8A">
          <w:rPr>
            <w:rFonts w:ascii="Helvetica" w:eastAsiaTheme="minorEastAsia" w:hAnsi="Helvetica" w:cs="Helvetica"/>
            <w:i/>
            <w:sz w:val="24"/>
            <w:vertAlign w:val="superscript"/>
          </w:rPr>
          <w:t>3</w:t>
        </w:r>
      </w:ins>
      <w:r w:rsidRPr="2CB9C50C">
        <w:fldChar w:fldCharType="end"/>
      </w:r>
      <w:r w:rsidR="00CC71CD">
        <w:t>,</w:t>
      </w:r>
      <w:r w:rsidRPr="2CB9C50C">
        <w:rPr>
          <w:rFonts w:ascii="Century Schoolbook" w:eastAsia="Century Schoolbook" w:hAnsi="Century Schoolbook" w:cs="Century Schoolbook"/>
          <w:sz w:val="24"/>
          <w:szCs w:val="24"/>
        </w:rPr>
        <w:t xml:space="preserve"> extending from </w:t>
      </w:r>
      <w:proofErr w:type="gramStart"/>
      <w:r w:rsidRPr="2CB9C50C">
        <w:rPr>
          <w:rFonts w:ascii="Century Schoolbook" w:eastAsia="Century Schoolbook" w:hAnsi="Century Schoolbook" w:cs="Century Schoolbook"/>
          <w:sz w:val="24"/>
          <w:szCs w:val="24"/>
        </w:rPr>
        <w:t>superior</w:t>
      </w:r>
      <w:proofErr w:type="gramEnd"/>
      <w:r w:rsidRPr="2CB9C50C">
        <w:rPr>
          <w:rFonts w:ascii="Century Schoolbook" w:eastAsia="Century Schoolbook" w:hAnsi="Century Schoolbook" w:cs="Century Schoolbook"/>
          <w:sz w:val="24"/>
          <w:szCs w:val="24"/>
        </w:rPr>
        <w:t xml:space="preserve"> frontal gyrus to dorsal middle frontal gyrus across the superior frontal sulcus. </w:t>
      </w:r>
      <w:r w:rsidR="00CC71CD">
        <w:rPr>
          <w:rFonts w:ascii="Century Schoolbook" w:eastAsia="Century Schoolbook" w:hAnsi="Century Schoolbook" w:cs="Century Schoolbook"/>
          <w:sz w:val="24"/>
          <w:szCs w:val="24"/>
        </w:rPr>
        <w:t xml:space="preserve">This cluster </w:t>
      </w:r>
      <w:r w:rsidRPr="2CB9C50C">
        <w:rPr>
          <w:rFonts w:ascii="Century Schoolbook" w:eastAsia="Century Schoolbook" w:hAnsi="Century Schoolbook" w:cs="Century Schoolbook"/>
          <w:sz w:val="24"/>
          <w:szCs w:val="24"/>
        </w:rPr>
        <w:t>has long been noted for its lack of</w:t>
      </w:r>
      <w:r w:rsidR="00B64708" w:rsidRPr="2CB9C50C">
        <w:rPr>
          <w:rFonts w:ascii="Century Schoolbook" w:eastAsia="Century Schoolbook" w:hAnsi="Century Schoolbook" w:cs="Century Schoolbook"/>
          <w:sz w:val="24"/>
          <w:szCs w:val="24"/>
        </w:rPr>
        <w:t xml:space="preserve"> anatomical</w:t>
      </w:r>
      <w:r w:rsidRPr="2CB9C50C">
        <w:rPr>
          <w:rFonts w:ascii="Century Schoolbook" w:eastAsia="Century Schoolbook" w:hAnsi="Century Schoolbook" w:cs="Century Schoolbook"/>
          <w:sz w:val="24"/>
          <w:szCs w:val="24"/>
        </w:rPr>
        <w:t xml:space="preserve"> input from lateral and medial parietal cortex</w:t>
      </w:r>
      <w:r w:rsidR="00763EA8">
        <w:rPr>
          <w:rFonts w:ascii="Century Schoolbook" w:eastAsia="Century Schoolbook" w:hAnsi="Century Schoolbook" w:cs="Century Schoolbook"/>
          <w:sz w:val="24"/>
          <w:szCs w:val="24"/>
        </w:rPr>
        <w:fldChar w:fldCharType="begin"/>
      </w:r>
      <w:r w:rsidR="00132E8A">
        <w:rPr>
          <w:rFonts w:ascii="Century Schoolbook" w:eastAsia="Century Schoolbook" w:hAnsi="Century Schoolbook" w:cs="Century Schoolbook"/>
          <w:sz w:val="24"/>
          <w:szCs w:val="24"/>
        </w:rPr>
        <w:instrText xml:space="preserve"> ADDIN PAPERS2_CITATIONS &lt;citation&gt;&lt;uuid&gt;95DFD3CE-CB8F-45BA-AF39-A109C3BB72F7&lt;/uuid&gt;&lt;priority&gt;0&lt;/priority&gt;&lt;publications&gt;&lt;publication&gt;&lt;uuid&gt;5ED9FF70-AA30-47EB-90F5-D1655F380270&lt;/uuid&gt;&lt;volume&gt;228&lt;/volume&gt;&lt;doi&gt;10.1002/cne.902280110&lt;/doi&gt;&lt;startpage&gt;105&lt;/startpage&gt;&lt;publication_date&gt;99198409011200000000222000&lt;/publication_date&gt;&lt;url&gt;http://doi.wiley.com/10.1002/cne.902280110&lt;/url&gt;&lt;type&gt;400&lt;/type&gt;&lt;title&gt;Projections to the frontal cortex from the posterior parietal region in the rhesus monkey.&lt;/title&gt;&lt;publisher&gt;Alan R. Liss, Inc.&lt;/publisher&gt;&lt;number&gt;1&lt;/number&gt;&lt;subtype&gt;400&lt;/subtype&gt;&lt;endpage&gt;116&lt;/endpage&gt;&lt;bundle&gt;&lt;publication&gt;&lt;title&gt;The Journal of Comparative Neurology&lt;/title&gt;&lt;type&gt;-100&lt;/type&gt;&lt;subtype&gt;-100&lt;/subtype&gt;&lt;uuid&gt;791CE7A3-8494-45D9-B7F8-5528F6C7EC4F&lt;/uuid&gt;&lt;/publication&gt;&lt;/bundle&gt;&lt;authors&gt;&lt;author&gt;&lt;firstName&gt;M&lt;/firstName&gt;&lt;lastName&gt;Petrides&lt;/lastName&gt;&lt;/author&gt;&lt;author&gt;&lt;firstName&gt;D&lt;/firstName&gt;&lt;middleNames&gt;N&lt;/middleNames&gt;&lt;lastName&gt;Pandya&lt;/lastName&gt;&lt;/author&gt;&lt;/authors&gt;&lt;/publication&gt;&lt;publication&gt;&lt;uuid&gt;16CF5DF7-253A-49C4-AC93-358170AC13D9&lt;/uuid&gt;&lt;volume&gt;287&lt;/volume&gt;&lt;doi&gt;10.1002/cne.902870402&lt;/doi&gt;&lt;startpage&gt;393&lt;/startpage&gt;&lt;publication_date&gt;99198909221200000000222000&lt;/publication_date&gt;&lt;url&gt;http://doi.wiley.com/10.1002/cne.902870402&lt;/url&gt;&lt;type&gt;400&lt;/type&gt;&lt;title&gt;Posterior parietal cortex in rhesus monkey: I. Parcellation of areas based on distinctive limbic and sensory corticocortical connections.&lt;/title&gt;&lt;publisher&gt;Wiley Subscription Services, Inc., A Wiley Company&lt;/publisher&gt;&lt;institution&gt;Section of Neuroanatomy, Yale University School of Medicine, New Haven, Connecticut 06510.&lt;/institution&gt;&lt;number&gt;4&lt;/number&gt;&lt;subtype&gt;400&lt;/subtype&gt;&lt;endpage&gt;421&lt;/endpage&gt;&lt;bundle&gt;&lt;publication&gt;&lt;title&gt;The Journal of Comparative Neurology&lt;/title&gt;&lt;type&gt;-100&lt;/type&gt;&lt;subtype&gt;-100&lt;/subtype&gt;&lt;uuid&gt;791CE7A3-8494-45D9-B7F8-5528F6C7EC4F&lt;/uuid&gt;&lt;/publication&gt;&lt;/bundle&gt;&lt;authors&gt;&lt;author&gt;&lt;firstName&gt;C&lt;/firstName&gt;&lt;lastName&gt;Cavada&lt;/lastName&gt;&lt;/author&gt;&lt;author&gt;&lt;firstName&gt;P&lt;/firstName&gt;&lt;middleNames&gt;S&lt;/middleNames&gt;&lt;lastName&gt;Goldman-Rakic&lt;/lastName&gt;&lt;/author&gt;&lt;/authors&gt;&lt;/publication&gt;&lt;/publications&gt;&lt;cites&gt;&lt;/cites&gt;&lt;/citation&gt;</w:instrText>
      </w:r>
      <w:r w:rsidR="00763EA8">
        <w:rPr>
          <w:rFonts w:ascii="Century Schoolbook" w:eastAsia="Century Schoolbook" w:hAnsi="Century Schoolbook" w:cs="Century Schoolbook"/>
          <w:sz w:val="24"/>
          <w:szCs w:val="24"/>
        </w:rPr>
        <w:fldChar w:fldCharType="separate"/>
      </w:r>
      <w:ins w:id="241" w:author="Alejandro De La Vega" w:date="2016-10-20T14:54:00Z">
        <w:r w:rsidR="00132E8A">
          <w:rPr>
            <w:rFonts w:eastAsiaTheme="minorEastAsia" w:cs="Cambria"/>
            <w:i/>
            <w:sz w:val="24"/>
            <w:vertAlign w:val="superscript"/>
          </w:rPr>
          <w:t>50,51</w:t>
        </w:r>
      </w:ins>
      <w:r w:rsidR="00763EA8">
        <w:rPr>
          <w:rFonts w:ascii="Century Schoolbook" w:eastAsia="Century Schoolbook" w:hAnsi="Century Schoolbook" w:cs="Century Schoolbook"/>
          <w:sz w:val="24"/>
          <w:szCs w:val="24"/>
        </w:rPr>
        <w:fldChar w:fldCharType="end"/>
      </w:r>
      <w:r w:rsidRPr="2CB9C50C">
        <w:rPr>
          <w:rFonts w:ascii="Century Schoolbook" w:eastAsia="Century Schoolbook" w:hAnsi="Century Schoolbook" w:cs="Century Schoolbook"/>
          <w:sz w:val="24"/>
          <w:szCs w:val="24"/>
        </w:rPr>
        <w:t>. Thus, despite the</w:t>
      </w:r>
      <w:r w:rsidR="00B64708" w:rsidRPr="2CB9C50C">
        <w:rPr>
          <w:rFonts w:ascii="Century Schoolbook" w:eastAsia="Century Schoolbook" w:hAnsi="Century Schoolbook" w:cs="Century Schoolbook"/>
          <w:sz w:val="24"/>
          <w:szCs w:val="24"/>
        </w:rPr>
        <w:t>se cluster’s</w:t>
      </w:r>
      <w:r w:rsidRPr="2CB9C50C">
        <w:rPr>
          <w:rFonts w:ascii="Century Schoolbook" w:eastAsia="Century Schoolbook" w:hAnsi="Century Schoolbook" w:cs="Century Schoolbook"/>
          <w:sz w:val="24"/>
          <w:szCs w:val="24"/>
        </w:rPr>
        <w:t xml:space="preserve"> </w:t>
      </w:r>
      <w:r w:rsidR="00CC71CD">
        <w:rPr>
          <w:rFonts w:ascii="Century Schoolbook" w:eastAsia="Century Schoolbook" w:hAnsi="Century Schoolbook" w:cs="Century Schoolbook"/>
          <w:sz w:val="24"/>
          <w:szCs w:val="24"/>
        </w:rPr>
        <w:t xml:space="preserve">close </w:t>
      </w:r>
      <w:r w:rsidRPr="2CB9C50C">
        <w:rPr>
          <w:rFonts w:ascii="Century Schoolbook" w:eastAsia="Century Schoolbook" w:hAnsi="Century Schoolbook" w:cs="Century Schoolbook"/>
          <w:sz w:val="24"/>
          <w:szCs w:val="24"/>
        </w:rPr>
        <w:t xml:space="preserve">proximity </w:t>
      </w:r>
      <w:r w:rsidR="00B64708" w:rsidRPr="2CB9C50C">
        <w:rPr>
          <w:rFonts w:ascii="Century Schoolbook" w:eastAsia="Century Schoolbook" w:hAnsi="Century Schoolbook" w:cs="Century Schoolbook"/>
          <w:sz w:val="24"/>
          <w:szCs w:val="24"/>
        </w:rPr>
        <w:t>to</w:t>
      </w:r>
      <w:r w:rsidR="00CC71CD">
        <w:rPr>
          <w:rFonts w:ascii="Century Schoolbook" w:eastAsia="Century Schoolbook" w:hAnsi="Century Schoolbook" w:cs="Century Schoolbook"/>
          <w:sz w:val="24"/>
          <w:szCs w:val="24"/>
        </w:rPr>
        <w:t xml:space="preserve"> </w:t>
      </w:r>
      <w:r w:rsidR="00B64708" w:rsidRPr="2CB9C50C">
        <w:rPr>
          <w:rFonts w:ascii="Century Schoolbook" w:eastAsia="Century Schoolbook" w:hAnsi="Century Schoolbook" w:cs="Century Schoolbook"/>
          <w:sz w:val="24"/>
          <w:szCs w:val="24"/>
        </w:rPr>
        <w:t xml:space="preserve">fronto-parietal </w:t>
      </w:r>
      <w:proofErr w:type="gramStart"/>
      <w:r w:rsidR="00B64708" w:rsidRPr="2CB9C50C">
        <w:rPr>
          <w:rFonts w:ascii="Century Schoolbook" w:eastAsia="Century Schoolbook" w:hAnsi="Century Schoolbook" w:cs="Century Schoolbook"/>
          <w:sz w:val="24"/>
          <w:szCs w:val="24"/>
        </w:rPr>
        <w:t>clusters,</w:t>
      </w:r>
      <w:proofErr w:type="gramEnd"/>
      <w:r w:rsidR="00B64708" w:rsidRPr="2CB9C50C">
        <w:rPr>
          <w:rFonts w:ascii="Century Schoolbook" w:eastAsia="Century Schoolbook" w:hAnsi="Century Schoolbook" w:cs="Century Schoolbook"/>
          <w:sz w:val="24"/>
          <w:szCs w:val="24"/>
        </w:rPr>
        <w:t xml:space="preserve"> we expected them to exhibit </w:t>
      </w:r>
      <w:r w:rsidR="00F2190B" w:rsidRPr="2CB9C50C">
        <w:rPr>
          <w:rFonts w:ascii="Century Schoolbook" w:eastAsia="Century Schoolbook" w:hAnsi="Century Schoolbook" w:cs="Century Schoolbook"/>
          <w:sz w:val="24"/>
          <w:szCs w:val="24"/>
        </w:rPr>
        <w:t>very</w:t>
      </w:r>
      <w:r w:rsidR="00B64708" w:rsidRPr="2CB9C50C">
        <w:rPr>
          <w:rFonts w:ascii="Century Schoolbook" w:eastAsia="Century Schoolbook" w:hAnsi="Century Schoolbook" w:cs="Century Schoolbook"/>
          <w:sz w:val="24"/>
          <w:szCs w:val="24"/>
        </w:rPr>
        <w:t xml:space="preserve"> distinct functional profiles.</w:t>
      </w:r>
    </w:p>
    <w:p w14:paraId="5A8DEE2C" w14:textId="04919433" w:rsidR="005F3DB1" w:rsidRDefault="005F3DB1" w:rsidP="009E0639">
      <w:pPr>
        <w:pStyle w:val="Normal1"/>
        <w:ind w:firstLine="720"/>
        <w:rPr>
          <w:rFonts w:ascii="Century Schoolbook" w:hAnsi="Century Schoolbook"/>
          <w:sz w:val="24"/>
          <w:szCs w:val="24"/>
        </w:rPr>
      </w:pPr>
      <w:r w:rsidRPr="2CB9C50C">
        <w:rPr>
          <w:rFonts w:ascii="Century Schoolbook" w:eastAsia="Century Schoolbook" w:hAnsi="Century Schoolbook" w:cs="Century Schoolbook"/>
          <w:b/>
          <w:bCs/>
          <w:sz w:val="24"/>
          <w:szCs w:val="24"/>
        </w:rPr>
        <w:t>Meta-analytic co-activation.</w:t>
      </w:r>
      <w:r w:rsidRPr="2CB9C50C">
        <w:rPr>
          <w:rFonts w:ascii="Century Schoolbook" w:eastAsia="Century Schoolbook" w:hAnsi="Century Schoolbook" w:cs="Century Schoolbook"/>
          <w:sz w:val="24"/>
          <w:szCs w:val="24"/>
        </w:rPr>
        <w:t xml:space="preserve"> </w:t>
      </w:r>
      <w:r w:rsidR="009E0639" w:rsidRPr="2CB9C50C">
        <w:rPr>
          <w:rFonts w:ascii="Century Schoolbook" w:eastAsia="Century Schoolbook" w:hAnsi="Century Schoolbook" w:cs="Century Schoolbook"/>
          <w:sz w:val="24"/>
          <w:szCs w:val="24"/>
        </w:rPr>
        <w:t>Consistent with the grouping of these clusters with the default network, clusters ‘47/12’ and ‘9’ co-activated much more strongly than the rest of LFC with other default network regions, such as dorsal medial PFC (</w:t>
      </w:r>
      <w:proofErr w:type="spellStart"/>
      <w:r w:rsidR="009E0639" w:rsidRPr="2CB9C50C">
        <w:rPr>
          <w:rFonts w:ascii="Century Schoolbook" w:eastAsia="Century Schoolbook" w:hAnsi="Century Schoolbook" w:cs="Century Schoolbook"/>
          <w:sz w:val="24"/>
          <w:szCs w:val="24"/>
        </w:rPr>
        <w:t>mPFC</w:t>
      </w:r>
      <w:proofErr w:type="spellEnd"/>
      <w:r w:rsidR="009E0639" w:rsidRPr="2CB9C50C">
        <w:rPr>
          <w:rFonts w:ascii="Century Schoolbook" w:eastAsia="Century Schoolbook" w:hAnsi="Century Schoolbook" w:cs="Century Schoolbook"/>
          <w:sz w:val="24"/>
          <w:szCs w:val="24"/>
        </w:rPr>
        <w:t xml:space="preserve">), middle temporal gyrus and angular gyrus </w:t>
      </w:r>
      <w:r w:rsidR="000065FB" w:rsidRPr="2CB9C50C">
        <w:rPr>
          <w:rFonts w:ascii="Century Schoolbook" w:eastAsia="Century Schoolbook" w:hAnsi="Century Schoolbook" w:cs="Century Schoolbook"/>
          <w:sz w:val="24"/>
          <w:szCs w:val="24"/>
        </w:rPr>
        <w:t>(Figure 5</w:t>
      </w:r>
      <w:r w:rsidRPr="2CB9C50C">
        <w:rPr>
          <w:rFonts w:ascii="Century Schoolbook" w:eastAsia="Century Schoolbook" w:hAnsi="Century Schoolbook" w:cs="Century Schoolbook"/>
          <w:sz w:val="24"/>
          <w:szCs w:val="24"/>
        </w:rPr>
        <w:t>b).</w:t>
      </w:r>
      <w:r w:rsidR="009E0639" w:rsidRPr="2CB9C50C">
        <w:rPr>
          <w:rFonts w:ascii="Century Schoolbook" w:eastAsia="Century Schoolbook" w:hAnsi="Century Schoolbook" w:cs="Century Schoolbook"/>
          <w:sz w:val="24"/>
          <w:szCs w:val="24"/>
        </w:rPr>
        <w:t xml:space="preserve"> Area ‘9’ showed particularly robust co-activation with key hubs of the default network, such </w:t>
      </w:r>
      <w:r w:rsidR="00A00B2D" w:rsidRPr="00055A4D">
        <w:rPr>
          <w:rFonts w:ascii="Century Schoolbook" w:hAnsi="Century Schoolbook"/>
          <w:noProof/>
          <w:sz w:val="24"/>
          <w:szCs w:val="24"/>
        </w:rPr>
        <mc:AlternateContent>
          <mc:Choice Requires="wpg">
            <w:drawing>
              <wp:inline distT="0" distB="0" distL="0" distR="0" wp14:anchorId="49BF26E7" wp14:editId="40C49EE1">
                <wp:extent cx="5943600" cy="5872988"/>
                <wp:effectExtent l="0" t="0" r="0" b="0"/>
                <wp:docPr id="11"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872988"/>
                          <a:chOff x="1440" y="1260"/>
                          <a:chExt cx="9540" cy="9427"/>
                        </a:xfrm>
                      </wpg:grpSpPr>
                      <wps:wsp>
                        <wps:cNvPr id="13" name="Text Box 25"/>
                        <wps:cNvSpPr txBox="1">
                          <a:spLocks noChangeArrowheads="1"/>
                        </wps:cNvSpPr>
                        <wps:spPr bwMode="auto">
                          <a:xfrm>
                            <a:off x="8045" y="1260"/>
                            <a:ext cx="2935" cy="94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85326C" w14:textId="35CD295D" w:rsidR="00D63225" w:rsidRPr="00F36208" w:rsidRDefault="00D63225" w:rsidP="00A00B2D">
                              <w:pPr>
                                <w:pStyle w:val="Normal1"/>
                                <w:spacing w:line="240" w:lineRule="auto"/>
                                <w:ind w:firstLine="0"/>
                                <w:rPr>
                                  <w:rFonts w:ascii="Century Schoolbook" w:hAnsi="Century Schoolbook"/>
                                  <w:b/>
                                  <w:sz w:val="24"/>
                                  <w:szCs w:val="24"/>
                                </w:rPr>
                              </w:pPr>
                              <w:r>
                                <w:rPr>
                                  <w:rFonts w:ascii="Century Schoolbook" w:hAnsi="Century Schoolbook"/>
                                  <w:b/>
                                  <w:sz w:val="24"/>
                                  <w:szCs w:val="24"/>
                                </w:rPr>
                                <w:t>F</w:t>
                              </w:r>
                              <w:r w:rsidRPr="002F4A1A">
                                <w:rPr>
                                  <w:rFonts w:ascii="Century Schoolbook" w:hAnsi="Century Schoolbook"/>
                                  <w:b/>
                                  <w:sz w:val="24"/>
                                  <w:szCs w:val="24"/>
                                </w:rPr>
                                <w:t>i</w:t>
                              </w:r>
                              <w:r>
                                <w:rPr>
                                  <w:rFonts w:ascii="Century Schoolbook" w:hAnsi="Century Schoolbook"/>
                                  <w:b/>
                                  <w:sz w:val="24"/>
                                  <w:szCs w:val="24"/>
                                </w:rPr>
                                <w:t>gure 5</w:t>
                              </w:r>
                              <w:r w:rsidRPr="002F4A1A">
                                <w:rPr>
                                  <w:rFonts w:ascii="Century Schoolbook" w:hAnsi="Century Schoolbook"/>
                                  <w:b/>
                                  <w:sz w:val="24"/>
                                  <w:szCs w:val="24"/>
                                </w:rPr>
                                <w:t>. Lateral frontal regions of the default network</w:t>
                              </w:r>
                              <w:r>
                                <w:rPr>
                                  <w:rFonts w:ascii="Century Schoolbook" w:hAnsi="Century Schoolbook"/>
                                  <w:b/>
                                  <w:sz w:val="24"/>
                                  <w:szCs w:val="24"/>
                                </w:rPr>
                                <w:t xml:space="preserve"> </w:t>
                              </w:r>
                              <w:r w:rsidRPr="002F4A1A">
                                <w:rPr>
                                  <w:rFonts w:ascii="Century Schoolbook" w:hAnsi="Century Schoolbook"/>
                                  <w:sz w:val="24"/>
                                  <w:szCs w:val="24"/>
                                </w:rPr>
                                <w:t xml:space="preserve">a) Individual clusters projected onto an inflated surface. b) Differences in co-activation between the three regions. Colored voxels activated more frequently in studies in the seed cluster of the same color was also active. </w:t>
                              </w:r>
                              <w:r>
                                <w:rPr>
                                  <w:rFonts w:ascii="Century Schoolbook" w:hAnsi="Century Schoolbook"/>
                                  <w:sz w:val="24"/>
                                  <w:szCs w:val="24"/>
                                </w:rPr>
                                <w:t>c</w:t>
                              </w:r>
                              <w:r w:rsidRPr="002F4A1A">
                                <w:rPr>
                                  <w:rFonts w:ascii="Century Schoolbook" w:hAnsi="Century Schoolbook"/>
                                  <w:sz w:val="24"/>
                                  <w:szCs w:val="24"/>
                                </w:rPr>
                                <w:t xml:space="preserve">) Functional preference profiles for each cluster, revealing distinct psychological signatures for each </w:t>
                              </w:r>
                              <w:r>
                                <w:rPr>
                                  <w:rFonts w:ascii="Century Schoolbook" w:hAnsi="Century Schoolbook"/>
                                  <w:sz w:val="24"/>
                                  <w:szCs w:val="24"/>
                                </w:rPr>
                                <w:t>subregion</w:t>
                              </w:r>
                              <w:r w:rsidRPr="002F4A1A">
                                <w:rPr>
                                  <w:rFonts w:ascii="Century Schoolbook" w:hAnsi="Century Schoolbook"/>
                                  <w:sz w:val="24"/>
                                  <w:szCs w:val="24"/>
                                </w:rPr>
                                <w:t xml:space="preserve">. Strength of association is measured in log odds-ratio (LOR), and permutation-based significance is indicated next to each </w:t>
                              </w:r>
                              <w:r>
                                <w:rPr>
                                  <w:rFonts w:ascii="Century Schoolbook" w:hAnsi="Century Schoolbook"/>
                                  <w:sz w:val="24"/>
                                  <w:szCs w:val="24"/>
                                </w:rPr>
                                <w:t>topic</w:t>
                              </w:r>
                              <w:r w:rsidRPr="002F4A1A">
                                <w:rPr>
                                  <w:rFonts w:ascii="Century Schoolbook" w:hAnsi="Century Schoolbook"/>
                                  <w:sz w:val="24"/>
                                  <w:szCs w:val="24"/>
                                </w:rPr>
                                <w:t xml:space="preserve"> by color-coded dots </w:t>
                              </w:r>
                              <w:r w:rsidRPr="00F36208">
                                <w:rPr>
                                  <w:rFonts w:ascii="Century Schoolbook" w:hAnsi="Century Schoolbook"/>
                                  <w:sz w:val="24"/>
                                  <w:szCs w:val="24"/>
                                </w:rPr>
                                <w:t xml:space="preserve">corresponding to each region. </w:t>
                              </w:r>
                              <w:proofErr w:type="gramStart"/>
                              <w:r w:rsidRPr="00F36208">
                                <w:rPr>
                                  <w:sz w:val="24"/>
                                </w:rPr>
                                <w:t>Negative associations are indicated by the grey circle</w:t>
                              </w:r>
                              <w:proofErr w:type="gramEnd"/>
                              <w:r w:rsidRPr="00F36208">
                                <w:rPr>
                                  <w:sz w:val="24"/>
                                </w:rPr>
                                <w:t>.</w:t>
                              </w:r>
                            </w:p>
                            <w:p w14:paraId="26EC16E7" w14:textId="77777777" w:rsidR="00D63225" w:rsidRDefault="00D63225" w:rsidP="00A00B2D"/>
                          </w:txbxContent>
                        </wps:txbx>
                        <wps:bodyPr rot="0" vert="horz" wrap="square" lIns="91440" tIns="91440" rIns="91440" bIns="91440" anchor="t" anchorCtr="0" upright="1">
                          <a:noAutofit/>
                        </wps:bodyPr>
                      </wps:wsp>
                      <pic:pic xmlns:pic="http://schemas.openxmlformats.org/drawingml/2006/picture">
                        <pic:nvPicPr>
                          <pic:cNvPr id="22" name="Picture 26" descr="Figure 8 - Default - Lo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440" y="1440"/>
                            <a:ext cx="6605" cy="7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27" o:spid="_x0000_s1029" style="width:468pt;height:462.45pt;mso-position-horizontal-relative:char;mso-position-vertical-relative:line" coordorigin="1440,1260" coordsize="9540,942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">
                <v:shape id="Text Box 25" o:spid="_x0000_s1030" type="#_x0000_t202" style="position:absolute;left:8045;top:1260;width:2935;height:942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OI5gvwAA&#10;ANsAAAAPAAAAZHJzL2Rvd25yZXYueG1sRE9Ni8IwEL0L/ocwgjdNVXaVahRRhL2uK3gdm7EpJpPS&#10;xLbrr98sLOxtHu9zNrveWdFSEyrPCmbTDARx4XXFpYLL12myAhEiskbrmRR8U4DddjjYYK59x5/U&#10;nmMpUgiHHBWYGOtcylAYchimviZO3N03DmOCTSl1g10Kd1bOs+xdOqw4NRis6WCoeJyfTkHxeh5X&#10;h+rWdq/ldXnrjX27s1VqPOr3axCR+vgv/nN/6DR/Ab+/pAPk9gc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M4jmC/AAAA2wAAAA8AAAAAAAAAAAAAAAAAlwIAAGRycy9kb3ducmV2&#10;LnhtbFBLBQYAAAAABAAEAPUAAACDAwAAAAA=&#10;" filled="f" stroked="f">
                  <v:textbox inset=",7.2pt,,7.2pt">
                    <w:txbxContent>
                      <w:p w14:paraId="0E85326C" w14:textId="35CD295D" w:rsidR="00FC4148" w:rsidRPr="00F36208" w:rsidRDefault="00FC4148" w:rsidP="00A00B2D">
                        <w:pPr>
                          <w:pStyle w:val="Normal1"/>
                          <w:spacing w:line="240" w:lineRule="auto"/>
                          <w:ind w:firstLine="0"/>
                          <w:rPr>
                            <w:rFonts w:ascii="Century Schoolbook" w:hAnsi="Century Schoolbook"/>
                            <w:b/>
                            <w:sz w:val="24"/>
                            <w:szCs w:val="24"/>
                          </w:rPr>
                        </w:pPr>
                        <w:r>
                          <w:rPr>
                            <w:rFonts w:ascii="Century Schoolbook" w:hAnsi="Century Schoolbook"/>
                            <w:b/>
                            <w:sz w:val="24"/>
                            <w:szCs w:val="24"/>
                          </w:rPr>
                          <w:t>F</w:t>
                        </w:r>
                        <w:r w:rsidRPr="002F4A1A">
                          <w:rPr>
                            <w:rFonts w:ascii="Century Schoolbook" w:hAnsi="Century Schoolbook"/>
                            <w:b/>
                            <w:sz w:val="24"/>
                            <w:szCs w:val="24"/>
                          </w:rPr>
                          <w:t>i</w:t>
                        </w:r>
                        <w:r>
                          <w:rPr>
                            <w:rFonts w:ascii="Century Schoolbook" w:hAnsi="Century Schoolbook"/>
                            <w:b/>
                            <w:sz w:val="24"/>
                            <w:szCs w:val="24"/>
                          </w:rPr>
                          <w:t>gure 5</w:t>
                        </w:r>
                        <w:r w:rsidRPr="002F4A1A">
                          <w:rPr>
                            <w:rFonts w:ascii="Century Schoolbook" w:hAnsi="Century Schoolbook"/>
                            <w:b/>
                            <w:sz w:val="24"/>
                            <w:szCs w:val="24"/>
                          </w:rPr>
                          <w:t>. Lateral frontal regions of the default network</w:t>
                        </w:r>
                        <w:r>
                          <w:rPr>
                            <w:rFonts w:ascii="Century Schoolbook" w:hAnsi="Century Schoolbook"/>
                            <w:b/>
                            <w:sz w:val="24"/>
                            <w:szCs w:val="24"/>
                          </w:rPr>
                          <w:t xml:space="preserve"> </w:t>
                        </w:r>
                        <w:r w:rsidRPr="002F4A1A">
                          <w:rPr>
                            <w:rFonts w:ascii="Century Schoolbook" w:hAnsi="Century Schoolbook"/>
                            <w:sz w:val="24"/>
                            <w:szCs w:val="24"/>
                          </w:rPr>
                          <w:t xml:space="preserve">a) Individual clusters projected onto an inflated surface. b) Differences in co-activation between the three regions. Colored voxels activated more frequently in studies in the seed cluster of the same color was also active. </w:t>
                        </w:r>
                        <w:r>
                          <w:rPr>
                            <w:rFonts w:ascii="Century Schoolbook" w:hAnsi="Century Schoolbook"/>
                            <w:sz w:val="24"/>
                            <w:szCs w:val="24"/>
                          </w:rPr>
                          <w:t>c</w:t>
                        </w:r>
                        <w:r w:rsidRPr="002F4A1A">
                          <w:rPr>
                            <w:rFonts w:ascii="Century Schoolbook" w:hAnsi="Century Schoolbook"/>
                            <w:sz w:val="24"/>
                            <w:szCs w:val="24"/>
                          </w:rPr>
                          <w:t xml:space="preserve">) Functional preference profiles for each cluster, revealing distinct psychological signatures for each </w:t>
                        </w:r>
                        <w:r>
                          <w:rPr>
                            <w:rFonts w:ascii="Century Schoolbook" w:hAnsi="Century Schoolbook"/>
                            <w:sz w:val="24"/>
                            <w:szCs w:val="24"/>
                          </w:rPr>
                          <w:t>subregion</w:t>
                        </w:r>
                        <w:r w:rsidRPr="002F4A1A">
                          <w:rPr>
                            <w:rFonts w:ascii="Century Schoolbook" w:hAnsi="Century Schoolbook"/>
                            <w:sz w:val="24"/>
                            <w:szCs w:val="24"/>
                          </w:rPr>
                          <w:t xml:space="preserve">. Strength of association is measured in log odds-ratio (LOR), and permutation-based significance is indicated next to each </w:t>
                        </w:r>
                        <w:r>
                          <w:rPr>
                            <w:rFonts w:ascii="Century Schoolbook" w:hAnsi="Century Schoolbook"/>
                            <w:sz w:val="24"/>
                            <w:szCs w:val="24"/>
                          </w:rPr>
                          <w:t>topic</w:t>
                        </w:r>
                        <w:r w:rsidRPr="002F4A1A">
                          <w:rPr>
                            <w:rFonts w:ascii="Century Schoolbook" w:hAnsi="Century Schoolbook"/>
                            <w:sz w:val="24"/>
                            <w:szCs w:val="24"/>
                          </w:rPr>
                          <w:t xml:space="preserve"> by color-coded dots </w:t>
                        </w:r>
                        <w:r w:rsidRPr="00F36208">
                          <w:rPr>
                            <w:rFonts w:ascii="Century Schoolbook" w:hAnsi="Century Schoolbook"/>
                            <w:sz w:val="24"/>
                            <w:szCs w:val="24"/>
                          </w:rPr>
                          <w:t xml:space="preserve">corresponding to each region. </w:t>
                        </w:r>
                        <w:r w:rsidRPr="00F36208">
                          <w:rPr>
                            <w:sz w:val="24"/>
                          </w:rPr>
                          <w:t>Negative associations are indicated by the grey circle.</w:t>
                        </w:r>
                      </w:p>
                      <w:p w14:paraId="26EC16E7" w14:textId="77777777" w:rsidR="00FC4148" w:rsidRDefault="00FC4148" w:rsidP="00A00B2D"/>
                    </w:txbxContent>
                  </v:textbox>
                </v:shape>
                <v:shape id="Picture 26" o:spid="_x0000_s1031" type="#_x0000_t75" alt="Figure 8 - Default - Long" style="position:absolute;left:1440;top:1440;width:6605;height:787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QQ&#10;fzbFAAAA2wAAAA8AAABkcnMvZG93bnJldi54bWxEj0FrwkAUhO+C/2F5Qi9SN6ZQTOoqQRBsT61a&#10;wdsj+5oNZt/G7Dam/75bKHgcZuYbZrkebCN66nztWMF8loAgLp2uuVJwPGwfFyB8QNbYOCYFP+Rh&#10;vRqPlphrd+MP6vehEhHCPkcFJoQ2l9KXhiz6mWuJo/flOoshyq6SusNbhNtGpknyLC3WHBcMtrQx&#10;VF7231bBtWjOb9r0+Hkqqnr6/pqFpzZT6mEyFC8gAg3hHv5v77SCNIW/L/EHyNU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0EH82xQAAANsAAAAPAAAAAAAAAAAAAAAAAJwC&#10;AABkcnMvZG93bnJldi54bWxQSwUGAAAAAAQABAD3AAAAjgMAAAAA&#10;">
                  <v:imagedata r:id="rId15" o:title="Figure 8 - Default - Long"/>
                </v:shape>
                <w10:anchorlock/>
              </v:group>
            </w:pict>
          </mc:Fallback>
        </mc:AlternateContent>
      </w:r>
      <w:r w:rsidR="009E0639" w:rsidRPr="2CB9C50C">
        <w:rPr>
          <w:rFonts w:ascii="Century Schoolbook" w:eastAsia="Century Schoolbook" w:hAnsi="Century Schoolbook" w:cs="Century Schoolbook"/>
          <w:sz w:val="24"/>
          <w:szCs w:val="24"/>
        </w:rPr>
        <w:t xml:space="preserve">as anterior </w:t>
      </w:r>
      <w:proofErr w:type="spellStart"/>
      <w:r w:rsidR="009E0639" w:rsidRPr="2CB9C50C">
        <w:rPr>
          <w:rFonts w:ascii="Century Schoolbook" w:eastAsia="Century Schoolbook" w:hAnsi="Century Schoolbook" w:cs="Century Schoolbook"/>
          <w:sz w:val="24"/>
          <w:szCs w:val="24"/>
        </w:rPr>
        <w:t>mPFC</w:t>
      </w:r>
      <w:proofErr w:type="spellEnd"/>
      <w:r w:rsidR="009E0639" w:rsidRPr="2CB9C50C">
        <w:rPr>
          <w:rFonts w:ascii="Century Schoolbook" w:eastAsia="Century Schoolbook" w:hAnsi="Century Schoolbook" w:cs="Century Schoolbook"/>
          <w:sz w:val="24"/>
          <w:szCs w:val="24"/>
        </w:rPr>
        <w:t xml:space="preserve"> and posterior cingulate cortex (PCC), firmly placing this network in the default network despite its proximity to mid-DLPFC. In contrast, ‘IFG [L]’ showed a relatively distinct pattern, showing co-activation</w:t>
      </w:r>
      <w:r w:rsidRPr="2CB9C50C">
        <w:rPr>
          <w:rFonts w:ascii="Century Schoolbook" w:eastAsia="Century Schoolbook" w:hAnsi="Century Schoolbook" w:cs="Century Schoolbook"/>
          <w:sz w:val="24"/>
          <w:szCs w:val="24"/>
        </w:rPr>
        <w:t xml:space="preserve"> with portions of the fronto-parietal network</w:t>
      </w:r>
      <w:r w:rsidR="009E0639" w:rsidRPr="2CB9C50C">
        <w:rPr>
          <w:rFonts w:ascii="Century Schoolbook" w:eastAsia="Century Schoolbook" w:hAnsi="Century Schoolbook" w:cs="Century Schoolbook"/>
          <w:sz w:val="24"/>
          <w:szCs w:val="24"/>
        </w:rPr>
        <w:t xml:space="preserve">– such as mid-DLPFC and pre-SMA. This pattern is consistent with the fact that left IFG’s </w:t>
      </w:r>
      <w:r w:rsidRPr="2CB9C50C">
        <w:rPr>
          <w:rFonts w:ascii="Century Schoolbook" w:eastAsia="Century Schoolbook" w:hAnsi="Century Schoolbook" w:cs="Century Schoolbook"/>
          <w:sz w:val="24"/>
          <w:szCs w:val="24"/>
        </w:rPr>
        <w:t xml:space="preserve">contralateral homologue </w:t>
      </w:r>
      <w:r w:rsidR="009E0639" w:rsidRPr="2CB9C50C">
        <w:rPr>
          <w:rFonts w:ascii="Century Schoolbook" w:eastAsia="Century Schoolbook" w:hAnsi="Century Schoolbook" w:cs="Century Schoolbook"/>
          <w:sz w:val="24"/>
          <w:szCs w:val="24"/>
        </w:rPr>
        <w:t>clustered</w:t>
      </w:r>
      <w:r w:rsidRPr="2CB9C50C">
        <w:rPr>
          <w:rFonts w:ascii="Century Schoolbook" w:eastAsia="Century Schoolbook" w:hAnsi="Century Schoolbook" w:cs="Century Schoolbook"/>
          <w:sz w:val="24"/>
          <w:szCs w:val="24"/>
        </w:rPr>
        <w:t xml:space="preserve"> </w:t>
      </w:r>
      <w:r w:rsidR="009E0639" w:rsidRPr="2CB9C50C">
        <w:rPr>
          <w:rFonts w:ascii="Century Schoolbook" w:eastAsia="Century Schoolbook" w:hAnsi="Century Schoolbook" w:cs="Century Schoolbook"/>
          <w:sz w:val="24"/>
          <w:szCs w:val="24"/>
        </w:rPr>
        <w:t xml:space="preserve">with the fronto-parietal network and suggests this region </w:t>
      </w:r>
      <w:r w:rsidRPr="2CB9C50C">
        <w:rPr>
          <w:rFonts w:ascii="Century Schoolbook" w:eastAsia="Century Schoolbook" w:hAnsi="Century Schoolbook" w:cs="Century Schoolbook"/>
          <w:sz w:val="24"/>
          <w:szCs w:val="24"/>
        </w:rPr>
        <w:t xml:space="preserve">may not be </w:t>
      </w:r>
      <w:r w:rsidR="009E0639" w:rsidRPr="2CB9C50C">
        <w:rPr>
          <w:rFonts w:ascii="Century Schoolbook" w:eastAsia="Century Schoolbook" w:hAnsi="Century Schoolbook" w:cs="Century Schoolbook"/>
          <w:sz w:val="24"/>
          <w:szCs w:val="24"/>
        </w:rPr>
        <w:t xml:space="preserve">entirely </w:t>
      </w:r>
      <w:r w:rsidRPr="2CB9C50C">
        <w:rPr>
          <w:rFonts w:ascii="Century Schoolbook" w:eastAsia="Century Schoolbook" w:hAnsi="Century Schoolbook" w:cs="Century Schoolbook"/>
          <w:sz w:val="24"/>
          <w:szCs w:val="24"/>
        </w:rPr>
        <w:t xml:space="preserve">dissociable from fronto-parietal </w:t>
      </w:r>
      <w:ins w:id="242" w:author="Alejandro De La Vega" w:date="2016-10-13T17:30:00Z">
        <w:r w:rsidR="00F510E6">
          <w:rPr>
            <w:rFonts w:ascii="Century Schoolbook" w:eastAsia="Century Schoolbook" w:hAnsi="Century Schoolbook" w:cs="Century Schoolbook"/>
            <w:sz w:val="24"/>
            <w:szCs w:val="24"/>
          </w:rPr>
          <w:t>clusters</w:t>
        </w:r>
      </w:ins>
      <w:r w:rsidRPr="2CB9C50C">
        <w:rPr>
          <w:rFonts w:ascii="Century Schoolbook" w:eastAsia="Century Schoolbook" w:hAnsi="Century Schoolbook" w:cs="Century Schoolbook"/>
          <w:sz w:val="24"/>
          <w:szCs w:val="24"/>
        </w:rPr>
        <w:t xml:space="preserve">. </w:t>
      </w:r>
      <w:r w:rsidR="009E0639" w:rsidRPr="2CB9C50C">
        <w:rPr>
          <w:rFonts w:ascii="Century Schoolbook" w:eastAsia="Century Schoolbook" w:hAnsi="Century Schoolbook" w:cs="Century Schoolbook"/>
          <w:sz w:val="24"/>
          <w:szCs w:val="24"/>
        </w:rPr>
        <w:t>Moreover, l</w:t>
      </w:r>
      <w:r w:rsidRPr="2CB9C50C">
        <w:rPr>
          <w:rFonts w:ascii="Century Schoolbook" w:eastAsia="Century Schoolbook" w:hAnsi="Century Schoolbook" w:cs="Century Schoolbook"/>
          <w:sz w:val="24"/>
          <w:szCs w:val="24"/>
        </w:rPr>
        <w:t xml:space="preserve">eft IFG also showed stronger co-activation with </w:t>
      </w:r>
      <w:r w:rsidR="009E0639" w:rsidRPr="2CB9C50C">
        <w:rPr>
          <w:rFonts w:ascii="Century Schoolbook" w:eastAsia="Century Schoolbook" w:hAnsi="Century Schoolbook" w:cs="Century Schoolbook"/>
          <w:sz w:val="24"/>
          <w:szCs w:val="24"/>
        </w:rPr>
        <w:t>posterior superior temporal sulcus– a key region implicate</w:t>
      </w:r>
      <w:r w:rsidR="000065FB" w:rsidRPr="2CB9C50C">
        <w:rPr>
          <w:rFonts w:ascii="Century Schoolbook" w:eastAsia="Century Schoolbook" w:hAnsi="Century Schoolbook" w:cs="Century Schoolbook"/>
          <w:sz w:val="24"/>
          <w:szCs w:val="24"/>
        </w:rPr>
        <w:t>d in semantic processing</w:t>
      </w:r>
      <w:r w:rsidR="000065FB" w:rsidRPr="2CB9C50C">
        <w:fldChar w:fldCharType="begin"/>
      </w:r>
      <w:r w:rsidR="00132E8A">
        <w:rPr>
          <w:rFonts w:ascii="Century Schoolbook" w:hAnsi="Century Schoolbook"/>
          <w:sz w:val="24"/>
          <w:szCs w:val="24"/>
        </w:rPr>
        <w:instrText xml:space="preserve"> ADDIN PAPERS2_CITATIONS &lt;citation&gt;&lt;uuid&gt;56F354BA-7D6E-46AE-AF39-D3751CD4F15B&lt;/uuid&gt;&lt;priority&gt;0&lt;/priority&gt;&lt;publications&gt;&lt;publication&gt;&lt;volume&gt;19&lt;/volume&gt;&lt;publication_date&gt;99200911061200000000222000&lt;/publication_date&gt;&lt;number&gt;12&lt;/number&gt;&lt;doi&gt;10.1093/cercor/bhp055&lt;/doi&gt;&lt;startpage&gt;2767&lt;/startpage&gt;&lt;title&gt;Where Is the Semantic System? A Critical Review and Meta-Analysis of 120 Functional Neuroimaging Studies&lt;/title&gt;&lt;uuid&gt;89F82948-15C3-4873-812C-2503A7C023DE&lt;/uuid&gt;&lt;subtype&gt;400&lt;/subtype&gt;&lt;endpage&gt;2796&lt;/endpage&gt;&lt;type&gt;400&lt;/type&gt;&lt;url&gt;http://www.cercor.oxfordjournals.org/cgi/doi/10.1093/cercor/bhp055&lt;/url&gt;&lt;bundle&gt;&lt;publication&gt;&lt;title&gt;Cerebral Cortex&lt;/title&gt;&lt;type&gt;-100&lt;/type&gt;&lt;subtype&gt;-100&lt;/subtype&gt;&lt;uuid&gt;77496BB1-9579-49BD-B03C-B44147E85F01&lt;/uuid&gt;&lt;/publication&gt;&lt;/bundle&gt;&lt;authors&gt;&lt;author&gt;&lt;firstName&gt;J&lt;/firstName&gt;&lt;middleNames&gt;R&lt;/middleNames&gt;&lt;lastName&gt;Binder&lt;/lastName&gt;&lt;/author&gt;&lt;author&gt;&lt;firstName&gt;R&lt;/firstName&gt;&lt;middleNames&gt;H&lt;/middleNames&gt;&lt;lastName&gt;Desai&lt;/lastName&gt;&lt;/author&gt;&lt;author&gt;&lt;firstName&gt;W&lt;/firstName&gt;&lt;middleNames&gt;W&lt;/middleNames&gt;&lt;lastName&gt;Graves&lt;/lastName&gt;&lt;/author&gt;&lt;author&gt;&lt;firstName&gt;L&lt;/firstName&gt;&lt;middleNames&gt;L&lt;/middleNames&gt;&lt;lastName&gt;Conant&lt;/lastName&gt;&lt;/author&gt;&lt;/authors&gt;&lt;/publication&gt;&lt;/publications&gt;&lt;cites&gt;&lt;/cites&gt;&lt;/citation&gt;</w:instrText>
      </w:r>
      <w:r w:rsidR="000065FB" w:rsidRPr="2CB9C50C">
        <w:rPr>
          <w:rFonts w:ascii="Century Schoolbook" w:hAnsi="Century Schoolbook"/>
          <w:sz w:val="24"/>
          <w:szCs w:val="24"/>
        </w:rPr>
        <w:fldChar w:fldCharType="separate"/>
      </w:r>
      <w:ins w:id="243" w:author="Alejandro De La Vega" w:date="2016-10-20T14:54:00Z">
        <w:r w:rsidR="00132E8A">
          <w:rPr>
            <w:rFonts w:ascii="Helvetica" w:eastAsiaTheme="minorEastAsia" w:hAnsi="Helvetica" w:cs="Helvetica"/>
            <w:i/>
            <w:sz w:val="24"/>
            <w:vertAlign w:val="superscript"/>
          </w:rPr>
          <w:t>15</w:t>
        </w:r>
      </w:ins>
      <w:r w:rsidR="000065FB" w:rsidRPr="2CB9C50C">
        <w:fldChar w:fldCharType="end"/>
      </w:r>
      <w:r w:rsidR="009E0639" w:rsidRPr="2CB9C50C">
        <w:rPr>
          <w:rFonts w:ascii="Century Schoolbook" w:eastAsia="Century Schoolbook" w:hAnsi="Century Schoolbook" w:cs="Century Schoolbook"/>
          <w:sz w:val="24"/>
          <w:szCs w:val="24"/>
        </w:rPr>
        <w:t xml:space="preserve"> suggesting left IFG may also show a preference towards language topics. </w:t>
      </w:r>
    </w:p>
    <w:p w14:paraId="11F6F2FE" w14:textId="422CC008" w:rsidR="005F3DB1" w:rsidRPr="00055A4D" w:rsidRDefault="000065FB" w:rsidP="000065FB">
      <w:pPr>
        <w:pStyle w:val="Normal1"/>
        <w:ind w:firstLine="720"/>
        <w:rPr>
          <w:rFonts w:ascii="Century Schoolbook" w:hAnsi="Century Schoolbook"/>
          <w:sz w:val="24"/>
          <w:szCs w:val="24"/>
        </w:rPr>
      </w:pPr>
      <w:proofErr w:type="gramStart"/>
      <w:r w:rsidRPr="00055A4D">
        <w:rPr>
          <w:rFonts w:ascii="Century Schoolbook" w:hAnsi="Century Schoolbook"/>
          <w:b/>
          <w:sz w:val="24"/>
          <w:szCs w:val="24"/>
        </w:rPr>
        <w:t>Meta-analytic functional preference.</w:t>
      </w:r>
      <w:proofErr w:type="gramEnd"/>
      <w:r w:rsidRPr="00055A4D">
        <w:rPr>
          <w:rFonts w:ascii="Century Schoolbook" w:hAnsi="Century Schoolbook"/>
          <w:b/>
          <w:sz w:val="24"/>
          <w:szCs w:val="24"/>
        </w:rPr>
        <w:t xml:space="preserve">  </w:t>
      </w:r>
      <w:r w:rsidRPr="00055A4D">
        <w:rPr>
          <w:rFonts w:ascii="Century Schoolbook" w:hAnsi="Century Schoolbook"/>
          <w:sz w:val="24"/>
          <w:szCs w:val="24"/>
        </w:rPr>
        <w:t>In contrast to clusters in the front</w:t>
      </w:r>
      <w:r w:rsidR="00A00B2D">
        <w:rPr>
          <w:rFonts w:ascii="Century Schoolbook" w:hAnsi="Century Schoolbook"/>
          <w:sz w:val="24"/>
          <w:szCs w:val="24"/>
        </w:rPr>
        <w:t>al-</w:t>
      </w:r>
      <w:r w:rsidRPr="00055A4D">
        <w:rPr>
          <w:rFonts w:ascii="Century Schoolbook" w:hAnsi="Century Schoolbook"/>
          <w:sz w:val="24"/>
          <w:szCs w:val="24"/>
        </w:rPr>
        <w:t xml:space="preserve">parietal network, clusters ‘47/12’ and ‘9’ showed no association with any executive processes– particularly notable for cluster ‘9’ due to its spatial proximity to </w:t>
      </w:r>
      <w:ins w:id="244" w:author="Alejandro De La Vega" w:date="2016-10-13T17:30:00Z">
        <w:r w:rsidR="00F510E6">
          <w:rPr>
            <w:rFonts w:ascii="Century Schoolbook" w:hAnsi="Century Schoolbook"/>
            <w:sz w:val="24"/>
            <w:szCs w:val="24"/>
          </w:rPr>
          <w:t xml:space="preserve">mid </w:t>
        </w:r>
      </w:ins>
      <w:r w:rsidRPr="00055A4D">
        <w:rPr>
          <w:rFonts w:ascii="Century Schoolbook" w:hAnsi="Century Schoolbook"/>
          <w:sz w:val="24"/>
          <w:szCs w:val="24"/>
        </w:rPr>
        <w:t>fronto-parietal clusters</w:t>
      </w:r>
      <w:r w:rsidR="00A00B2D">
        <w:rPr>
          <w:rFonts w:ascii="Century Schoolbook" w:hAnsi="Century Schoolbook"/>
          <w:sz w:val="24"/>
          <w:szCs w:val="24"/>
        </w:rPr>
        <w:t xml:space="preserve"> (Figure 5</w:t>
      </w:r>
      <w:r w:rsidRPr="00055A4D">
        <w:rPr>
          <w:rFonts w:ascii="Century Schoolbook" w:hAnsi="Century Schoolbook"/>
          <w:sz w:val="24"/>
          <w:szCs w:val="24"/>
        </w:rPr>
        <w:t>c). Instead, clusters ‘47/12’ and ‘9’ were significantly associated with ‘</w:t>
      </w:r>
      <w:proofErr w:type="spellStart"/>
      <w:r w:rsidRPr="00055A4D">
        <w:rPr>
          <w:rFonts w:ascii="Century Schoolbook" w:hAnsi="Century Schoolbook"/>
          <w:sz w:val="24"/>
          <w:szCs w:val="24"/>
        </w:rPr>
        <w:t>mentalizing</w:t>
      </w:r>
      <w:proofErr w:type="spellEnd"/>
      <w:r w:rsidRPr="00055A4D">
        <w:rPr>
          <w:rFonts w:ascii="Century Schoolbook" w:hAnsi="Century Schoolbook"/>
          <w:sz w:val="24"/>
          <w:szCs w:val="24"/>
        </w:rPr>
        <w:t>’, consistent with the hypothesis that these regions, as part of the dorsal medial subsystem of the default network</w:t>
      </w:r>
      <w:ins w:id="245" w:author="Alejandro De La Vega" w:date="2016-10-13T17:30:00Z">
        <w:r w:rsidR="00F510E6">
          <w:rPr>
            <w:rFonts w:ascii="Century Schoolbook" w:hAnsi="Century Schoolbook"/>
            <w:sz w:val="24"/>
            <w:szCs w:val="24"/>
          </w:rPr>
          <w:t>,</w:t>
        </w:r>
      </w:ins>
      <w:r w:rsidRPr="00055A4D">
        <w:rPr>
          <w:rFonts w:ascii="Century Schoolbook" w:hAnsi="Century Schoolbook"/>
          <w:sz w:val="24"/>
          <w:szCs w:val="24"/>
        </w:rPr>
        <w:t xml:space="preserve"> play a</w:t>
      </w:r>
      <w:ins w:id="246" w:author="Tal Yarkoni" w:date="2016-10-20T15:15:00Z">
        <w:r w:rsidR="00166429">
          <w:rPr>
            <w:rFonts w:ascii="Century Schoolbook" w:hAnsi="Century Schoolbook"/>
            <w:sz w:val="24"/>
            <w:szCs w:val="24"/>
          </w:rPr>
          <w:t>n important</w:t>
        </w:r>
      </w:ins>
      <w:r w:rsidRPr="00055A4D">
        <w:rPr>
          <w:rFonts w:ascii="Century Schoolbook" w:hAnsi="Century Schoolbook"/>
          <w:sz w:val="24"/>
          <w:szCs w:val="24"/>
        </w:rPr>
        <w:t xml:space="preserve"> role in conceptual processing and mentalizing</w:t>
      </w:r>
      <w:r w:rsidRPr="00055A4D">
        <w:rPr>
          <w:rFonts w:ascii="Century Schoolbook" w:hAnsi="Century Schoolbook"/>
          <w:sz w:val="24"/>
          <w:szCs w:val="24"/>
        </w:rPr>
        <w:fldChar w:fldCharType="begin"/>
      </w:r>
      <w:r w:rsidR="00132E8A">
        <w:rPr>
          <w:rFonts w:ascii="Century Schoolbook" w:hAnsi="Century Schoolbook"/>
          <w:sz w:val="24"/>
          <w:szCs w:val="24"/>
        </w:rPr>
        <w:instrText xml:space="preserve"> ADDIN PAPERS2_CITATIONS &lt;citation&gt;&lt;uuid&gt;EFD01B72-CCCB-4887-B885-0EE1A00F84B3&lt;/uuid&gt;&lt;priority&gt;0&lt;/priority&gt;&lt;publications&gt;&lt;publication&gt;&lt;uuid&gt;414B46F4-0D12-43D5-9BBF-F2994E896057&lt;/uuid&gt;&lt;volume&gt;1316&lt;/volume&gt;&lt;doi&gt;10.1111/nyas.12360&lt;/doi&gt;&lt;subtitle&gt;The brain's default network&lt;/subtitle&gt;&lt;startpage&gt;29&lt;/startpage&gt;&lt;publication_date&gt;99201402061200000000222000&lt;/publication_date&gt;&lt;url&gt;http://doi.wiley.com/10.1111/nyas.12360&lt;/url&gt;&lt;type&gt;400&lt;/type&gt;&lt;title&gt;The default network and self-generated thought: component processes, dynamic control, and clinical relevance&lt;/title&gt;&lt;number&gt;1&lt;/number&gt;&lt;subtype&gt;400&lt;/subtype&gt;&lt;endpage&gt;52&lt;/endpage&gt;&lt;bundle&gt;&lt;publication&gt;&lt;title&gt;Annals of the New York Academy of Sciences&lt;/title&gt;&lt;type&gt;-100&lt;/type&gt;&lt;subtype&gt;-100&lt;/subtype&gt;&lt;uuid&gt;0776132F-10CC-46E9-B4FA-7112E1BB70EF&lt;/uuid&gt;&lt;/publication&gt;&lt;/bundle&gt;&lt;authors&gt;&lt;author&gt;&lt;firstName&gt;Jessica&lt;/firstName&gt;&lt;middleNames&gt;R&lt;/middleNames&gt;&lt;lastName&gt;Andrews-Hanna&lt;/lastName&gt;&lt;/author&gt;&lt;author&gt;&lt;firstName&gt;Jonathan&lt;/firstName&gt;&lt;lastName&gt;Smallwood&lt;/lastName&gt;&lt;/author&gt;&lt;author&gt;&lt;firstName&gt;R&lt;/firstName&gt;&lt;middleNames&gt;Nathan&lt;/middleNames&gt;&lt;lastName&gt;Spreng&lt;/lastName&gt;&lt;/author&gt;&lt;/authors&gt;&lt;editors&gt;&lt;author&gt;&lt;firstName&gt;Alan&lt;/firstName&gt;&lt;lastName&gt;Kingstone&lt;/lastName&gt;&lt;/author&gt;&lt;author&gt;&lt;firstName&gt;Michael&lt;/firstName&gt;&lt;middleNames&gt;B&lt;/middleNames&gt;&lt;lastName&gt;Miller&lt;/lastName&gt;&lt;/author&gt;&lt;/editors&gt;&lt;/publication&gt;&lt;/publications&gt;&lt;cites&gt;&lt;/cites&gt;&lt;/citation&gt;</w:instrText>
      </w:r>
      <w:r w:rsidRPr="00055A4D">
        <w:rPr>
          <w:rFonts w:ascii="Century Schoolbook" w:hAnsi="Century Schoolbook"/>
          <w:sz w:val="24"/>
          <w:szCs w:val="24"/>
        </w:rPr>
        <w:fldChar w:fldCharType="separate"/>
      </w:r>
      <w:ins w:id="247" w:author="Alejandro De La Vega" w:date="2016-10-20T14:54:00Z">
        <w:r w:rsidR="00132E8A">
          <w:rPr>
            <w:rFonts w:eastAsiaTheme="minorEastAsia" w:cs="Cambria"/>
            <w:i/>
            <w:sz w:val="24"/>
            <w:vertAlign w:val="superscript"/>
          </w:rPr>
          <w:t>52</w:t>
        </w:r>
      </w:ins>
      <w:r w:rsidRPr="00055A4D">
        <w:rPr>
          <w:rFonts w:ascii="Century Schoolbook" w:hAnsi="Century Schoolbook"/>
          <w:sz w:val="24"/>
          <w:szCs w:val="24"/>
        </w:rPr>
        <w:fldChar w:fldCharType="end"/>
      </w:r>
      <w:r w:rsidRPr="00055A4D">
        <w:rPr>
          <w:rFonts w:ascii="Century Schoolbook" w:hAnsi="Century Schoolbook"/>
          <w:sz w:val="24"/>
          <w:szCs w:val="24"/>
        </w:rPr>
        <w:t>.</w:t>
      </w:r>
    </w:p>
    <w:p w14:paraId="47EFF2F7" w14:textId="236D0DB0" w:rsidR="00C64C01" w:rsidRPr="00055A4D" w:rsidRDefault="00C64C01" w:rsidP="00FD508C">
      <w:pPr>
        <w:pStyle w:val="Normal1"/>
        <w:ind w:firstLine="720"/>
        <w:rPr>
          <w:rFonts w:ascii="Century Schoolbook" w:hAnsi="Century Schoolbook"/>
          <w:sz w:val="24"/>
          <w:szCs w:val="24"/>
        </w:rPr>
      </w:pPr>
      <w:r w:rsidRPr="00055A4D">
        <w:rPr>
          <w:rFonts w:ascii="Century Schoolbook" w:hAnsi="Century Schoolbook"/>
          <w:sz w:val="24"/>
          <w:szCs w:val="24"/>
        </w:rPr>
        <w:t>Distinct from other default network clusters, left IFG showed a significant association with</w:t>
      </w:r>
      <w:r w:rsidR="00E6571A" w:rsidRPr="00055A4D">
        <w:rPr>
          <w:rFonts w:ascii="Century Schoolbook" w:hAnsi="Century Schoolbook"/>
          <w:sz w:val="24"/>
          <w:szCs w:val="24"/>
        </w:rPr>
        <w:t xml:space="preserve"> various executive functions–</w:t>
      </w:r>
      <w:r w:rsidRPr="00055A4D">
        <w:rPr>
          <w:rFonts w:ascii="Century Schoolbook" w:hAnsi="Century Schoolbook"/>
          <w:sz w:val="24"/>
          <w:szCs w:val="24"/>
        </w:rPr>
        <w:t xml:space="preserve"> further highlighting the distributed nature of executive processes across frontal regions. However, left IFG was not associated with inhibition, suggesting inhibition is </w:t>
      </w:r>
      <w:commentRangeStart w:id="248"/>
      <w:proofErr w:type="gramStart"/>
      <w:r w:rsidRPr="00055A4D">
        <w:rPr>
          <w:rFonts w:ascii="Century Schoolbook" w:hAnsi="Century Schoolbook"/>
          <w:sz w:val="24"/>
          <w:szCs w:val="24"/>
        </w:rPr>
        <w:t>right</w:t>
      </w:r>
      <w:ins w:id="249" w:author="Tal Yarkoni" w:date="2016-10-20T15:16:00Z">
        <w:r w:rsidR="00147662">
          <w:rPr>
            <w:rFonts w:ascii="Century Schoolbook" w:hAnsi="Century Schoolbook"/>
            <w:sz w:val="24"/>
            <w:szCs w:val="24"/>
          </w:rPr>
          <w:t>-</w:t>
        </w:r>
      </w:ins>
      <w:r w:rsidRPr="00055A4D">
        <w:rPr>
          <w:rFonts w:ascii="Century Schoolbook" w:hAnsi="Century Schoolbook"/>
          <w:sz w:val="24"/>
          <w:szCs w:val="24"/>
        </w:rPr>
        <w:t>lateralized</w:t>
      </w:r>
      <w:proofErr w:type="gramEnd"/>
      <w:ins w:id="250" w:author="Tal Yarkoni" w:date="2016-10-20T15:16:00Z">
        <w:r w:rsidR="00147662">
          <w:rPr>
            <w:rFonts w:ascii="Century Schoolbook" w:hAnsi="Century Schoolbook"/>
            <w:sz w:val="24"/>
            <w:szCs w:val="24"/>
          </w:rPr>
          <w:t xml:space="preserve"> to some degree</w:t>
        </w:r>
        <w:commentRangeEnd w:id="248"/>
        <w:r w:rsidR="00147662">
          <w:rPr>
            <w:rStyle w:val="CommentReference"/>
            <w:rFonts w:ascii="Times" w:hAnsi="Times"/>
          </w:rPr>
          <w:commentReference w:id="248"/>
        </w:r>
      </w:ins>
      <w:r w:rsidRPr="00055A4D">
        <w:rPr>
          <w:rFonts w:ascii="Century Schoolbook" w:hAnsi="Century Schoolbook"/>
          <w:sz w:val="24"/>
          <w:szCs w:val="24"/>
        </w:rPr>
        <w:t xml:space="preserve">. </w:t>
      </w:r>
      <w:r w:rsidR="000065FB">
        <w:rPr>
          <w:rFonts w:ascii="Century Schoolbook" w:hAnsi="Century Schoolbook"/>
          <w:sz w:val="24"/>
          <w:szCs w:val="24"/>
        </w:rPr>
        <w:t>Furthermore</w:t>
      </w:r>
      <w:r w:rsidRPr="00055A4D">
        <w:rPr>
          <w:rFonts w:ascii="Century Schoolbook" w:hAnsi="Century Schoolbook"/>
          <w:sz w:val="24"/>
          <w:szCs w:val="24"/>
        </w:rPr>
        <w:t xml:space="preserve">, consistent with this region’s co-location with </w:t>
      </w:r>
      <w:proofErr w:type="spellStart"/>
      <w:r w:rsidRPr="00055A4D">
        <w:rPr>
          <w:rFonts w:ascii="Century Schoolbook" w:hAnsi="Century Schoolbook"/>
          <w:sz w:val="24"/>
          <w:szCs w:val="24"/>
        </w:rPr>
        <w:t>Broca’s</w:t>
      </w:r>
      <w:proofErr w:type="spellEnd"/>
      <w:r w:rsidRPr="00055A4D">
        <w:rPr>
          <w:rFonts w:ascii="Century Schoolbook" w:hAnsi="Century Schoolbook"/>
          <w:sz w:val="24"/>
          <w:szCs w:val="24"/>
        </w:rPr>
        <w:t xml:space="preserve"> area and co-activation with the superior temporal sulcus, left IFG was significantly associated with ‘semantics’ and ‘speech’.  However, in contrast with the long held hypothesis </w:t>
      </w:r>
      <w:commentRangeStart w:id="252"/>
      <w:r w:rsidRPr="00055A4D">
        <w:rPr>
          <w:rFonts w:ascii="Century Schoolbook" w:hAnsi="Century Schoolbook"/>
          <w:sz w:val="24"/>
          <w:szCs w:val="24"/>
        </w:rPr>
        <w:t xml:space="preserve">that </w:t>
      </w:r>
      <w:proofErr w:type="spellStart"/>
      <w:r w:rsidRPr="00055A4D">
        <w:rPr>
          <w:rFonts w:ascii="Century Schoolbook" w:hAnsi="Century Schoolbook"/>
          <w:sz w:val="24"/>
          <w:szCs w:val="24"/>
        </w:rPr>
        <w:t>Broca’s</w:t>
      </w:r>
      <w:proofErr w:type="spellEnd"/>
      <w:r w:rsidRPr="00055A4D">
        <w:rPr>
          <w:rFonts w:ascii="Century Schoolbook" w:hAnsi="Century Schoolbook"/>
          <w:sz w:val="24"/>
          <w:szCs w:val="24"/>
        </w:rPr>
        <w:t xml:space="preserve"> area is important for motor function in language</w:t>
      </w:r>
      <w:commentRangeEnd w:id="252"/>
      <w:r w:rsidR="00730A5F">
        <w:rPr>
          <w:rStyle w:val="CommentReference"/>
          <w:rFonts w:ascii="Times" w:hAnsi="Times"/>
        </w:rPr>
        <w:commentReference w:id="252"/>
      </w:r>
      <w:r w:rsidRPr="00055A4D">
        <w:rPr>
          <w:rFonts w:ascii="Century Schoolbook" w:hAnsi="Century Schoolbook"/>
          <w:sz w:val="24"/>
          <w:szCs w:val="24"/>
        </w:rPr>
        <w:t xml:space="preserve">, we did not find any association between left IFG and motor topics. These results are consistent with recent electrophysiological data suggesting </w:t>
      </w:r>
      <w:proofErr w:type="spellStart"/>
      <w:r w:rsidRPr="00055A4D">
        <w:rPr>
          <w:rFonts w:ascii="Century Schoolbook" w:hAnsi="Century Schoolbook"/>
          <w:sz w:val="24"/>
          <w:szCs w:val="24"/>
        </w:rPr>
        <w:t>Broca’s</w:t>
      </w:r>
      <w:proofErr w:type="spellEnd"/>
      <w:r w:rsidRPr="00055A4D">
        <w:rPr>
          <w:rFonts w:ascii="Century Schoolbook" w:hAnsi="Century Schoolbook"/>
          <w:sz w:val="24"/>
          <w:szCs w:val="24"/>
        </w:rPr>
        <w:t xml:space="preserve"> area </w:t>
      </w:r>
      <w:commentRangeStart w:id="253"/>
      <w:r w:rsidRPr="00055A4D">
        <w:rPr>
          <w:rFonts w:ascii="Century Schoolbook" w:hAnsi="Century Schoolbook"/>
          <w:sz w:val="24"/>
          <w:szCs w:val="24"/>
        </w:rPr>
        <w:t>is involved in the generation of novel speech motor plans</w:t>
      </w:r>
      <w:commentRangeEnd w:id="253"/>
      <w:r w:rsidR="00730A5F">
        <w:rPr>
          <w:rStyle w:val="CommentReference"/>
          <w:rFonts w:ascii="Times" w:hAnsi="Times"/>
        </w:rPr>
        <w:commentReference w:id="253"/>
      </w:r>
      <w:r w:rsidRPr="00055A4D">
        <w:rPr>
          <w:rFonts w:ascii="Century Schoolbook" w:hAnsi="Century Schoolbook"/>
          <w:sz w:val="24"/>
          <w:szCs w:val="24"/>
        </w:rPr>
        <w:t>, but not motor function</w:t>
      </w:r>
      <w:ins w:id="254" w:author="Tal Yarkoni" w:date="2016-10-20T15:18:00Z">
        <w:r w:rsidR="00296D52">
          <w:rPr>
            <w:rFonts w:ascii="Century Schoolbook" w:hAnsi="Century Schoolbook"/>
            <w:sz w:val="24"/>
            <w:szCs w:val="24"/>
          </w:rPr>
          <w:t xml:space="preserve"> </w:t>
        </w:r>
      </w:ins>
      <w:ins w:id="255" w:author="Tal Yarkoni" w:date="2016-10-20T15:19:00Z">
        <w:r w:rsidR="00296D52">
          <w:rPr>
            <w:rFonts w:ascii="Century Schoolbook" w:hAnsi="Century Schoolbook"/>
            <w:sz w:val="24"/>
            <w:szCs w:val="24"/>
          </w:rPr>
          <w:t>more generally</w:t>
        </w:r>
      </w:ins>
      <w:r w:rsidRPr="00055A4D">
        <w:rPr>
          <w:rFonts w:ascii="Century Schoolbook" w:hAnsi="Century Schoolbook"/>
          <w:sz w:val="24"/>
          <w:szCs w:val="24"/>
        </w:rPr>
        <w:fldChar w:fldCharType="begin"/>
      </w:r>
      <w:r w:rsidR="00132E8A">
        <w:rPr>
          <w:rFonts w:ascii="Century Schoolbook" w:hAnsi="Century Schoolbook"/>
          <w:sz w:val="24"/>
          <w:szCs w:val="24"/>
        </w:rPr>
        <w:instrText xml:space="preserve"> ADDIN PAPERS2_CITATIONS &lt;citation&gt;&lt;uuid&gt;4D86D9EE-AE1F-4544-A250-4962FFFAE736&lt;/uuid&gt;&lt;priority&gt;0&lt;/priority&gt;&lt;publications&gt;&lt;publication&gt;&lt;uuid&gt;2AD18C0D-7573-4041-9F86-8731AF3BCA03&lt;/uuid&gt;&lt;volume&gt;112&lt;/volume&gt;&lt;doi&gt;10.1073/pnas.1414491112&lt;/doi&gt;&lt;startpage&gt;2871&lt;/startpage&gt;&lt;publication_date&gt;99201503031200000000222000&lt;/publication_date&gt;&lt;url&gt;http://eutils.ncbi.nlm.nih.gov/entrez/eutils/elink.fcgi?dbfrom=pubmed&amp;amp;id=25730850&amp;amp;retmode=ref&amp;amp;cmd=prlinks&lt;/url&gt;&lt;type&gt;400&lt;/type&gt;&lt;title&gt;Redefining the role of Broca's area in speech.&lt;/title&gt;&lt;institution&gt;Helen Wills Neuroscience Institute, University of California, Berkeley, CA 94720; adeen.f@gmail.com.&lt;/institution&gt;&lt;number&gt;9&lt;/number&gt;&lt;subtype&gt;400&lt;/subtype&gt;&lt;endpage&gt;2875&lt;/endpage&gt;&lt;bundle&gt;&lt;publication&gt;&lt;title&gt;Proceedings of the National Academy of Sciences of the United States of America&lt;/title&gt;&lt;type&gt;-100&lt;/type&gt;&lt;subtype&gt;-100&lt;/subtype&gt;&lt;uuid&gt;FA9FAAF3-2E86-4404-94B1-9A6F67C243A4&lt;/uuid&gt;&lt;/publication&gt;&lt;/bundle&gt;&lt;authors&gt;&lt;author&gt;&lt;firstName&gt;Adeen&lt;/firstName&gt;&lt;lastName&gt;Flinker&lt;/lastName&gt;&lt;/author&gt;&lt;author&gt;&lt;firstName&gt;Anna&lt;/firstName&gt;&lt;lastName&gt;Korzeniewska&lt;/lastName&gt;&lt;/author&gt;&lt;author&gt;&lt;firstName&gt;Avgusta&lt;/firstName&gt;&lt;middleNames&gt;Y&lt;/middleNames&gt;&lt;lastName&gt;Shestyuk&lt;/lastName&gt;&lt;/author&gt;&lt;author&gt;&lt;firstName&gt;Piotr&lt;/firstName&gt;&lt;middleNames&gt;J&lt;/middleNames&gt;&lt;lastName&gt;Franaszczuk&lt;/lastName&gt;&lt;/author&gt;&lt;author&gt;&lt;firstName&gt;Nina&lt;/firstName&gt;&lt;middleNames&gt;F&lt;/middleNames&gt;&lt;lastName&gt;Dronkers&lt;/lastName&gt;&lt;/author&gt;&lt;author&gt;&lt;firstName&gt;Robert&lt;/firstName&gt;&lt;middleNames&gt;T&lt;/middleNames&gt;&lt;lastName&gt;Knight&lt;/lastName&gt;&lt;/author&gt;&lt;author&gt;&lt;firstName&gt;Nathan&lt;/firstName&gt;&lt;middleNames&gt;E&lt;/middleNames&gt;&lt;lastName&gt;Crone&lt;/lastName&gt;&lt;/author&gt;&lt;/authors&gt;&lt;/publication&gt;&lt;/publications&gt;&lt;cites&gt;&lt;/cites&gt;&lt;/citation&gt;</w:instrText>
      </w:r>
      <w:r w:rsidRPr="00055A4D">
        <w:rPr>
          <w:rFonts w:ascii="Century Schoolbook" w:hAnsi="Century Schoolbook"/>
          <w:sz w:val="24"/>
          <w:szCs w:val="24"/>
        </w:rPr>
        <w:fldChar w:fldCharType="separate"/>
      </w:r>
      <w:ins w:id="256" w:author="Alejandro De La Vega" w:date="2016-10-20T14:54:00Z">
        <w:r w:rsidR="00132E8A">
          <w:rPr>
            <w:rFonts w:eastAsiaTheme="minorEastAsia" w:cs="Cambria"/>
            <w:i/>
            <w:sz w:val="24"/>
            <w:vertAlign w:val="superscript"/>
          </w:rPr>
          <w:t>53</w:t>
        </w:r>
      </w:ins>
      <w:r w:rsidRPr="00055A4D">
        <w:rPr>
          <w:rFonts w:ascii="Century Schoolbook" w:hAnsi="Century Schoolbook"/>
          <w:sz w:val="24"/>
          <w:szCs w:val="24"/>
        </w:rPr>
        <w:fldChar w:fldCharType="end"/>
      </w:r>
      <w:r w:rsidRPr="00055A4D">
        <w:rPr>
          <w:rFonts w:ascii="Century Schoolbook" w:hAnsi="Century Schoolbook"/>
          <w:sz w:val="24"/>
          <w:szCs w:val="24"/>
        </w:rPr>
        <w:t>. Moreover, left IFG was notable for its robust association with ‘semantic’ function– more</w:t>
      </w:r>
      <w:r w:rsidR="00FC2738" w:rsidRPr="00055A4D">
        <w:rPr>
          <w:rFonts w:ascii="Century Schoolbook" w:hAnsi="Century Schoolbook"/>
          <w:sz w:val="24"/>
          <w:szCs w:val="24"/>
        </w:rPr>
        <w:t xml:space="preserve"> </w:t>
      </w:r>
      <w:r w:rsidRPr="00055A4D">
        <w:rPr>
          <w:rFonts w:ascii="Century Schoolbook" w:hAnsi="Century Schoolbook"/>
          <w:sz w:val="24"/>
          <w:szCs w:val="24"/>
        </w:rPr>
        <w:t xml:space="preserve">so than any other region– </w:t>
      </w:r>
      <w:commentRangeStart w:id="257"/>
      <w:r w:rsidRPr="00055A4D">
        <w:rPr>
          <w:rFonts w:ascii="Century Schoolbook" w:hAnsi="Century Schoolbook"/>
          <w:sz w:val="24"/>
          <w:szCs w:val="24"/>
        </w:rPr>
        <w:t xml:space="preserve">consistent with the hypothesis that left IFG is a critical higher-level region in the brain’s ‘semantic’ </w:t>
      </w:r>
      <w:commentRangeEnd w:id="257"/>
      <w:r w:rsidR="00EC470F">
        <w:rPr>
          <w:rStyle w:val="CommentReference"/>
          <w:rFonts w:ascii="Times" w:hAnsi="Times"/>
        </w:rPr>
        <w:commentReference w:id="257"/>
      </w:r>
      <w:r w:rsidRPr="00055A4D">
        <w:rPr>
          <w:rFonts w:ascii="Century Schoolbook" w:hAnsi="Century Schoolbook"/>
          <w:sz w:val="24"/>
          <w:szCs w:val="24"/>
        </w:rPr>
        <w:t>system</w:t>
      </w:r>
      <w:r w:rsidRPr="00055A4D">
        <w:rPr>
          <w:rFonts w:ascii="Century Schoolbook" w:hAnsi="Century Schoolbook"/>
          <w:sz w:val="24"/>
          <w:szCs w:val="24"/>
        </w:rPr>
        <w:fldChar w:fldCharType="begin"/>
      </w:r>
      <w:r w:rsidR="00132E8A">
        <w:rPr>
          <w:rFonts w:ascii="Century Schoolbook" w:hAnsi="Century Schoolbook"/>
          <w:sz w:val="24"/>
          <w:szCs w:val="24"/>
        </w:rPr>
        <w:instrText xml:space="preserve"> ADDIN PAPERS2_CITATIONS &lt;citation&gt;&lt;uuid&gt;D8DFAB9A-7C2E-4ACF-BDEF-955169BB5CCE&lt;/uuid&gt;&lt;priority&gt;0&lt;/priority&gt;&lt;publications&gt;&lt;publication&gt;&lt;volume&gt;19&lt;/volume&gt;&lt;publication_date&gt;99200911061200000000222000&lt;/publication_date&gt;&lt;number&gt;12&lt;/number&gt;&lt;doi&gt;10.1093/cercor/bhp055&lt;/doi&gt;&lt;startpage&gt;2767&lt;/startpage&gt;&lt;title&gt;Where Is the Semantic System? A Critical Review and Meta-Analysis of 120 Functional Neuroimaging Studies&lt;/title&gt;&lt;uuid&gt;89F82948-15C3-4873-812C-2503A7C023DE&lt;/uuid&gt;&lt;subtype&gt;400&lt;/subtype&gt;&lt;endpage&gt;2796&lt;/endpage&gt;&lt;type&gt;400&lt;/type&gt;&lt;url&gt;http://www.cercor.oxfordjournals.org/cgi/doi/10.1093/cercor/bhp055&lt;/url&gt;&lt;bundle&gt;&lt;publication&gt;&lt;title&gt;Cerebral Cortex&lt;/title&gt;&lt;type&gt;-100&lt;/type&gt;&lt;subtype&gt;-100&lt;/subtype&gt;&lt;uuid&gt;77496BB1-9579-49BD-B03C-B44147E85F01&lt;/uuid&gt;&lt;/publication&gt;&lt;/bundle&gt;&lt;authors&gt;&lt;author&gt;&lt;firstName&gt;J&lt;/firstName&gt;&lt;middleNames&gt;R&lt;/middleNames&gt;&lt;lastName&gt;Binder&lt;/lastName&gt;&lt;/author&gt;&lt;author&gt;&lt;firstName&gt;R&lt;/firstName&gt;&lt;middleNames&gt;H&lt;/middleNames&gt;&lt;lastName&gt;Desai&lt;/lastName&gt;&lt;/author&gt;&lt;author&gt;&lt;firstName&gt;W&lt;/firstName&gt;&lt;middleNames&gt;W&lt;/middleNames&gt;&lt;lastName&gt;Graves&lt;/lastName&gt;&lt;/author&gt;&lt;author&gt;&lt;firstName&gt;L&lt;/firstName&gt;&lt;middleNames&gt;L&lt;/middleNames&gt;&lt;lastName&gt;Conant&lt;/lastName&gt;&lt;/author&gt;&lt;/authors&gt;&lt;/publication&gt;&lt;/publications&gt;&lt;cites&gt;&lt;/cites&gt;&lt;/citation&gt;</w:instrText>
      </w:r>
      <w:r w:rsidRPr="00055A4D">
        <w:rPr>
          <w:rFonts w:ascii="Century Schoolbook" w:hAnsi="Century Schoolbook"/>
          <w:sz w:val="24"/>
          <w:szCs w:val="24"/>
        </w:rPr>
        <w:fldChar w:fldCharType="separate"/>
      </w:r>
      <w:ins w:id="258" w:author="Alejandro De La Vega" w:date="2016-10-20T14:54:00Z">
        <w:r w:rsidR="00132E8A">
          <w:rPr>
            <w:rFonts w:eastAsiaTheme="minorEastAsia" w:cs="Cambria"/>
            <w:i/>
            <w:sz w:val="24"/>
            <w:vertAlign w:val="superscript"/>
          </w:rPr>
          <w:t>15</w:t>
        </w:r>
      </w:ins>
      <w:r w:rsidRPr="00055A4D">
        <w:rPr>
          <w:rFonts w:ascii="Century Schoolbook" w:hAnsi="Century Schoolbook"/>
          <w:sz w:val="24"/>
          <w:szCs w:val="24"/>
        </w:rPr>
        <w:fldChar w:fldCharType="end"/>
      </w:r>
      <w:r w:rsidRPr="00055A4D">
        <w:rPr>
          <w:rFonts w:ascii="Century Schoolbook" w:hAnsi="Century Schoolbook"/>
          <w:sz w:val="24"/>
          <w:szCs w:val="24"/>
        </w:rPr>
        <w:t>.</w:t>
      </w:r>
    </w:p>
    <w:p w14:paraId="0E2E6B25" w14:textId="7C0F9631" w:rsidR="00C64C01" w:rsidRPr="00055A4D" w:rsidRDefault="0085268F" w:rsidP="00C64C01">
      <w:pPr>
        <w:pStyle w:val="Normal1"/>
        <w:ind w:firstLine="720"/>
        <w:rPr>
          <w:rFonts w:ascii="Century Schoolbook" w:hAnsi="Century Schoolbook"/>
          <w:sz w:val="24"/>
          <w:szCs w:val="24"/>
        </w:rPr>
      </w:pPr>
      <w:r w:rsidRPr="2CB9C50C">
        <w:rPr>
          <w:rFonts w:ascii="Century Schoolbook" w:eastAsia="Century Schoolbook" w:hAnsi="Century Schoolbook" w:cs="Century Schoolbook"/>
          <w:sz w:val="24"/>
          <w:szCs w:val="24"/>
        </w:rPr>
        <w:t>Finally, c</w:t>
      </w:r>
      <w:r w:rsidR="00C64C01" w:rsidRPr="2CB9C50C">
        <w:rPr>
          <w:rFonts w:ascii="Century Schoolbook" w:eastAsia="Century Schoolbook" w:hAnsi="Century Schoolbook" w:cs="Century Schoolbook"/>
          <w:sz w:val="24"/>
          <w:szCs w:val="24"/>
        </w:rPr>
        <w:t>onsistent with the default network’s well-characterized involvement</w:t>
      </w:r>
      <w:ins w:id="259" w:author="Tal Yarkoni" w:date="2016-10-20T15:34:00Z">
        <w:r w:rsidR="005913F0">
          <w:rPr>
            <w:rFonts w:ascii="Century Schoolbook" w:eastAsia="Century Schoolbook" w:hAnsi="Century Schoolbook" w:cs="Century Schoolbook"/>
            <w:sz w:val="24"/>
            <w:szCs w:val="24"/>
          </w:rPr>
          <w:t xml:space="preserve"> in</w:t>
        </w:r>
      </w:ins>
      <w:r w:rsidR="00C64C01" w:rsidRPr="2CB9C50C">
        <w:rPr>
          <w:rFonts w:ascii="Century Schoolbook" w:eastAsia="Century Schoolbook" w:hAnsi="Century Schoolbook" w:cs="Century Schoolbook"/>
          <w:sz w:val="24"/>
          <w:szCs w:val="24"/>
        </w:rPr>
        <w:t xml:space="preserve"> memory</w:t>
      </w:r>
      <w:r w:rsidR="00C64C01" w:rsidRPr="2CB9C50C">
        <w:fldChar w:fldCharType="begin"/>
      </w:r>
      <w:r w:rsidR="00132E8A">
        <w:rPr>
          <w:rFonts w:ascii="Century Schoolbook" w:hAnsi="Century Schoolbook"/>
          <w:sz w:val="24"/>
          <w:szCs w:val="24"/>
        </w:rPr>
        <w:instrText xml:space="preserve"> ADDIN PAPERS2_CITATIONS &lt;citation&gt;&lt;uuid&gt;5AC742F6-ABB4-449D-87C7-C2494737B2D0&lt;/uuid&gt;&lt;priority&gt;0&lt;/priority&gt;&lt;publications&gt;&lt;publication&gt;&lt;uuid&gt;414B46F4-0D12-43D5-9BBF-F2994E896057&lt;/uuid&gt;&lt;volume&gt;1316&lt;/volume&gt;&lt;doi&gt;10.1111/nyas.12360&lt;/doi&gt;&lt;subtitle&gt;The brain's default network&lt;/subtitle&gt;&lt;startpage&gt;29&lt;/startpage&gt;&lt;publication_date&gt;99201402061200000000222000&lt;/publication_date&gt;&lt;url&gt;http://doi.wiley.com/10.1111/nyas.12360&lt;/url&gt;&lt;type&gt;400&lt;/type&gt;&lt;title&gt;The default network and self-generated thought: component processes, dynamic control, and clinical relevance&lt;/title&gt;&lt;number&gt;1&lt;/number&gt;&lt;subtype&gt;400&lt;/subtype&gt;&lt;endpage&gt;52&lt;/endpage&gt;&lt;bundle&gt;&lt;publication&gt;&lt;title&gt;Annals of the New York Academy of Sciences&lt;/title&gt;&lt;type&gt;-100&lt;/type&gt;&lt;subtype&gt;-100&lt;/subtype&gt;&lt;uuid&gt;0776132F-10CC-46E9-B4FA-7112E1BB70EF&lt;/uuid&gt;&lt;/publication&gt;&lt;/bundle&gt;&lt;authors&gt;&lt;author&gt;&lt;firstName&gt;Jessica&lt;/firstName&gt;&lt;middleNames&gt;R&lt;/middleNames&gt;&lt;lastName&gt;Andrews-Hanna&lt;/lastName&gt;&lt;/author&gt;&lt;author&gt;&lt;firstName&gt;Jonathan&lt;/firstName&gt;&lt;lastName&gt;Smallwood&lt;/lastName&gt;&lt;/author&gt;&lt;author&gt;&lt;firstName&gt;R&lt;/firstName&gt;&lt;middleNames&gt;Nathan&lt;/middleNames&gt;&lt;lastName&gt;Spreng&lt;/lastName&gt;&lt;/author&gt;&lt;/authors&gt;&lt;editors&gt;&lt;author&gt;&lt;firstName&gt;Alan&lt;/firstName&gt;&lt;lastName&gt;Kingstone&lt;/lastName&gt;&lt;/author&gt;&lt;author&gt;&lt;firstName&gt;Michael&lt;/firstName&gt;&lt;middleNames&gt;B&lt;/middleNames&gt;&lt;lastName&gt;Miller&lt;/lastName&gt;&lt;/author&gt;&lt;/editors&gt;&lt;/publication&gt;&lt;/publications&gt;&lt;cites&gt;&lt;/cites&gt;&lt;/citation&gt;</w:instrText>
      </w:r>
      <w:r w:rsidR="00C64C01" w:rsidRPr="2CB9C50C">
        <w:rPr>
          <w:rFonts w:ascii="Century Schoolbook" w:hAnsi="Century Schoolbook"/>
          <w:sz w:val="24"/>
          <w:szCs w:val="24"/>
        </w:rPr>
        <w:fldChar w:fldCharType="separate"/>
      </w:r>
      <w:ins w:id="260" w:author="Alejandro De La Vega" w:date="2016-10-20T14:54:00Z">
        <w:r w:rsidR="00132E8A">
          <w:rPr>
            <w:rFonts w:ascii="Helvetica" w:eastAsiaTheme="minorEastAsia" w:hAnsi="Helvetica" w:cs="Helvetica"/>
            <w:i/>
            <w:sz w:val="24"/>
            <w:vertAlign w:val="superscript"/>
          </w:rPr>
          <w:t>52</w:t>
        </w:r>
      </w:ins>
      <w:r w:rsidR="00C64C01" w:rsidRPr="2CB9C50C">
        <w:fldChar w:fldCharType="end"/>
      </w:r>
      <w:r w:rsidR="00C64C01" w:rsidRPr="2CB9C50C">
        <w:rPr>
          <w:rFonts w:ascii="Century Schoolbook" w:eastAsia="Century Schoolbook" w:hAnsi="Century Schoolbook" w:cs="Century Schoolbook"/>
          <w:sz w:val="24"/>
          <w:szCs w:val="24"/>
        </w:rPr>
        <w:t xml:space="preserve">, all three LFC default clusters were robustly associated with </w:t>
      </w:r>
      <w:r w:rsidR="00C64C01" w:rsidRPr="00486378">
        <w:rPr>
          <w:rFonts w:ascii="Century Schoolbook" w:eastAsia="Century Schoolbook" w:hAnsi="Century Schoolbook" w:cs="Century Schoolbook"/>
          <w:sz w:val="24"/>
          <w:szCs w:val="24"/>
        </w:rPr>
        <w:t>‘memory’ and ‘emotion’</w:t>
      </w:r>
      <w:r w:rsidR="00C64C01" w:rsidRPr="2CB9C50C">
        <w:rPr>
          <w:rFonts w:ascii="Century Schoolbook" w:eastAsia="Century Schoolbook" w:hAnsi="Century Schoolbook" w:cs="Century Schoolbook"/>
          <w:sz w:val="24"/>
          <w:szCs w:val="24"/>
        </w:rPr>
        <w:t xml:space="preserve">. This is consistent with a long line of evidence supporting the role of these regions in autobiographical, </w:t>
      </w:r>
      <w:ins w:id="261" w:author="Tal Yarkoni" w:date="2016-10-20T15:34:00Z">
        <w:r w:rsidR="00B52DCD" w:rsidRPr="2CB9C50C">
          <w:rPr>
            <w:rFonts w:ascii="Century Schoolbook" w:eastAsia="Century Schoolbook" w:hAnsi="Century Schoolbook" w:cs="Century Schoolbook"/>
            <w:sz w:val="24"/>
            <w:szCs w:val="24"/>
          </w:rPr>
          <w:t>inte</w:t>
        </w:r>
        <w:r w:rsidR="00B52DCD">
          <w:rPr>
            <w:rFonts w:ascii="Century Schoolbook" w:eastAsia="Century Schoolbook" w:hAnsi="Century Schoolbook" w:cs="Century Schoolbook"/>
            <w:sz w:val="24"/>
            <w:szCs w:val="24"/>
          </w:rPr>
          <w:t>rnally</w:t>
        </w:r>
        <w:r w:rsidR="00B52DCD" w:rsidRPr="2CB9C50C">
          <w:rPr>
            <w:rFonts w:ascii="Century Schoolbook" w:eastAsia="Century Schoolbook" w:hAnsi="Century Schoolbook" w:cs="Century Schoolbook"/>
            <w:sz w:val="24"/>
            <w:szCs w:val="24"/>
          </w:rPr>
          <w:t xml:space="preserve"> </w:t>
        </w:r>
      </w:ins>
      <w:r w:rsidR="00C64C01" w:rsidRPr="2CB9C50C">
        <w:rPr>
          <w:rFonts w:ascii="Century Schoolbook" w:eastAsia="Century Schoolbook" w:hAnsi="Century Schoolbook" w:cs="Century Schoolbook"/>
          <w:sz w:val="24"/>
          <w:szCs w:val="24"/>
        </w:rPr>
        <w:t>oriented cognition. Moreover, the left IFG is purported to play a key role in controlled memory retrieval</w:t>
      </w:r>
      <w:r w:rsidR="00D44FED">
        <w:rPr>
          <w:rFonts w:ascii="Century Schoolbook" w:eastAsia="Century Schoolbook" w:hAnsi="Century Schoolbook" w:cs="Century Schoolbook"/>
          <w:sz w:val="24"/>
          <w:szCs w:val="24"/>
        </w:rPr>
        <w:fldChar w:fldCharType="begin"/>
      </w:r>
      <w:r w:rsidR="00132E8A">
        <w:rPr>
          <w:rFonts w:ascii="Century Schoolbook" w:eastAsia="Century Schoolbook" w:hAnsi="Century Schoolbook" w:cs="Century Schoolbook"/>
          <w:sz w:val="24"/>
          <w:szCs w:val="24"/>
        </w:rPr>
        <w:instrText xml:space="preserve"> ADDIN PAPERS2_CITATIONS &lt;citation&gt;&lt;uuid&gt;64522930-552A-4F1E-AA50-A0E683790669&lt;/uuid&gt;&lt;priority&gt;0&lt;/priority&gt;&lt;publications&gt;&lt;publication&gt;&lt;uuid&gt;6B14C2C4-A0AF-47C0-875F-21EECDF14210&lt;/uuid&gt;&lt;volume&gt;45&lt;/volume&gt;&lt;accepted_date&gt;99200706131200000000222000&lt;/accepted_date&gt;&lt;doi&gt;10.1016/j.neuropsychologia.2007.06.015&lt;/doi&gt;&lt;startpage&gt;2883&lt;/startpage&gt;&lt;revision_date&gt;99200704061200000000222000&lt;/revision_date&gt;&lt;publication_date&gt;99200710011200000000222000&lt;/publication_date&gt;&lt;url&gt;http://eutils.ncbi.nlm.nih.gov/entrez/eutils/elink.fcgi?dbfrom=pubmed&amp;amp;id=17675110&amp;amp;retmode=ref&amp;amp;cmd=prlinks&lt;/url&gt;&lt;type&gt;400&lt;/type&gt;&lt;title&gt;Left ventrolateral prefrontal cortex and the cognitive control of memory.&lt;/title&gt;&lt;submission_date&gt;99200701131200000000222000&lt;/submission_date&gt;&lt;number&gt;13&lt;/number&gt;&lt;institution&gt;Helen Wills Neuroscience Institute, 132 Barker Hall, MC3190, UC Berkeley, CA 94720-3190, USA. dbadre@berkeley.edu&lt;/institution&gt;&lt;subtype&gt;400&lt;/subtype&gt;&lt;endpage&gt;2901&lt;/endpage&gt;&lt;bundle&gt;&lt;publication&gt;&lt;title&gt;Neuropsychologia&lt;/title&gt;&lt;type&gt;-100&lt;/type&gt;&lt;subtype&gt;-100&lt;/subtype&gt;&lt;uuid&gt;CA609851-A30F-4EE4-84C7-E7ADD294156A&lt;/uuid&gt;&lt;/publication&gt;&lt;/bundle&gt;&lt;authors&gt;&lt;author&gt;&lt;firstName&gt;David&lt;/firstName&gt;&lt;lastName&gt;Badre&lt;/lastName&gt;&lt;/author&gt;&lt;author&gt;&lt;firstName&gt;Anthony&lt;/firstName&gt;&lt;middleNames&gt;D&lt;/middleNames&gt;&lt;lastName&gt;Wagner&lt;/lastName&gt;&lt;/author&gt;&lt;/authors&gt;&lt;/publication&gt;&lt;publication&gt;&lt;uuid&gt;63CA6392-55C3-458C-AEF6-C28DE99164F3&lt;/uuid&gt;&lt;volume&gt;23&lt;/volume&gt;&lt;doi&gt;10.1162/jocn_a_00023&lt;/doi&gt;&lt;startpage&gt;3470&lt;/startpage&gt;&lt;publication_date&gt;99201111001200000000220000&lt;/publication_date&gt;&lt;url&gt;http://www.mitpressjournals.org/doi/abs/10.1162/jocn_a_00023&lt;/url&gt;&lt;type&gt;400&lt;/type&gt;&lt;title&gt;Choosing our words: retrieval and selection processes recruit shared neural substrates in left ventrolateral prefrontal cortex.&lt;/title&gt;&lt;publisher&gt;MIT Press55 Hayward Street, Cambridge, MA 02142-1315USAjournals-info@mit.edu&lt;/publisher&gt;&lt;institution&gt;University of Colorado at Boulder, Boulder, CO 80309-0345, USA. hannah.snyder@colorado.edu&lt;/institution&gt;&lt;number&gt;11&lt;/number&gt;&lt;subtype&gt;400&lt;/subtype&gt;&lt;endpage&gt;3482&lt;/endpage&gt;&lt;bundle&gt;&lt;publication&gt;&lt;title&gt;Journal of Cognitive Neuroscience&lt;/title&gt;&lt;type&gt;-100&lt;/type&gt;&lt;subtype&gt;-100&lt;/subtype&gt;&lt;uuid&gt;4973B93A-6BC5-4BAE-956C-9CFCEE0694BB&lt;/uuid&gt;&lt;/publication&gt;&lt;/bundle&gt;&lt;authors&gt;&lt;author&gt;&lt;firstName&gt;Hannah&lt;/firstName&gt;&lt;middleNames&gt;R&lt;/middleNames&gt;&lt;lastName&gt;Snyder&lt;/lastName&gt;&lt;/author&gt;&lt;author&gt;&lt;firstName&gt;Marie&lt;/firstName&gt;&lt;middleNames&gt;T&lt;/middleNames&gt;&lt;lastName&gt;Banich&lt;/lastName&gt;&lt;/author&gt;&lt;author&gt;&lt;firstName&gt;Yuko&lt;/firstName&gt;&lt;lastName&gt;Munakata&lt;/lastName&gt;&lt;/author&gt;&lt;/authors&gt;&lt;/publication&gt;&lt;/publications&gt;&lt;cites&gt;&lt;/cites&gt;&lt;/citation&gt;</w:instrText>
      </w:r>
      <w:r w:rsidR="00D44FED">
        <w:rPr>
          <w:rFonts w:ascii="Century Schoolbook" w:eastAsia="Century Schoolbook" w:hAnsi="Century Schoolbook" w:cs="Century Schoolbook"/>
          <w:sz w:val="24"/>
          <w:szCs w:val="24"/>
        </w:rPr>
        <w:fldChar w:fldCharType="separate"/>
      </w:r>
      <w:ins w:id="262" w:author="Alejandro De La Vega" w:date="2016-10-20T14:54:00Z">
        <w:r w:rsidR="00132E8A">
          <w:rPr>
            <w:rFonts w:eastAsiaTheme="minorEastAsia" w:cs="Cambria"/>
            <w:i/>
            <w:sz w:val="24"/>
            <w:vertAlign w:val="superscript"/>
          </w:rPr>
          <w:t>54,55</w:t>
        </w:r>
      </w:ins>
      <w:r w:rsidR="00D44FED">
        <w:rPr>
          <w:rFonts w:ascii="Century Schoolbook" w:eastAsia="Century Schoolbook" w:hAnsi="Century Schoolbook" w:cs="Century Schoolbook"/>
          <w:sz w:val="24"/>
          <w:szCs w:val="24"/>
        </w:rPr>
        <w:fldChar w:fldCharType="end"/>
      </w:r>
      <w:r w:rsidR="00C64C01" w:rsidRPr="2CB9C50C">
        <w:rPr>
          <w:rFonts w:ascii="Century Schoolbook" w:eastAsia="Century Schoolbook" w:hAnsi="Century Schoolbook" w:cs="Century Schoolbook"/>
          <w:sz w:val="24"/>
          <w:szCs w:val="24"/>
        </w:rPr>
        <w:t xml:space="preserve">– a hypothesis supported by the joint association between executive processes and memory in this region. However, it is also notable that </w:t>
      </w:r>
      <w:r w:rsidRPr="2CB9C50C">
        <w:rPr>
          <w:rFonts w:ascii="Century Schoolbook" w:eastAsia="Century Schoolbook" w:hAnsi="Century Schoolbook" w:cs="Century Schoolbook"/>
          <w:sz w:val="24"/>
          <w:szCs w:val="24"/>
        </w:rPr>
        <w:t>‘</w:t>
      </w:r>
      <w:r w:rsidR="00C64C01" w:rsidRPr="2CB9C50C">
        <w:rPr>
          <w:rFonts w:ascii="Century Schoolbook" w:eastAsia="Century Schoolbook" w:hAnsi="Century Schoolbook" w:cs="Century Schoolbook"/>
          <w:sz w:val="24"/>
          <w:szCs w:val="24"/>
        </w:rPr>
        <w:t>memory</w:t>
      </w:r>
      <w:r w:rsidRPr="2CB9C50C">
        <w:rPr>
          <w:rFonts w:ascii="Century Schoolbook" w:eastAsia="Century Schoolbook" w:hAnsi="Century Schoolbook" w:cs="Century Schoolbook"/>
          <w:sz w:val="24"/>
          <w:szCs w:val="24"/>
        </w:rPr>
        <w:t>’</w:t>
      </w:r>
      <w:r w:rsidR="00C64C01" w:rsidRPr="2CB9C50C">
        <w:rPr>
          <w:rFonts w:ascii="Century Schoolbook" w:eastAsia="Century Schoolbook" w:hAnsi="Century Schoolbook" w:cs="Century Schoolbook"/>
          <w:sz w:val="24"/>
          <w:szCs w:val="24"/>
        </w:rPr>
        <w:t xml:space="preserve"> was associated with many other clusters</w:t>
      </w:r>
      <w:r w:rsidRPr="2CB9C50C">
        <w:rPr>
          <w:rFonts w:ascii="Century Schoolbook" w:eastAsia="Century Schoolbook" w:hAnsi="Century Schoolbook" w:cs="Century Schoolbook"/>
          <w:sz w:val="24"/>
          <w:szCs w:val="24"/>
        </w:rPr>
        <w:t xml:space="preserve"> in the fronto-parietal </w:t>
      </w:r>
      <w:proofErr w:type="gramStart"/>
      <w:r w:rsidRPr="2CB9C50C">
        <w:rPr>
          <w:rFonts w:ascii="Century Schoolbook" w:eastAsia="Century Schoolbook" w:hAnsi="Century Schoolbook" w:cs="Century Schoolbook"/>
          <w:sz w:val="24"/>
          <w:szCs w:val="24"/>
        </w:rPr>
        <w:t>network,</w:t>
      </w:r>
      <w:proofErr w:type="gramEnd"/>
      <w:r w:rsidRPr="2CB9C50C">
        <w:rPr>
          <w:rFonts w:ascii="Century Schoolbook" w:eastAsia="Century Schoolbook" w:hAnsi="Century Schoolbook" w:cs="Century Schoolbook"/>
          <w:sz w:val="24"/>
          <w:szCs w:val="24"/>
        </w:rPr>
        <w:t xml:space="preserve"> suggesting memory processes are </w:t>
      </w:r>
      <w:r w:rsidR="00C64C01" w:rsidRPr="2CB9C50C">
        <w:rPr>
          <w:rFonts w:ascii="Century Schoolbook" w:eastAsia="Century Schoolbook" w:hAnsi="Century Schoolbook" w:cs="Century Schoolbook"/>
          <w:sz w:val="24"/>
          <w:szCs w:val="24"/>
        </w:rPr>
        <w:t>widely distribute</w:t>
      </w:r>
      <w:r w:rsidRPr="2CB9C50C">
        <w:rPr>
          <w:rFonts w:ascii="Century Schoolbook" w:eastAsia="Century Schoolbook" w:hAnsi="Century Schoolbook" w:cs="Century Schoolbook"/>
          <w:sz w:val="24"/>
          <w:szCs w:val="24"/>
        </w:rPr>
        <w:t xml:space="preserve">d across lateral frontal cortex. </w:t>
      </w:r>
    </w:p>
    <w:p w14:paraId="35D00FD1" w14:textId="5F85F657" w:rsidR="00055A4D" w:rsidRPr="00055A4D" w:rsidRDefault="001F7797" w:rsidP="00055A4D">
      <w:pPr>
        <w:pStyle w:val="Normal1"/>
        <w:spacing w:line="420" w:lineRule="auto"/>
        <w:ind w:firstLine="0"/>
        <w:outlineLvl w:val="0"/>
        <w:rPr>
          <w:rFonts w:ascii="Century Schoolbook" w:hAnsi="Century Schoolbook"/>
          <w:b/>
          <w:sz w:val="24"/>
          <w:szCs w:val="24"/>
        </w:rPr>
      </w:pPr>
      <w:r>
        <w:rPr>
          <w:rFonts w:ascii="Century Schoolbook" w:hAnsi="Century Schoolbook"/>
          <w:b/>
          <w:sz w:val="24"/>
          <w:szCs w:val="24"/>
        </w:rPr>
        <w:t>Somatosensory</w:t>
      </w:r>
      <w:r w:rsidR="00055A4D" w:rsidRPr="00055A4D">
        <w:rPr>
          <w:rFonts w:ascii="Century Schoolbook" w:hAnsi="Century Schoolbook"/>
          <w:b/>
          <w:sz w:val="24"/>
          <w:szCs w:val="24"/>
        </w:rPr>
        <w:t xml:space="preserve">-motor </w:t>
      </w:r>
      <w:r>
        <w:rPr>
          <w:rFonts w:ascii="Century Schoolbook" w:hAnsi="Century Schoolbook"/>
          <w:b/>
          <w:sz w:val="24"/>
          <w:szCs w:val="24"/>
        </w:rPr>
        <w:t>network</w:t>
      </w:r>
    </w:p>
    <w:p w14:paraId="09FB8A8A" w14:textId="5CB957EF" w:rsidR="00055A4D" w:rsidRPr="00055A4D" w:rsidRDefault="00055A4D" w:rsidP="00055A4D">
      <w:pPr>
        <w:pStyle w:val="Normal1"/>
        <w:ind w:firstLine="720"/>
        <w:rPr>
          <w:rFonts w:ascii="Century Schoolbook" w:hAnsi="Century Schoolbook"/>
          <w:sz w:val="24"/>
          <w:szCs w:val="24"/>
        </w:rPr>
      </w:pPr>
      <w:r w:rsidRPr="00055A4D">
        <w:rPr>
          <w:rFonts w:ascii="Century Schoolbook" w:hAnsi="Century Schoolbook"/>
          <w:sz w:val="24"/>
          <w:szCs w:val="24"/>
        </w:rPr>
        <w:t xml:space="preserve">We identified two LFC clusters in this network: dorsal and ventral lateral premotor cortex– </w:t>
      </w:r>
      <w:proofErr w:type="spellStart"/>
      <w:r w:rsidRPr="00055A4D">
        <w:rPr>
          <w:rFonts w:ascii="Century Schoolbook" w:hAnsi="Century Schoolbook"/>
          <w:sz w:val="24"/>
          <w:szCs w:val="24"/>
        </w:rPr>
        <w:t>PMd</w:t>
      </w:r>
      <w:proofErr w:type="spellEnd"/>
      <w:r w:rsidR="00A00B2D">
        <w:rPr>
          <w:rFonts w:ascii="Century Schoolbook" w:hAnsi="Century Schoolbook"/>
          <w:sz w:val="24"/>
          <w:szCs w:val="24"/>
        </w:rPr>
        <w:t xml:space="preserve"> and </w:t>
      </w:r>
      <w:proofErr w:type="spellStart"/>
      <w:r w:rsidR="00A00B2D">
        <w:rPr>
          <w:rFonts w:ascii="Century Schoolbook" w:hAnsi="Century Schoolbook"/>
          <w:sz w:val="24"/>
          <w:szCs w:val="24"/>
        </w:rPr>
        <w:t>PMv</w:t>
      </w:r>
      <w:proofErr w:type="spellEnd"/>
      <w:r w:rsidR="00A00B2D">
        <w:rPr>
          <w:rFonts w:ascii="Century Schoolbook" w:hAnsi="Century Schoolbook"/>
          <w:sz w:val="24"/>
          <w:szCs w:val="24"/>
        </w:rPr>
        <w:t>, respectively (Figure 6</w:t>
      </w:r>
      <w:r w:rsidRPr="00055A4D">
        <w:rPr>
          <w:rFonts w:ascii="Century Schoolbook" w:hAnsi="Century Schoolbook"/>
          <w:sz w:val="24"/>
          <w:szCs w:val="24"/>
        </w:rPr>
        <w:t>a). Both clusters were located in dorsal BA 6</w:t>
      </w:r>
      <w:r w:rsidRPr="00055A4D">
        <w:rPr>
          <w:rFonts w:ascii="Century Schoolbook" w:hAnsi="Century Schoolbook"/>
          <w:sz w:val="24"/>
          <w:szCs w:val="24"/>
        </w:rPr>
        <w:fldChar w:fldCharType="begin"/>
      </w:r>
      <w:r w:rsidR="00132E8A">
        <w:rPr>
          <w:rFonts w:ascii="Century Schoolbook" w:hAnsi="Century Schoolbook"/>
          <w:sz w:val="24"/>
          <w:szCs w:val="24"/>
        </w:rPr>
        <w:instrText xml:space="preserve"> ADDIN PAPERS2_CITATIONS &lt;citation&gt;&lt;uuid&gt;A50A596B-B8C7-47F2-A8A2-EDFFE5013BF1&lt;/uuid&gt;&lt;priority&gt;0&lt;/priority&gt;&lt;publications&gt;&lt;publication&gt;&lt;uuid&gt;90BE0EAE-D0F7-41C6-8938-EAAB7F521BEB&lt;/uuid&gt;&lt;volume&gt;36&lt;/volume&gt;&lt;doi&gt;10.1016/j.neuroimage.2007.03.060&lt;/doi&gt;&lt;startpage&gt;511&lt;/startpage&gt;&lt;publication_date&gt;99200707011200000000222000&lt;/publication_date&gt;&lt;url&gt;http://dx.doi.org/10.1016/j.neuroimage.2007.03.060&lt;/url&gt;&lt;type&gt;400&lt;/type&gt;&lt;title&gt;Assignment of functional activations to probabilistic cytoarchitectonic areas revisited&lt;/title&gt;&lt;publisher&gt;Elsevier Inc.&lt;/publisher&gt;&lt;number&gt;3&lt;/number&gt;&lt;subtype&gt;400&lt;/subtype&gt;&lt;endpage&gt;521&lt;/endpage&gt;&lt;bundle&gt;&lt;publication&gt;&lt;publisher&gt;Elsevier Inc.&lt;/publisher&gt;&lt;title&gt;NeuroImage&lt;/title&gt;&lt;type&gt;-100&lt;/type&gt;&lt;subtype&gt;-100&lt;/subtype&gt;&lt;uuid&gt;6CD5DDF9-C34D-49F1-A9F1-46714B6AB5E1&lt;/uuid&gt;&lt;/publication&gt;&lt;/bundle&gt;&lt;authors&gt;&lt;author&gt;&lt;firstName&gt;Simon&lt;/firstName&gt;&lt;middleNames&gt;B&lt;/middleNames&gt;&lt;lastName&gt;Eickhoff&lt;/lastName&gt;&lt;/author&gt;&lt;author&gt;&lt;firstName&gt;Tomas&lt;/firstName&gt;&lt;lastName&gt;Paus&lt;/lastName&gt;&lt;/author&gt;&lt;author&gt;&lt;firstName&gt;Svenja&lt;/firstName&gt;&lt;lastName&gt;Caspers&lt;/lastName&gt;&lt;/author&gt;&lt;author&gt;&lt;firstName&gt;Marie-Helene&lt;/firstName&gt;&lt;lastName&gt;Grosbras&lt;/lastName&gt;&lt;/author&gt;&lt;author&gt;&lt;firstName&gt;Alan&lt;/firstName&gt;&lt;middleNames&gt;C&lt;/middleNames&gt;&lt;lastName&gt;Evans&lt;/lastName&gt;&lt;/author&gt;&lt;author&gt;&lt;firstName&gt;Karl&lt;/firstName&gt;&lt;lastName&gt;Zilles&lt;/lastName&gt;&lt;/author&gt;&lt;author&gt;&lt;firstName&gt;Katrin&lt;/firstName&gt;&lt;lastName&gt;Amunts&lt;/lastName&gt;&lt;/author&gt;&lt;/authors&gt;&lt;/publication&gt;&lt;/publications&gt;&lt;cites&gt;&lt;/cites&gt;&lt;/citation&gt;</w:instrText>
      </w:r>
      <w:r w:rsidRPr="00055A4D">
        <w:rPr>
          <w:rFonts w:ascii="Century Schoolbook" w:hAnsi="Century Schoolbook"/>
          <w:sz w:val="24"/>
          <w:szCs w:val="24"/>
        </w:rPr>
        <w:fldChar w:fldCharType="separate"/>
      </w:r>
      <w:ins w:id="263" w:author="Alejandro De La Vega" w:date="2016-10-20T14:54:00Z">
        <w:r w:rsidR="00132E8A">
          <w:rPr>
            <w:rFonts w:eastAsiaTheme="minorEastAsia" w:cs="Cambria"/>
            <w:i/>
            <w:sz w:val="24"/>
            <w:vertAlign w:val="superscript"/>
          </w:rPr>
          <w:t>56</w:t>
        </w:r>
      </w:ins>
      <w:r w:rsidRPr="00055A4D">
        <w:rPr>
          <w:rFonts w:ascii="Century Schoolbook" w:hAnsi="Century Schoolbook"/>
          <w:sz w:val="24"/>
          <w:szCs w:val="24"/>
        </w:rPr>
        <w:fldChar w:fldCharType="end"/>
      </w:r>
      <w:r w:rsidRPr="00055A4D">
        <w:rPr>
          <w:rFonts w:ascii="Century Schoolbook" w:hAnsi="Century Schoolbook"/>
          <w:sz w:val="24"/>
          <w:szCs w:val="24"/>
        </w:rPr>
        <w:t xml:space="preserve">, although </w:t>
      </w:r>
      <w:proofErr w:type="spellStart"/>
      <w:r w:rsidRPr="00055A4D">
        <w:rPr>
          <w:rFonts w:ascii="Century Schoolbook" w:hAnsi="Century Schoolbook"/>
          <w:sz w:val="24"/>
          <w:szCs w:val="24"/>
        </w:rPr>
        <w:t>PMd</w:t>
      </w:r>
      <w:proofErr w:type="spellEnd"/>
      <w:r w:rsidRPr="00055A4D">
        <w:rPr>
          <w:rFonts w:ascii="Century Schoolbook" w:hAnsi="Century Schoolbook"/>
          <w:sz w:val="24"/>
          <w:szCs w:val="24"/>
        </w:rPr>
        <w:t xml:space="preserve"> was slightly more anterior. As a result of its more posterior location, </w:t>
      </w:r>
      <w:proofErr w:type="spellStart"/>
      <w:r w:rsidRPr="00055A4D">
        <w:rPr>
          <w:rFonts w:ascii="Century Schoolbook" w:hAnsi="Century Schoolbook"/>
          <w:sz w:val="24"/>
          <w:szCs w:val="24"/>
        </w:rPr>
        <w:t>PMv</w:t>
      </w:r>
      <w:proofErr w:type="spellEnd"/>
      <w:r w:rsidRPr="00055A4D">
        <w:rPr>
          <w:rFonts w:ascii="Century Schoolbook" w:hAnsi="Century Schoolbook"/>
          <w:sz w:val="24"/>
          <w:szCs w:val="24"/>
        </w:rPr>
        <w:t xml:space="preserve"> included several voxels in PMC, although the cluster was primarily in pre-motor cortex.</w:t>
      </w:r>
    </w:p>
    <w:p w14:paraId="11FE79CC" w14:textId="77777777" w:rsidR="00055A4D" w:rsidRPr="00055A4D" w:rsidRDefault="00055A4D" w:rsidP="00055A4D">
      <w:pPr>
        <w:pStyle w:val="Normal1"/>
        <w:ind w:firstLine="0"/>
        <w:rPr>
          <w:rFonts w:ascii="Century Schoolbook" w:hAnsi="Century Schoolbook"/>
          <w:sz w:val="24"/>
          <w:szCs w:val="24"/>
        </w:rPr>
      </w:pPr>
      <w:r w:rsidRPr="00055A4D">
        <w:rPr>
          <w:rFonts w:ascii="Century Schoolbook" w:hAnsi="Century Schoolbook"/>
          <w:noProof/>
          <w:sz w:val="24"/>
          <w:szCs w:val="24"/>
        </w:rPr>
        <mc:AlternateContent>
          <mc:Choice Requires="wpg">
            <w:drawing>
              <wp:inline distT="0" distB="0" distL="0" distR="0" wp14:anchorId="207EA316" wp14:editId="7342ADA6">
                <wp:extent cx="6057070" cy="5715202"/>
                <wp:effectExtent l="0" t="0" r="0" b="0"/>
                <wp:docPr id="26"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57070" cy="5715202"/>
                          <a:chOff x="1440" y="4732"/>
                          <a:chExt cx="10089" cy="9184"/>
                        </a:xfrm>
                      </wpg:grpSpPr>
                      <wps:wsp>
                        <wps:cNvPr id="27" name="Text Box 18"/>
                        <wps:cNvSpPr txBox="1">
                          <a:spLocks noChangeArrowheads="1"/>
                        </wps:cNvSpPr>
                        <wps:spPr bwMode="auto">
                          <a:xfrm>
                            <a:off x="8294" y="4732"/>
                            <a:ext cx="3235" cy="91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5883CB" w14:textId="520FEB70" w:rsidR="00D63225" w:rsidRPr="00055A4D" w:rsidRDefault="00D63225" w:rsidP="00055A4D">
                              <w:pPr>
                                <w:pStyle w:val="ListParagraph"/>
                                <w:ind w:left="0" w:firstLine="0"/>
                                <w:rPr>
                                  <w:i w:val="0"/>
                                  <w:sz w:val="24"/>
                                  <w:szCs w:val="24"/>
                                </w:rPr>
                              </w:pPr>
                              <w:r w:rsidRPr="00055A4D">
                                <w:rPr>
                                  <w:b/>
                                  <w:i w:val="0"/>
                                  <w:sz w:val="24"/>
                                  <w:szCs w:val="24"/>
                                </w:rPr>
                                <w:t>Figure 6</w:t>
                              </w:r>
                              <w:r>
                                <w:rPr>
                                  <w:b/>
                                  <w:i w:val="0"/>
                                  <w:sz w:val="24"/>
                                  <w:szCs w:val="24"/>
                                </w:rPr>
                                <w:t xml:space="preserve">. </w:t>
                              </w:r>
                              <w:proofErr w:type="gramStart"/>
                              <w:r>
                                <w:rPr>
                                  <w:b/>
                                  <w:i w:val="0"/>
                                  <w:sz w:val="24"/>
                                  <w:szCs w:val="24"/>
                                </w:rPr>
                                <w:t xml:space="preserve">Meta-analysis of </w:t>
                              </w:r>
                              <w:r w:rsidRPr="00055A4D">
                                <w:rPr>
                                  <w:b/>
                                  <w:i w:val="0"/>
                                  <w:sz w:val="24"/>
                                  <w:szCs w:val="24"/>
                                </w:rPr>
                                <w:t xml:space="preserve">somatosensory </w:t>
                              </w:r>
                              <w:r>
                                <w:rPr>
                                  <w:b/>
                                  <w:i w:val="0"/>
                                  <w:sz w:val="24"/>
                                  <w:szCs w:val="24"/>
                                </w:rPr>
                                <w:t>clusters</w:t>
                              </w:r>
                              <w:r w:rsidRPr="00055A4D">
                                <w:rPr>
                                  <w:b/>
                                  <w:i w:val="0"/>
                                  <w:sz w:val="24"/>
                                  <w:szCs w:val="24"/>
                                </w:rPr>
                                <w:t>.</w:t>
                              </w:r>
                              <w:proofErr w:type="gramEnd"/>
                              <w:r w:rsidRPr="00055A4D">
                                <w:rPr>
                                  <w:i w:val="0"/>
                                  <w:sz w:val="24"/>
                                  <w:szCs w:val="24"/>
                                </w:rPr>
                                <w:t xml:space="preserve"> a) Clusters projected </w:t>
                              </w:r>
                              <w:proofErr w:type="gramStart"/>
                              <w:r w:rsidRPr="00055A4D">
                                <w:rPr>
                                  <w:i w:val="0"/>
                                  <w:sz w:val="24"/>
                                  <w:szCs w:val="24"/>
                                </w:rPr>
                                <w:t>onto an inflated surface b) Differences</w:t>
                              </w:r>
                              <w:proofErr w:type="gramEnd"/>
                              <w:r w:rsidRPr="00055A4D">
                                <w:rPr>
                                  <w:i w:val="0"/>
                                  <w:sz w:val="24"/>
                                  <w:szCs w:val="24"/>
                                </w:rPr>
                                <w:t xml:space="preserve"> in co-activation between each cluster and the rest of LFC. Colored voxels activated more frequently in studies in </w:t>
                              </w:r>
                              <w:r>
                                <w:rPr>
                                  <w:i w:val="0"/>
                                  <w:sz w:val="24"/>
                                  <w:szCs w:val="24"/>
                                </w:rPr>
                                <w:t xml:space="preserve">which </w:t>
                              </w:r>
                              <w:r w:rsidRPr="00055A4D">
                                <w:rPr>
                                  <w:i w:val="0"/>
                                  <w:sz w:val="24"/>
                                  <w:szCs w:val="24"/>
                                </w:rPr>
                                <w:t xml:space="preserve">the seed cluster of the same color was also active. c) Functional preference profiles reveal distinct psychological signatures. Strength of association is measured in log odds-ratio (LOR), and permutation-based significance (q&lt;0.05) is indicated next to each topic by color-coded dots corresponding to each cluster. </w:t>
                              </w:r>
                              <w:proofErr w:type="gramStart"/>
                              <w:r>
                                <w:rPr>
                                  <w:i w:val="0"/>
                                  <w:sz w:val="24"/>
                                </w:rPr>
                                <w:t>Negative associations are indicated by the grey circle</w:t>
                              </w:r>
                              <w:proofErr w:type="gramEnd"/>
                              <w:r>
                                <w:rPr>
                                  <w:i w:val="0"/>
                                  <w:sz w:val="24"/>
                                </w:rPr>
                                <w:t>.</w:t>
                              </w:r>
                            </w:p>
                            <w:p w14:paraId="03C4F3F7" w14:textId="77777777" w:rsidR="00D63225" w:rsidRDefault="00D63225" w:rsidP="00055A4D"/>
                          </w:txbxContent>
                        </wps:txbx>
                        <wps:bodyPr rot="0" vert="horz" wrap="square" lIns="91440" tIns="91440" rIns="91440" bIns="91440" anchor="t" anchorCtr="0" upright="1">
                          <a:noAutofit/>
                        </wps:bodyPr>
                      </wps:wsp>
                      <pic:pic xmlns:pic="http://schemas.openxmlformats.org/drawingml/2006/picture">
                        <pic:nvPicPr>
                          <pic:cNvPr id="28" name="Picture 19"/>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1440" y="4775"/>
                            <a:ext cx="6957" cy="80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21" o:spid="_x0000_s1032" style="width:476.95pt;height:450pt;mso-position-horizontal-relative:char;mso-position-vertical-relative:line" coordorigin="1440,4732" coordsize="10089,918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">
                <v:shape id="Text Box 18" o:spid="_x0000_s1033" type="#_x0000_t202" style="position:absolute;left:8294;top:4732;width:3235;height:91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" filled="f" stroked="f">
                  <v:textbox inset=",7.2pt,,7.2pt">
                    <w:txbxContent>
                      <w:p w14:paraId="695883CB" w14:textId="520FEB70" w:rsidR="00FC4148" w:rsidRPr="00055A4D" w:rsidRDefault="00FC4148" w:rsidP="00055A4D">
                        <w:pPr>
                          <w:pStyle w:val="ListParagraph"/>
                          <w:ind w:left="0" w:firstLine="0"/>
                          <w:rPr>
                            <w:i w:val="0"/>
                            <w:sz w:val="24"/>
                            <w:szCs w:val="24"/>
                          </w:rPr>
                        </w:pPr>
                        <w:r w:rsidRPr="00055A4D">
                          <w:rPr>
                            <w:b/>
                            <w:i w:val="0"/>
                            <w:sz w:val="24"/>
                            <w:szCs w:val="24"/>
                          </w:rPr>
                          <w:t>Figure 6</w:t>
                        </w:r>
                        <w:r>
                          <w:rPr>
                            <w:b/>
                            <w:i w:val="0"/>
                            <w:sz w:val="24"/>
                            <w:szCs w:val="24"/>
                          </w:rPr>
                          <w:t xml:space="preserve">. Meta-analysis of </w:t>
                        </w:r>
                        <w:r w:rsidRPr="00055A4D">
                          <w:rPr>
                            <w:b/>
                            <w:i w:val="0"/>
                            <w:sz w:val="24"/>
                            <w:szCs w:val="24"/>
                          </w:rPr>
                          <w:t xml:space="preserve">somatosensory </w:t>
                        </w:r>
                        <w:r>
                          <w:rPr>
                            <w:b/>
                            <w:i w:val="0"/>
                            <w:sz w:val="24"/>
                            <w:szCs w:val="24"/>
                          </w:rPr>
                          <w:t>clusters</w:t>
                        </w:r>
                        <w:r w:rsidRPr="00055A4D">
                          <w:rPr>
                            <w:b/>
                            <w:i w:val="0"/>
                            <w:sz w:val="24"/>
                            <w:szCs w:val="24"/>
                          </w:rPr>
                          <w:t>.</w:t>
                        </w:r>
                        <w:r w:rsidRPr="00055A4D">
                          <w:rPr>
                            <w:i w:val="0"/>
                            <w:sz w:val="24"/>
                            <w:szCs w:val="24"/>
                          </w:rPr>
                          <w:t xml:space="preserve"> a) Clusters projected onto an inflated surface b) Differences in co-activation between each cluster and the rest of LFC. Colored voxels activated more frequently in studies in </w:t>
                        </w:r>
                        <w:r>
                          <w:rPr>
                            <w:i w:val="0"/>
                            <w:sz w:val="24"/>
                            <w:szCs w:val="24"/>
                          </w:rPr>
                          <w:t xml:space="preserve">which </w:t>
                        </w:r>
                        <w:r w:rsidRPr="00055A4D">
                          <w:rPr>
                            <w:i w:val="0"/>
                            <w:sz w:val="24"/>
                            <w:szCs w:val="24"/>
                          </w:rPr>
                          <w:t xml:space="preserve">the seed cluster of the same color was also active. c) Functional preference profiles reveal distinct psychological signatures. Strength of association is measured in log odds-ratio (LOR), and permutation-based significance (q&lt;0.05) is indicated next to each topic by color-coded dots corresponding to each cluster. </w:t>
                        </w:r>
                        <w:r>
                          <w:rPr>
                            <w:i w:val="0"/>
                            <w:sz w:val="24"/>
                          </w:rPr>
                          <w:t>Negative associations are indicated by the grey circle.</w:t>
                        </w:r>
                      </w:p>
                      <w:p w14:paraId="03C4F3F7" w14:textId="77777777" w:rsidR="00FC4148" w:rsidRDefault="00FC4148" w:rsidP="00055A4D"/>
                    </w:txbxContent>
                  </v:textbox>
                </v:shape>
                <v:shape id="Picture 19" o:spid="_x0000_s1034" type="#_x0000_t75" style="position:absolute;left:1440;top:4775;width:6957;height:80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P&#10;pEHBAAAA2wAAAA8AAABkcnMvZG93bnJldi54bWxET7tuwjAU3ZH4B+sidUGNQwZEU0xUQZFYgb7G&#10;q/g2cRtfh9iB0K+vByTGo/NeFoNtxJk6bxwrmCUpCOLSacOVgrfj9nEBwgdkjY1jUnAlD8VqPFpi&#10;rt2F93Q+hErEEPY5KqhDaHMpfVmTRZ+4ljhy366zGCLsKqk7vMRw28gsTefSouHYUGNL65rK30Nv&#10;FXz1r+XPdmNO6bvpnz7/3JQ/elLqYTK8PIMINIS7+ObeaQVZHBu/xB8gV/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kPpEHBAAAA2wAAAA8AAAAAAAAAAAAAAAAAnAIAAGRy&#10;cy9kb3ducmV2LnhtbFBLBQYAAAAABAAEAPcAAACKAwAAAAA=&#10;">
                  <v:imagedata r:id="rId17" o:title=""/>
                </v:shape>
                <w10:anchorlock/>
              </v:group>
            </w:pict>
          </mc:Fallback>
        </mc:AlternateContent>
      </w:r>
    </w:p>
    <w:p w14:paraId="6A933A48" w14:textId="049C775C" w:rsidR="00055A4D" w:rsidRPr="00055A4D" w:rsidRDefault="2CB9C50C" w:rsidP="00055A4D">
      <w:pPr>
        <w:pStyle w:val="Normal1"/>
        <w:ind w:firstLine="720"/>
        <w:rPr>
          <w:rFonts w:ascii="Century Schoolbook" w:hAnsi="Century Schoolbook"/>
          <w:sz w:val="24"/>
          <w:szCs w:val="24"/>
        </w:rPr>
      </w:pPr>
      <w:r w:rsidRPr="2CB9C50C">
        <w:rPr>
          <w:rFonts w:ascii="Century Schoolbook" w:eastAsia="Century Schoolbook" w:hAnsi="Century Schoolbook" w:cs="Century Schoolbook"/>
          <w:b/>
          <w:bCs/>
          <w:sz w:val="24"/>
          <w:szCs w:val="24"/>
        </w:rPr>
        <w:t>Meta-analytic co-activation.</w:t>
      </w:r>
      <w:r w:rsidRPr="2CB9C50C">
        <w:rPr>
          <w:rFonts w:ascii="Century Schoolbook" w:eastAsia="Century Schoolbook" w:hAnsi="Century Schoolbook" w:cs="Century Schoolbook"/>
          <w:sz w:val="24"/>
          <w:szCs w:val="24"/>
        </w:rPr>
        <w:t xml:space="preserve"> Both </w:t>
      </w:r>
      <w:proofErr w:type="spellStart"/>
      <w:r w:rsidRPr="2CB9C50C">
        <w:rPr>
          <w:rFonts w:ascii="Century Schoolbook" w:eastAsia="Century Schoolbook" w:hAnsi="Century Schoolbook" w:cs="Century Schoolbook"/>
          <w:sz w:val="24"/>
          <w:szCs w:val="24"/>
        </w:rPr>
        <w:t>PMd</w:t>
      </w:r>
      <w:proofErr w:type="spellEnd"/>
      <w:r w:rsidRPr="2CB9C50C">
        <w:rPr>
          <w:rFonts w:ascii="Century Schoolbook" w:eastAsia="Century Schoolbook" w:hAnsi="Century Schoolbook" w:cs="Century Schoolbook"/>
          <w:sz w:val="24"/>
          <w:szCs w:val="24"/>
        </w:rPr>
        <w:t xml:space="preserve"> and </w:t>
      </w:r>
      <w:proofErr w:type="spellStart"/>
      <w:r w:rsidRPr="2CB9C50C">
        <w:rPr>
          <w:rFonts w:ascii="Century Schoolbook" w:eastAsia="Century Schoolbook" w:hAnsi="Century Schoolbook" w:cs="Century Schoolbook"/>
          <w:sz w:val="24"/>
          <w:szCs w:val="24"/>
        </w:rPr>
        <w:t>PMv</w:t>
      </w:r>
      <w:proofErr w:type="spellEnd"/>
      <w:r w:rsidRPr="2CB9C50C">
        <w:rPr>
          <w:rFonts w:ascii="Century Schoolbook" w:eastAsia="Century Schoolbook" w:hAnsi="Century Schoolbook" w:cs="Century Schoolbook"/>
          <w:sz w:val="24"/>
          <w:szCs w:val="24"/>
        </w:rPr>
        <w:t xml:space="preserve"> showed greater co-activation with nearby voxels in the primary motor and somatosensory cortices, as well as SMA– regions important for the control of movement (Figure 6b). </w:t>
      </w:r>
      <w:proofErr w:type="spellStart"/>
      <w:r w:rsidRPr="2CB9C50C">
        <w:rPr>
          <w:rFonts w:ascii="Century Schoolbook" w:eastAsia="Century Schoolbook" w:hAnsi="Century Schoolbook" w:cs="Century Schoolbook"/>
          <w:sz w:val="24"/>
          <w:szCs w:val="24"/>
        </w:rPr>
        <w:t>PMd</w:t>
      </w:r>
      <w:proofErr w:type="spellEnd"/>
      <w:r w:rsidRPr="2CB9C50C">
        <w:rPr>
          <w:rFonts w:ascii="Century Schoolbook" w:eastAsia="Century Schoolbook" w:hAnsi="Century Schoolbook" w:cs="Century Schoolbook"/>
          <w:sz w:val="24"/>
          <w:szCs w:val="24"/>
        </w:rPr>
        <w:t>, however, additionally showed greater co-activation with various regions implicated in executive function, such as lateral parietal corte</w:t>
      </w:r>
      <w:r w:rsidR="00F36208">
        <w:rPr>
          <w:rFonts w:ascii="Century Schoolbook" w:eastAsia="Century Schoolbook" w:hAnsi="Century Schoolbook" w:cs="Century Schoolbook"/>
          <w:sz w:val="24"/>
          <w:szCs w:val="24"/>
        </w:rPr>
        <w:t>x and the anterior insula</w:t>
      </w:r>
      <w:r w:rsidRPr="2CB9C50C">
        <w:rPr>
          <w:rFonts w:ascii="Century Schoolbook" w:eastAsia="Century Schoolbook" w:hAnsi="Century Schoolbook" w:cs="Century Schoolbook"/>
          <w:sz w:val="24"/>
          <w:szCs w:val="24"/>
        </w:rPr>
        <w:t>– suggesting dorsal pre-motor cortex may engage a broader functional network in support of the cognitive control of motor actions.</w:t>
      </w:r>
    </w:p>
    <w:p w14:paraId="6C649296" w14:textId="2BFD2897" w:rsidR="00055A4D" w:rsidRPr="00055A4D" w:rsidRDefault="00055A4D" w:rsidP="00A66C53">
      <w:pPr>
        <w:pStyle w:val="Normal1"/>
        <w:ind w:firstLine="720"/>
        <w:rPr>
          <w:rFonts w:ascii="Century Schoolbook" w:hAnsi="Century Schoolbook"/>
          <w:sz w:val="24"/>
          <w:szCs w:val="24"/>
        </w:rPr>
      </w:pPr>
      <w:proofErr w:type="gramStart"/>
      <w:r w:rsidRPr="00055A4D">
        <w:rPr>
          <w:rFonts w:ascii="Century Schoolbook" w:hAnsi="Century Schoolbook"/>
          <w:b/>
          <w:sz w:val="24"/>
          <w:szCs w:val="24"/>
        </w:rPr>
        <w:t>Meta-analytic functional preference.</w:t>
      </w:r>
      <w:proofErr w:type="gramEnd"/>
      <w:r w:rsidRPr="00055A4D">
        <w:rPr>
          <w:rFonts w:ascii="Century Schoolbook" w:hAnsi="Century Schoolbook"/>
          <w:b/>
          <w:sz w:val="24"/>
          <w:szCs w:val="24"/>
        </w:rPr>
        <w:t xml:space="preserve"> </w:t>
      </w:r>
      <w:r w:rsidRPr="00055A4D">
        <w:rPr>
          <w:rFonts w:ascii="Century Schoolbook" w:hAnsi="Century Schoolbook"/>
          <w:color w:val="333333"/>
          <w:sz w:val="24"/>
          <w:szCs w:val="24"/>
        </w:rPr>
        <w:t xml:space="preserve"> </w:t>
      </w:r>
      <w:r w:rsidR="00A66C53">
        <w:rPr>
          <w:rFonts w:ascii="Century Schoolbook" w:hAnsi="Century Schoolbook"/>
          <w:color w:val="333333"/>
          <w:sz w:val="24"/>
          <w:szCs w:val="24"/>
        </w:rPr>
        <w:t xml:space="preserve">The functional preference profiles of both premotor clusters suggest their primary functional role is in core aspects of motor function (Figure 6c). However, </w:t>
      </w:r>
      <w:r w:rsidR="00A66C53">
        <w:rPr>
          <w:rFonts w:ascii="Century Schoolbook" w:hAnsi="Century Schoolbook"/>
          <w:sz w:val="24"/>
          <w:szCs w:val="24"/>
        </w:rPr>
        <w:t>both of</w:t>
      </w:r>
      <w:r w:rsidRPr="00055A4D">
        <w:rPr>
          <w:rFonts w:ascii="Century Schoolbook" w:hAnsi="Century Schoolbook"/>
          <w:sz w:val="24"/>
          <w:szCs w:val="24"/>
        </w:rPr>
        <w:t xml:space="preserve"> these the two clusters were also associated with higher-level motor planning (i.e.</w:t>
      </w:r>
      <w:r w:rsidR="00A66C53">
        <w:rPr>
          <w:rFonts w:ascii="Century Schoolbook" w:hAnsi="Century Schoolbook"/>
          <w:sz w:val="24"/>
          <w:szCs w:val="24"/>
        </w:rPr>
        <w:t xml:space="preserve"> ‘action’) and working-memory, </w:t>
      </w:r>
      <w:r w:rsidRPr="00055A4D">
        <w:rPr>
          <w:rFonts w:ascii="Century Schoolbook" w:hAnsi="Century Schoolbook"/>
          <w:sz w:val="24"/>
          <w:szCs w:val="24"/>
        </w:rPr>
        <w:t xml:space="preserve">suggesting these regions are important for higher-level motoric control. Moreover, consistent with </w:t>
      </w:r>
      <w:proofErr w:type="spellStart"/>
      <w:r w:rsidRPr="00055A4D">
        <w:rPr>
          <w:rFonts w:ascii="Century Schoolbook" w:hAnsi="Century Schoolbook"/>
          <w:sz w:val="24"/>
          <w:szCs w:val="24"/>
        </w:rPr>
        <w:t>PMd’s</w:t>
      </w:r>
      <w:proofErr w:type="spellEnd"/>
      <w:r w:rsidRPr="00055A4D">
        <w:rPr>
          <w:rFonts w:ascii="Century Schoolbook" w:hAnsi="Century Schoolbook"/>
          <w:sz w:val="24"/>
          <w:szCs w:val="24"/>
        </w:rPr>
        <w:t xml:space="preserve"> stronger co-activation with regions previously associated with executive function, </w:t>
      </w:r>
      <w:proofErr w:type="spellStart"/>
      <w:r w:rsidRPr="00055A4D">
        <w:rPr>
          <w:rFonts w:ascii="Century Schoolbook" w:hAnsi="Century Schoolbook"/>
          <w:sz w:val="24"/>
          <w:szCs w:val="24"/>
        </w:rPr>
        <w:t>PMd</w:t>
      </w:r>
      <w:proofErr w:type="spellEnd"/>
      <w:r w:rsidRPr="00055A4D">
        <w:rPr>
          <w:rFonts w:ascii="Century Schoolbook" w:hAnsi="Century Schoolbook"/>
          <w:sz w:val="24"/>
          <w:szCs w:val="24"/>
        </w:rPr>
        <w:t xml:space="preserve"> was significantly associated with</w:t>
      </w:r>
      <w:r w:rsidR="00A66C53">
        <w:rPr>
          <w:rFonts w:ascii="Century Schoolbook" w:hAnsi="Century Schoolbook"/>
          <w:sz w:val="24"/>
          <w:szCs w:val="24"/>
        </w:rPr>
        <w:t xml:space="preserve"> ‘conflict’ and ‘attention’ (although not significantly more so than </w:t>
      </w:r>
      <w:proofErr w:type="spellStart"/>
      <w:r w:rsidR="00A66C53">
        <w:rPr>
          <w:rFonts w:ascii="Century Schoolbook" w:hAnsi="Century Schoolbook"/>
          <w:sz w:val="24"/>
          <w:szCs w:val="24"/>
        </w:rPr>
        <w:t>PMv</w:t>
      </w:r>
      <w:proofErr w:type="spellEnd"/>
      <w:r w:rsidR="00A66C53">
        <w:rPr>
          <w:rFonts w:ascii="Century Schoolbook" w:hAnsi="Century Schoolbook"/>
          <w:sz w:val="24"/>
          <w:szCs w:val="24"/>
        </w:rPr>
        <w:t>).</w:t>
      </w:r>
      <w:r w:rsidRPr="00055A4D">
        <w:rPr>
          <w:rFonts w:ascii="Century Schoolbook" w:hAnsi="Century Schoolbook"/>
          <w:sz w:val="24"/>
          <w:szCs w:val="24"/>
        </w:rPr>
        <w:t xml:space="preserve"> Thus, although these two premotor </w:t>
      </w:r>
      <w:r w:rsidR="009C6FEE">
        <w:rPr>
          <w:rFonts w:ascii="Century Schoolbook" w:hAnsi="Century Schoolbook"/>
          <w:sz w:val="24"/>
          <w:szCs w:val="24"/>
        </w:rPr>
        <w:t>clusters</w:t>
      </w:r>
      <w:r w:rsidR="009C6FEE" w:rsidRPr="00055A4D">
        <w:rPr>
          <w:rFonts w:ascii="Century Schoolbook" w:hAnsi="Century Schoolbook"/>
          <w:sz w:val="24"/>
          <w:szCs w:val="24"/>
        </w:rPr>
        <w:t xml:space="preserve"> </w:t>
      </w:r>
      <w:r w:rsidRPr="00055A4D">
        <w:rPr>
          <w:rFonts w:ascii="Century Schoolbook" w:hAnsi="Century Schoolbook"/>
          <w:sz w:val="24"/>
          <w:szCs w:val="24"/>
        </w:rPr>
        <w:t xml:space="preserve">were most strongly associated with motor function, their function is not exclusively limited to low-level processes, and may require the recruitment of higher-level psychological processes for the execution of motor plans. </w:t>
      </w:r>
    </w:p>
    <w:p w14:paraId="7D4AA549" w14:textId="280DFC75" w:rsidR="00055A4D" w:rsidRDefault="00773BFD" w:rsidP="00A66C53">
      <w:pPr>
        <w:pStyle w:val="Normal1"/>
        <w:spacing w:line="240" w:lineRule="auto"/>
        <w:ind w:firstLine="0"/>
        <w:outlineLvl w:val="0"/>
        <w:rPr>
          <w:rFonts w:ascii="Century Schoolbook" w:hAnsi="Century Schoolbook"/>
          <w:sz w:val="24"/>
          <w:szCs w:val="24"/>
        </w:rPr>
      </w:pPr>
      <w:r w:rsidRPr="00055A4D">
        <w:rPr>
          <w:rFonts w:ascii="Century Schoolbook" w:hAnsi="Century Schoolbook"/>
          <w:b/>
          <w:sz w:val="24"/>
          <w:szCs w:val="24"/>
        </w:rPr>
        <w:t>Functional distance between clusters</w:t>
      </w:r>
      <w:r w:rsidR="001251A8">
        <w:rPr>
          <w:rFonts w:ascii="Century Schoolbook" w:hAnsi="Century Schoolbook"/>
          <w:b/>
          <w:noProof/>
          <w:sz w:val="24"/>
          <w:szCs w:val="24"/>
        </w:rPr>
        <w:drawing>
          <wp:inline distT="0" distB="0" distL="0" distR="0" wp14:anchorId="3E32627F" wp14:editId="2025EFBC">
            <wp:extent cx="5943600" cy="323790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8 - Distances.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237903"/>
                    </a:xfrm>
                    <a:prstGeom prst="rect">
                      <a:avLst/>
                    </a:prstGeom>
                  </pic:spPr>
                </pic:pic>
              </a:graphicData>
            </a:graphic>
          </wp:inline>
        </w:drawing>
      </w:r>
      <w:r w:rsidR="00055A4D" w:rsidRPr="00055A4D">
        <w:rPr>
          <w:rFonts w:ascii="Century Schoolbook" w:hAnsi="Century Schoolbook"/>
          <w:b/>
          <w:sz w:val="24"/>
          <w:szCs w:val="24"/>
        </w:rPr>
        <w:t xml:space="preserve">Figure </w:t>
      </w:r>
      <w:r w:rsidR="00E87AA4">
        <w:rPr>
          <w:b/>
          <w:sz w:val="24"/>
          <w:szCs w:val="24"/>
        </w:rPr>
        <w:t>7</w:t>
      </w:r>
      <w:r w:rsidR="00055A4D" w:rsidRPr="00055A4D">
        <w:rPr>
          <w:rFonts w:ascii="Century Schoolbook" w:hAnsi="Century Schoolbook"/>
          <w:b/>
          <w:sz w:val="24"/>
          <w:szCs w:val="24"/>
        </w:rPr>
        <w:t xml:space="preserve">. </w:t>
      </w:r>
      <w:proofErr w:type="gramStart"/>
      <w:r w:rsidR="00055A4D">
        <w:rPr>
          <w:rFonts w:ascii="Century Schoolbook" w:hAnsi="Century Schoolbook"/>
          <w:b/>
          <w:sz w:val="24"/>
          <w:szCs w:val="24"/>
        </w:rPr>
        <w:t>Co-activation and functional distance between LFC clusters.</w:t>
      </w:r>
      <w:proofErr w:type="gramEnd"/>
      <w:r w:rsidR="00A66C53">
        <w:rPr>
          <w:rFonts w:ascii="Century Schoolbook" w:hAnsi="Century Schoolbook"/>
          <w:b/>
          <w:sz w:val="24"/>
          <w:szCs w:val="24"/>
        </w:rPr>
        <w:t xml:space="preserve"> </w:t>
      </w:r>
      <w:r w:rsidR="00A66C53">
        <w:rPr>
          <w:rFonts w:ascii="Century Schoolbook" w:hAnsi="Century Schoolbook"/>
          <w:sz w:val="24"/>
          <w:szCs w:val="24"/>
        </w:rPr>
        <w:t>Pearson’s correlation distance between the 14 LFC clusters on the basis of meta-analytic (a) co-activation and (b) functional preference profiles.</w:t>
      </w:r>
      <w:r w:rsidR="00F0097B">
        <w:rPr>
          <w:rFonts w:ascii="Century Schoolbook" w:hAnsi="Century Schoolbook"/>
          <w:sz w:val="24"/>
          <w:szCs w:val="24"/>
        </w:rPr>
        <w:t xml:space="preserve"> Although clusters within each network showed generally shorter distances to clusters in the same network than between networks, relatively high functional heterogeneity within each network was observed. </w:t>
      </w:r>
      <w:r w:rsidR="00A66C53">
        <w:rPr>
          <w:rFonts w:ascii="Century Schoolbook" w:hAnsi="Century Schoolbook"/>
          <w:sz w:val="24"/>
          <w:szCs w:val="24"/>
        </w:rPr>
        <w:t>The high similarities between these two dist</w:t>
      </w:r>
      <w:r w:rsidR="00F0097B">
        <w:rPr>
          <w:rFonts w:ascii="Century Schoolbook" w:hAnsi="Century Schoolbook"/>
          <w:sz w:val="24"/>
          <w:szCs w:val="24"/>
        </w:rPr>
        <w:t>ance matrices (r = 0.86, p &lt; 0.</w:t>
      </w:r>
      <w:r w:rsidR="00A66C53">
        <w:rPr>
          <w:rFonts w:ascii="Century Schoolbook" w:hAnsi="Century Schoolbook"/>
          <w:sz w:val="24"/>
          <w:szCs w:val="24"/>
        </w:rPr>
        <w:t xml:space="preserve">001), suggests that the differences between regions observed in meta-analytic co-activation are generally accompanied by differences in functional preference profiles. </w:t>
      </w:r>
      <w:r w:rsidR="00F0097B">
        <w:rPr>
          <w:rFonts w:ascii="Century Schoolbook" w:hAnsi="Century Schoolbook"/>
          <w:sz w:val="24"/>
          <w:szCs w:val="24"/>
        </w:rPr>
        <w:t>Correlation distances range from 0 to 2, with 2 indicating perfect anti-correlation.</w:t>
      </w:r>
    </w:p>
    <w:p w14:paraId="69EE8761" w14:textId="048A78CB" w:rsidR="00F0097B" w:rsidRDefault="00F0097B" w:rsidP="00F0097B">
      <w:pPr>
        <w:pStyle w:val="Normal1"/>
        <w:spacing w:line="420" w:lineRule="auto"/>
        <w:ind w:firstLine="0"/>
        <w:outlineLvl w:val="0"/>
        <w:rPr>
          <w:rFonts w:ascii="Century Schoolbook" w:hAnsi="Century Schoolbook"/>
          <w:b/>
          <w:sz w:val="24"/>
          <w:szCs w:val="24"/>
        </w:rPr>
      </w:pPr>
      <w:r>
        <w:rPr>
          <w:rFonts w:ascii="Century Schoolbook" w:hAnsi="Century Schoolbook"/>
          <w:b/>
          <w:sz w:val="24"/>
          <w:szCs w:val="24"/>
        </w:rPr>
        <w:t>Functional distance between clusters</w:t>
      </w:r>
    </w:p>
    <w:p w14:paraId="5B11188D" w14:textId="2A0AF44F" w:rsidR="00F0097B" w:rsidRPr="00A50598" w:rsidRDefault="2CB9C50C" w:rsidP="00A50598">
      <w:pPr>
        <w:pStyle w:val="Normal1"/>
        <w:spacing w:line="420" w:lineRule="auto"/>
        <w:ind w:firstLine="720"/>
        <w:outlineLvl w:val="0"/>
        <w:rPr>
          <w:rFonts w:ascii="Century Schoolbook" w:eastAsia="Century Schoolbook" w:hAnsi="Century Schoolbook" w:cs="Century Schoolbook"/>
          <w:sz w:val="24"/>
          <w:szCs w:val="24"/>
        </w:rPr>
      </w:pPr>
      <w:r w:rsidRPr="2CB9C50C">
        <w:rPr>
          <w:rFonts w:ascii="Century Schoolbook" w:eastAsia="Century Schoolbook" w:hAnsi="Century Schoolbook" w:cs="Century Schoolbook"/>
          <w:sz w:val="24"/>
          <w:szCs w:val="24"/>
        </w:rPr>
        <w:t xml:space="preserve">Finally, to examine the overall difference between regions, we computed </w:t>
      </w:r>
      <w:commentRangeStart w:id="264"/>
      <w:r w:rsidR="009053C0" w:rsidRPr="2CB9C50C">
        <w:rPr>
          <w:rFonts w:ascii="Century Schoolbook" w:eastAsia="Century Schoolbook" w:hAnsi="Century Schoolbook" w:cs="Century Schoolbook"/>
          <w:sz w:val="24"/>
          <w:szCs w:val="24"/>
        </w:rPr>
        <w:t>the correlation</w:t>
      </w:r>
      <w:r w:rsidRPr="2CB9C50C">
        <w:rPr>
          <w:rFonts w:ascii="Century Schoolbook" w:eastAsia="Century Schoolbook" w:hAnsi="Century Schoolbook" w:cs="Century Schoolbook"/>
          <w:sz w:val="24"/>
          <w:szCs w:val="24"/>
        </w:rPr>
        <w:t xml:space="preserve"> distance</w:t>
      </w:r>
      <w:commentRangeEnd w:id="264"/>
      <w:r w:rsidR="003A6182">
        <w:rPr>
          <w:rStyle w:val="CommentReference"/>
          <w:rFonts w:ascii="Times" w:hAnsi="Times"/>
        </w:rPr>
        <w:commentReference w:id="264"/>
      </w:r>
      <w:r w:rsidRPr="2CB9C50C">
        <w:rPr>
          <w:rFonts w:ascii="Century Schoolbook" w:eastAsia="Century Schoolbook" w:hAnsi="Century Schoolbook" w:cs="Century Schoolbook"/>
          <w:sz w:val="24"/>
          <w:szCs w:val="24"/>
        </w:rPr>
        <w:t xml:space="preserve"> between clusters on the basis meta-analytic co-activation (Figure 7a) and functional preference profiles (Figure 7b). Supporting the network organization of these clusters, the distance between clusters in the same network was much shorter (co-activation: r=0.58, functional profiles, r=0.5) than the distance between clusters in different network</w:t>
      </w:r>
      <w:r w:rsidR="001D1D73">
        <w:rPr>
          <w:rFonts w:ascii="Century Schoolbook" w:eastAsia="Century Schoolbook" w:hAnsi="Century Schoolbook" w:cs="Century Schoolbook"/>
          <w:sz w:val="24"/>
          <w:szCs w:val="24"/>
        </w:rPr>
        <w:t>s</w:t>
      </w:r>
      <w:r w:rsidRPr="2CB9C50C">
        <w:rPr>
          <w:rFonts w:ascii="Century Schoolbook" w:eastAsia="Century Schoolbook" w:hAnsi="Century Schoolbook" w:cs="Century Schoolbook"/>
          <w:sz w:val="24"/>
          <w:szCs w:val="24"/>
        </w:rPr>
        <w:t xml:space="preserve"> (co-activation: r=0.7, functional profiles, r=0.7) across both modalities. </w:t>
      </w:r>
      <w:r w:rsidR="0052170A">
        <w:rPr>
          <w:rFonts w:ascii="Century Schoolbook" w:eastAsia="Century Schoolbook" w:hAnsi="Century Schoolbook" w:cs="Century Schoolbook"/>
          <w:sz w:val="24"/>
          <w:szCs w:val="24"/>
        </w:rPr>
        <w:t xml:space="preserve">However, the distance between clusters in the same network was in certain cases relatively high. </w:t>
      </w:r>
      <w:r w:rsidRPr="2CB9C50C">
        <w:rPr>
          <w:rFonts w:ascii="Century Schoolbook" w:eastAsia="Century Schoolbook" w:hAnsi="Century Schoolbook" w:cs="Century Schoolbook"/>
          <w:sz w:val="24"/>
          <w:szCs w:val="24"/>
        </w:rPr>
        <w:t>For example, clusters</w:t>
      </w:r>
      <w:r w:rsidR="007767DB">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45 [L]’ and ‘9’ in the default network (r = 0.77) and</w:t>
      </w:r>
      <w:r w:rsidR="001D1D73">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’44 [R]’ and ‘10v’ in the fronto-parietal network (r= 0.93) exhibited large functional distances</w:t>
      </w:r>
      <w:r w:rsidR="001D1D73">
        <w:rPr>
          <w:rFonts w:ascii="Century Schoolbook" w:eastAsia="Century Schoolbook" w:hAnsi="Century Schoolbook" w:cs="Century Schoolbook"/>
          <w:sz w:val="24"/>
          <w:szCs w:val="24"/>
        </w:rPr>
        <w:t xml:space="preserve">, despite </w:t>
      </w:r>
      <w:r w:rsidR="007767DB">
        <w:rPr>
          <w:rFonts w:ascii="Century Schoolbook" w:eastAsia="Century Schoolbook" w:hAnsi="Century Schoolbook" w:cs="Century Schoolbook"/>
          <w:sz w:val="24"/>
          <w:szCs w:val="24"/>
        </w:rPr>
        <w:t>belonging</w:t>
      </w:r>
      <w:r w:rsidR="001D1D73">
        <w:rPr>
          <w:rFonts w:ascii="Century Schoolbook" w:eastAsia="Century Schoolbook" w:hAnsi="Century Schoolbook" w:cs="Century Schoolbook"/>
          <w:sz w:val="24"/>
          <w:szCs w:val="24"/>
        </w:rPr>
        <w:t xml:space="preserve"> </w:t>
      </w:r>
      <w:r w:rsidR="007767DB">
        <w:rPr>
          <w:rFonts w:ascii="Century Schoolbook" w:eastAsia="Century Schoolbook" w:hAnsi="Century Schoolbook" w:cs="Century Schoolbook"/>
          <w:sz w:val="24"/>
          <w:szCs w:val="24"/>
        </w:rPr>
        <w:t>to</w:t>
      </w:r>
      <w:r w:rsidR="003A4F0B">
        <w:rPr>
          <w:rFonts w:ascii="Century Schoolbook" w:eastAsia="Century Schoolbook" w:hAnsi="Century Schoolbook" w:cs="Century Schoolbook"/>
          <w:sz w:val="24"/>
          <w:szCs w:val="24"/>
        </w:rPr>
        <w:t xml:space="preserve"> the same network</w:t>
      </w:r>
      <w:r w:rsidR="0052170A">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 xml:space="preserve"> </w:t>
      </w:r>
      <w:r w:rsidR="0052170A">
        <w:rPr>
          <w:rFonts w:ascii="Century Schoolbook" w:eastAsia="Century Schoolbook" w:hAnsi="Century Schoolbook" w:cs="Century Schoolbook"/>
          <w:sz w:val="24"/>
          <w:szCs w:val="24"/>
        </w:rPr>
        <w:t xml:space="preserve">Thus, although large-scale networks likely </w:t>
      </w:r>
      <w:r w:rsidR="006733ED">
        <w:rPr>
          <w:rFonts w:ascii="Century Schoolbook" w:eastAsia="Century Schoolbook" w:hAnsi="Century Schoolbook" w:cs="Century Schoolbook"/>
          <w:sz w:val="24"/>
          <w:szCs w:val="24"/>
        </w:rPr>
        <w:t>represent a fundamental organiz</w:t>
      </w:r>
      <w:r w:rsidR="0052170A">
        <w:rPr>
          <w:rFonts w:ascii="Century Schoolbook" w:eastAsia="Century Schoolbook" w:hAnsi="Century Schoolbook" w:cs="Century Schoolbook"/>
          <w:sz w:val="24"/>
          <w:szCs w:val="24"/>
        </w:rPr>
        <w:t xml:space="preserve">ational structure in the brain– and distinct networks tend to support categorically different types psychological processes– </w:t>
      </w:r>
      <w:r w:rsidR="00A50598">
        <w:rPr>
          <w:rFonts w:ascii="Century Schoolbook" w:eastAsia="Century Schoolbook" w:hAnsi="Century Schoolbook" w:cs="Century Schoolbook"/>
          <w:sz w:val="24"/>
          <w:szCs w:val="24"/>
        </w:rPr>
        <w:t xml:space="preserve">our results suggest these networks are relatively heterogeneous. </w:t>
      </w:r>
      <w:r w:rsidRPr="2CB9C50C">
        <w:rPr>
          <w:rFonts w:ascii="Century Schoolbook" w:eastAsia="Century Schoolbook" w:hAnsi="Century Schoolbook" w:cs="Century Schoolbook"/>
          <w:sz w:val="24"/>
          <w:szCs w:val="24"/>
        </w:rPr>
        <w:t>Finally, we also observed that the differences between regions based on meta-analytic co-activation were high</w:t>
      </w:r>
      <w:ins w:id="265" w:author="Alejandro De La Vega" w:date="2016-10-13T17:33:00Z">
        <w:r w:rsidR="009C6FEE">
          <w:rPr>
            <w:rFonts w:ascii="Century Schoolbook" w:eastAsia="Century Schoolbook" w:hAnsi="Century Schoolbook" w:cs="Century Schoolbook"/>
            <w:sz w:val="24"/>
            <w:szCs w:val="24"/>
          </w:rPr>
          <w:t>ly</w:t>
        </w:r>
      </w:ins>
      <w:r w:rsidRPr="2CB9C50C">
        <w:rPr>
          <w:rFonts w:ascii="Century Schoolbook" w:eastAsia="Century Schoolbook" w:hAnsi="Century Schoolbook" w:cs="Century Schoolbook"/>
          <w:sz w:val="24"/>
          <w:szCs w:val="24"/>
        </w:rPr>
        <w:t xml:space="preserve"> similar to those based on functional preference profiles (Pearson’s correlation r = 0.86), suggesting that clusters that show distinct meta-analytic co-activation generally exhibit distinct functional preference profiles</w:t>
      </w:r>
      <w:r w:rsidR="007767DB">
        <w:rPr>
          <w:rFonts w:ascii="Century Schoolbook" w:eastAsia="Century Schoolbook" w:hAnsi="Century Schoolbook" w:cs="Century Schoolbook"/>
          <w:sz w:val="24"/>
          <w:szCs w:val="24"/>
        </w:rPr>
        <w:t xml:space="preserve">. </w:t>
      </w:r>
    </w:p>
    <w:p w14:paraId="29AAD104" w14:textId="77777777" w:rsidR="005F3DB1" w:rsidRPr="00055A4D" w:rsidRDefault="005F3DB1" w:rsidP="005F3DB1">
      <w:pPr>
        <w:pStyle w:val="Normal1"/>
        <w:spacing w:line="420" w:lineRule="auto"/>
        <w:ind w:firstLine="0"/>
        <w:outlineLvl w:val="0"/>
        <w:rPr>
          <w:rFonts w:ascii="Century Schoolbook" w:hAnsi="Century Schoolbook"/>
          <w:b/>
          <w:sz w:val="24"/>
          <w:szCs w:val="24"/>
        </w:rPr>
      </w:pPr>
      <w:r w:rsidRPr="00055A4D">
        <w:rPr>
          <w:rFonts w:ascii="Century Schoolbook" w:hAnsi="Century Schoolbook"/>
          <w:b/>
          <w:sz w:val="24"/>
          <w:szCs w:val="24"/>
        </w:rPr>
        <w:t>Discussion</w:t>
      </w:r>
    </w:p>
    <w:p w14:paraId="073E9296" w14:textId="118CAC44" w:rsidR="001F0EC2" w:rsidRDefault="005F3DB1" w:rsidP="001F0EC2">
      <w:pPr>
        <w:pStyle w:val="Normal1"/>
        <w:ind w:firstLine="0"/>
        <w:rPr>
          <w:rFonts w:ascii="Century Schoolbook" w:eastAsia="Century Schoolbook" w:hAnsi="Century Schoolbook" w:cs="Century Schoolbook"/>
          <w:sz w:val="24"/>
          <w:szCs w:val="24"/>
        </w:rPr>
      </w:pPr>
      <w:r w:rsidRPr="00055A4D">
        <w:rPr>
          <w:rFonts w:ascii="Century Schoolbook" w:hAnsi="Century Schoolbook"/>
          <w:b/>
          <w:sz w:val="24"/>
          <w:szCs w:val="24"/>
        </w:rPr>
        <w:tab/>
      </w:r>
      <w:r w:rsidR="000B45B7" w:rsidRPr="0054511B">
        <w:rPr>
          <w:rFonts w:ascii="Century Schoolbook" w:hAnsi="Century Schoolbook"/>
          <w:sz w:val="24"/>
          <w:szCs w:val="24"/>
        </w:rPr>
        <w:t>In the present study,</w:t>
      </w:r>
      <w:r w:rsidR="000B45B7">
        <w:rPr>
          <w:rFonts w:ascii="Century Schoolbook" w:hAnsi="Century Schoolbook"/>
          <w:b/>
          <w:sz w:val="24"/>
          <w:szCs w:val="24"/>
        </w:rPr>
        <w:t xml:space="preserve"> </w:t>
      </w:r>
      <w:r w:rsidR="000B45B7">
        <w:rPr>
          <w:rFonts w:ascii="Century Schoolbook" w:eastAsia="Century Schoolbook" w:hAnsi="Century Schoolbook" w:cs="Century Schoolbook"/>
          <w:sz w:val="24"/>
          <w:szCs w:val="24"/>
        </w:rPr>
        <w:t>w</w:t>
      </w:r>
      <w:r w:rsidR="003F609C">
        <w:rPr>
          <w:rFonts w:ascii="Century Schoolbook" w:eastAsia="Century Schoolbook" w:hAnsi="Century Schoolbook" w:cs="Century Schoolbook"/>
          <w:sz w:val="24"/>
          <w:szCs w:val="24"/>
        </w:rPr>
        <w:t>e</w:t>
      </w:r>
      <w:r w:rsidRPr="2CB9C50C">
        <w:rPr>
          <w:rFonts w:ascii="Century Schoolbook" w:eastAsia="Century Schoolbook" w:hAnsi="Century Schoolbook" w:cs="Century Schoolbook"/>
          <w:sz w:val="24"/>
          <w:szCs w:val="24"/>
        </w:rPr>
        <w:t xml:space="preserve"> applied data-driven methods to the largest meta-analytic database available to </w:t>
      </w:r>
      <w:r w:rsidR="0004458F">
        <w:rPr>
          <w:rFonts w:ascii="Century Schoolbook" w:eastAsia="Century Schoolbook" w:hAnsi="Century Schoolbook" w:cs="Century Schoolbook"/>
          <w:sz w:val="24"/>
          <w:szCs w:val="24"/>
        </w:rPr>
        <w:t>systematically</w:t>
      </w:r>
      <w:r w:rsidR="00A6721C" w:rsidRPr="2CB9C50C">
        <w:rPr>
          <w:rFonts w:ascii="Century Schoolbook" w:eastAsia="Century Schoolbook" w:hAnsi="Century Schoolbook" w:cs="Century Schoolbook"/>
          <w:sz w:val="24"/>
          <w:szCs w:val="24"/>
        </w:rPr>
        <w:t xml:space="preserve"> </w:t>
      </w:r>
      <w:r w:rsidR="0004458F">
        <w:rPr>
          <w:rFonts w:ascii="Century Schoolbook" w:eastAsia="Century Schoolbook" w:hAnsi="Century Schoolbook" w:cs="Century Schoolbook"/>
          <w:sz w:val="24"/>
          <w:szCs w:val="24"/>
        </w:rPr>
        <w:t>map</w:t>
      </w:r>
      <w:r w:rsidR="0004458F" w:rsidRPr="2CB9C50C">
        <w:rPr>
          <w:rFonts w:ascii="Century Schoolbook" w:eastAsia="Century Schoolbook" w:hAnsi="Century Schoolbook" w:cs="Century Schoolbook"/>
          <w:sz w:val="24"/>
          <w:szCs w:val="24"/>
        </w:rPr>
        <w:t xml:space="preserve"> </w:t>
      </w:r>
      <w:r w:rsidR="00843ACA" w:rsidRPr="2CB9C50C">
        <w:rPr>
          <w:rFonts w:ascii="Century Schoolbook" w:eastAsia="Century Schoolbook" w:hAnsi="Century Schoolbook" w:cs="Century Schoolbook"/>
          <w:sz w:val="24"/>
          <w:szCs w:val="24"/>
        </w:rPr>
        <w:t xml:space="preserve">psychological </w:t>
      </w:r>
      <w:r w:rsidR="00843ACA">
        <w:rPr>
          <w:rFonts w:ascii="Century Schoolbook" w:eastAsia="Century Schoolbook" w:hAnsi="Century Schoolbook" w:cs="Century Schoolbook"/>
          <w:sz w:val="24"/>
          <w:szCs w:val="24"/>
        </w:rPr>
        <w:t>states</w:t>
      </w:r>
      <w:r w:rsidR="00843ACA" w:rsidRPr="2CB9C50C">
        <w:rPr>
          <w:rFonts w:ascii="Century Schoolbook" w:eastAsia="Century Schoolbook" w:hAnsi="Century Schoolbook" w:cs="Century Schoolbook"/>
          <w:sz w:val="24"/>
          <w:szCs w:val="24"/>
        </w:rPr>
        <w:t xml:space="preserve"> </w:t>
      </w:r>
      <w:r w:rsidR="0004458F">
        <w:rPr>
          <w:rFonts w:ascii="Century Schoolbook" w:eastAsia="Century Schoolbook" w:hAnsi="Century Schoolbook" w:cs="Century Schoolbook"/>
          <w:sz w:val="24"/>
          <w:szCs w:val="24"/>
        </w:rPr>
        <w:t>to</w:t>
      </w:r>
      <w:r w:rsidR="00843ACA">
        <w:rPr>
          <w:rFonts w:ascii="Century Schoolbook" w:eastAsia="Century Schoolbook" w:hAnsi="Century Schoolbook" w:cs="Century Schoolbook"/>
          <w:sz w:val="24"/>
          <w:szCs w:val="24"/>
        </w:rPr>
        <w:t xml:space="preserve"> </w:t>
      </w:r>
      <w:r w:rsidR="0004458F">
        <w:rPr>
          <w:rFonts w:ascii="Century Schoolbook" w:eastAsia="Century Schoolbook" w:hAnsi="Century Schoolbook" w:cs="Century Schoolbook"/>
          <w:sz w:val="24"/>
          <w:szCs w:val="24"/>
        </w:rPr>
        <w:t xml:space="preserve">discrete </w:t>
      </w:r>
      <w:r w:rsidRPr="2CB9C50C">
        <w:rPr>
          <w:rFonts w:ascii="Century Schoolbook" w:eastAsia="Century Schoolbook" w:hAnsi="Century Schoolbook" w:cs="Century Schoolbook"/>
          <w:sz w:val="24"/>
          <w:szCs w:val="24"/>
        </w:rPr>
        <w:t>lateral frontal cortex</w:t>
      </w:r>
      <w:r w:rsidR="0004458F">
        <w:rPr>
          <w:rFonts w:ascii="Century Schoolbook" w:eastAsia="Century Schoolbook" w:hAnsi="Century Schoolbook" w:cs="Century Schoolbook"/>
          <w:sz w:val="24"/>
          <w:szCs w:val="24"/>
        </w:rPr>
        <w:t xml:space="preserve"> anatomy</w:t>
      </w:r>
      <w:r w:rsidR="00DE0F34">
        <w:rPr>
          <w:rFonts w:ascii="Century Schoolbook" w:eastAsia="Century Schoolbook" w:hAnsi="Century Schoolbook" w:cs="Century Schoolbook"/>
          <w:sz w:val="24"/>
          <w:szCs w:val="24"/>
        </w:rPr>
        <w:t xml:space="preserve">. </w:t>
      </w:r>
      <w:r w:rsidR="0004458F">
        <w:rPr>
          <w:rFonts w:ascii="Century Schoolbook" w:eastAsia="Century Schoolbook" w:hAnsi="Century Schoolbook" w:cs="Century Schoolbook"/>
          <w:sz w:val="24"/>
          <w:szCs w:val="24"/>
        </w:rPr>
        <w:t>Importantly, we conducted our analyses broadly both with respect to anatomy– by focusing on the entirety of LFC– and function– by surveying a wide, representative range of psychological states</w:t>
      </w:r>
      <w:ins w:id="266" w:author="Alejandro De La Vega" w:date="2016-10-13T17:34:00Z">
        <w:r w:rsidR="009C6FEE">
          <w:rPr>
            <w:rFonts w:ascii="Century Schoolbook" w:eastAsia="Century Schoolbook" w:hAnsi="Century Schoolbook" w:cs="Century Schoolbook"/>
            <w:sz w:val="24"/>
            <w:szCs w:val="24"/>
          </w:rPr>
          <w:softHyphen/>
          <w:t>–</w:t>
        </w:r>
      </w:ins>
      <w:r w:rsidR="0004458F">
        <w:rPr>
          <w:rFonts w:ascii="Century Schoolbook" w:eastAsia="Century Schoolbook" w:hAnsi="Century Schoolbook" w:cs="Century Schoolbook"/>
          <w:sz w:val="24"/>
          <w:szCs w:val="24"/>
        </w:rPr>
        <w:t xml:space="preserve"> resulting in a relatively unbiased and comprehensive functional-anatomical mapping. </w:t>
      </w:r>
      <w:r w:rsidR="001F0EC2">
        <w:rPr>
          <w:rFonts w:ascii="Century Schoolbook" w:eastAsia="Century Schoolbook" w:hAnsi="Century Schoolbook" w:cs="Century Schoolbook"/>
          <w:sz w:val="24"/>
          <w:szCs w:val="24"/>
        </w:rPr>
        <w:t>Using co-activation</w:t>
      </w:r>
      <w:ins w:id="267" w:author="Tal Yarkoni" w:date="2016-10-20T15:59:00Z">
        <w:r w:rsidR="003A6182">
          <w:rPr>
            <w:rFonts w:ascii="Century Schoolbook" w:eastAsia="Century Schoolbook" w:hAnsi="Century Schoolbook" w:cs="Century Schoolbook"/>
            <w:sz w:val="24"/>
            <w:szCs w:val="24"/>
          </w:rPr>
          <w:t>-based</w:t>
        </w:r>
      </w:ins>
      <w:r w:rsidR="001F0EC2">
        <w:rPr>
          <w:rFonts w:ascii="Century Schoolbook" w:eastAsia="Century Schoolbook" w:hAnsi="Century Schoolbook" w:cs="Century Schoolbook"/>
          <w:sz w:val="24"/>
          <w:szCs w:val="24"/>
        </w:rPr>
        <w:t xml:space="preserve"> hierarchical clustering, we identified 14 </w:t>
      </w:r>
      <w:r w:rsidR="00D82ACD">
        <w:rPr>
          <w:rFonts w:ascii="Century Schoolbook" w:eastAsia="Century Schoolbook" w:hAnsi="Century Schoolbook" w:cs="Century Schoolbook"/>
          <w:sz w:val="24"/>
          <w:szCs w:val="24"/>
        </w:rPr>
        <w:t>subregion</w:t>
      </w:r>
      <w:r w:rsidR="001F0EC2">
        <w:rPr>
          <w:rFonts w:ascii="Century Schoolbook" w:eastAsia="Century Schoolbook" w:hAnsi="Century Schoolbook" w:cs="Century Schoolbook"/>
          <w:sz w:val="24"/>
          <w:szCs w:val="24"/>
        </w:rPr>
        <w:t xml:space="preserve">s in LFC organized into three </w:t>
      </w:r>
      <w:r w:rsidR="0002504D">
        <w:rPr>
          <w:rFonts w:ascii="Century Schoolbook" w:eastAsia="Century Schoolbook" w:hAnsi="Century Schoolbook" w:cs="Century Schoolbook"/>
          <w:sz w:val="24"/>
          <w:szCs w:val="24"/>
        </w:rPr>
        <w:t>whole-brain networks (fronto-pari</w:t>
      </w:r>
      <w:r w:rsidR="001F0EC2">
        <w:rPr>
          <w:rFonts w:ascii="Century Schoolbook" w:eastAsia="Century Schoolbook" w:hAnsi="Century Schoolbook" w:cs="Century Schoolbook"/>
          <w:sz w:val="24"/>
          <w:szCs w:val="24"/>
        </w:rPr>
        <w:t xml:space="preserve">etal, default and sensorimotor). We then used multivariate classification to determine which psychological states </w:t>
      </w:r>
      <w:proofErr w:type="gramStart"/>
      <w:r w:rsidR="001F0EC2">
        <w:rPr>
          <w:rFonts w:ascii="Century Schoolbook" w:eastAsia="Century Schoolbook" w:hAnsi="Century Schoolbook" w:cs="Century Schoolbook"/>
          <w:sz w:val="24"/>
          <w:szCs w:val="24"/>
        </w:rPr>
        <w:t>best</w:t>
      </w:r>
      <w:ins w:id="268" w:author="Tal Yarkoni" w:date="2016-10-20T15:59:00Z">
        <w:r w:rsidR="003A6182">
          <w:rPr>
            <w:rFonts w:ascii="Century Schoolbook" w:eastAsia="Century Schoolbook" w:hAnsi="Century Schoolbook" w:cs="Century Schoolbook"/>
            <w:sz w:val="24"/>
            <w:szCs w:val="24"/>
          </w:rPr>
          <w:t xml:space="preserve"> </w:t>
        </w:r>
      </w:ins>
      <w:r w:rsidR="001F0EC2">
        <w:rPr>
          <w:rFonts w:ascii="Century Schoolbook" w:eastAsia="Century Schoolbook" w:hAnsi="Century Schoolbook" w:cs="Century Schoolbook"/>
          <w:sz w:val="24"/>
          <w:szCs w:val="24"/>
        </w:rPr>
        <w:t>predicted</w:t>
      </w:r>
      <w:proofErr w:type="gramEnd"/>
      <w:r w:rsidR="001F0EC2">
        <w:rPr>
          <w:rFonts w:ascii="Century Schoolbook" w:eastAsia="Century Schoolbook" w:hAnsi="Century Schoolbook" w:cs="Century Schoolbook"/>
          <w:sz w:val="24"/>
          <w:szCs w:val="24"/>
        </w:rPr>
        <w:t xml:space="preserve"> activation in each region, resulting in </w:t>
      </w:r>
      <w:r w:rsidR="00C25581">
        <w:rPr>
          <w:rFonts w:ascii="Century Schoolbook" w:eastAsia="Century Schoolbook" w:hAnsi="Century Schoolbook" w:cs="Century Schoolbook"/>
          <w:sz w:val="24"/>
          <w:szCs w:val="24"/>
        </w:rPr>
        <w:t xml:space="preserve">dissociable </w:t>
      </w:r>
      <w:r w:rsidR="001F0EC2">
        <w:rPr>
          <w:rFonts w:ascii="Century Schoolbook" w:eastAsia="Century Schoolbook" w:hAnsi="Century Schoolbook" w:cs="Century Schoolbook"/>
          <w:sz w:val="24"/>
          <w:szCs w:val="24"/>
        </w:rPr>
        <w:t xml:space="preserve">psychological profiles for each </w:t>
      </w:r>
      <w:r w:rsidR="00D82ACD">
        <w:rPr>
          <w:rFonts w:ascii="Century Schoolbook" w:eastAsia="Century Schoolbook" w:hAnsi="Century Schoolbook" w:cs="Century Schoolbook"/>
          <w:sz w:val="24"/>
          <w:szCs w:val="24"/>
        </w:rPr>
        <w:t>subregion</w:t>
      </w:r>
      <w:r w:rsidR="001F0EC2">
        <w:rPr>
          <w:rFonts w:ascii="Century Schoolbook" w:eastAsia="Century Schoolbook" w:hAnsi="Century Schoolbook" w:cs="Century Schoolbook"/>
          <w:sz w:val="24"/>
          <w:szCs w:val="24"/>
        </w:rPr>
        <w:t xml:space="preserve">. </w:t>
      </w:r>
      <w:ins w:id="269" w:author="Tal Yarkoni" w:date="2016-10-20T15:59:00Z">
        <w:r w:rsidR="001F2CDC">
          <w:rPr>
            <w:rFonts w:ascii="Century Schoolbook" w:eastAsia="Century Schoolbook" w:hAnsi="Century Schoolbook" w:cs="Century Schoolbook"/>
            <w:sz w:val="24"/>
            <w:szCs w:val="24"/>
          </w:rPr>
          <w:t>In</w:t>
        </w:r>
      </w:ins>
      <w:r w:rsidR="006A0589">
        <w:rPr>
          <w:rFonts w:ascii="Century Schoolbook" w:eastAsia="Century Schoolbook" w:hAnsi="Century Schoolbook" w:cs="Century Schoolbook"/>
          <w:sz w:val="24"/>
          <w:szCs w:val="24"/>
        </w:rPr>
        <w:t xml:space="preserve"> contrast </w:t>
      </w:r>
      <w:commentRangeStart w:id="270"/>
      <w:r w:rsidR="006A0589">
        <w:rPr>
          <w:rFonts w:ascii="Century Schoolbook" w:eastAsia="Century Schoolbook" w:hAnsi="Century Schoolbook" w:cs="Century Schoolbook"/>
          <w:sz w:val="24"/>
          <w:szCs w:val="24"/>
        </w:rPr>
        <w:t xml:space="preserve">with </w:t>
      </w:r>
      <w:ins w:id="271" w:author="Tal Yarkoni" w:date="2016-10-20T15:59:00Z">
        <w:r w:rsidR="00956C90">
          <w:rPr>
            <w:rFonts w:ascii="Century Schoolbook" w:eastAsia="Century Schoolbook" w:hAnsi="Century Schoolbook" w:cs="Century Schoolbook"/>
            <w:sz w:val="24"/>
            <w:szCs w:val="24"/>
          </w:rPr>
          <w:t xml:space="preserve">more </w:t>
        </w:r>
      </w:ins>
      <w:r w:rsidR="006A0589">
        <w:rPr>
          <w:rFonts w:ascii="Century Schoolbook" w:eastAsia="Century Schoolbook" w:hAnsi="Century Schoolbook" w:cs="Century Schoolbook"/>
          <w:sz w:val="24"/>
          <w:szCs w:val="24"/>
        </w:rPr>
        <w:t>modular models of LFC organization</w:t>
      </w:r>
      <w:commentRangeEnd w:id="270"/>
      <w:r w:rsidR="003A478E">
        <w:rPr>
          <w:rStyle w:val="CommentReference"/>
          <w:rFonts w:ascii="Times" w:hAnsi="Times"/>
        </w:rPr>
        <w:commentReference w:id="270"/>
      </w:r>
      <w:r w:rsidR="00C25581">
        <w:rPr>
          <w:rFonts w:ascii="Century Schoolbook" w:eastAsia="Century Schoolbook" w:hAnsi="Century Schoolbook" w:cs="Century Schoolbook"/>
          <w:sz w:val="24"/>
          <w:szCs w:val="24"/>
        </w:rPr>
        <w:t xml:space="preserve">, we observed a complex many-to-many mapping between </w:t>
      </w:r>
      <w:r w:rsidR="006A0589">
        <w:rPr>
          <w:rFonts w:ascii="Century Schoolbook" w:eastAsia="Century Schoolbook" w:hAnsi="Century Schoolbook" w:cs="Century Schoolbook"/>
          <w:sz w:val="24"/>
          <w:szCs w:val="24"/>
        </w:rPr>
        <w:t>individual</w:t>
      </w:r>
      <w:r w:rsidR="00C25581">
        <w:rPr>
          <w:rFonts w:ascii="Century Schoolbook" w:eastAsia="Century Schoolbook" w:hAnsi="Century Schoolbook" w:cs="Century Schoolbook"/>
          <w:sz w:val="24"/>
          <w:szCs w:val="24"/>
        </w:rPr>
        <w:t xml:space="preserve"> regions and discrete psychological states, suggesting cognitive processes are </w:t>
      </w:r>
      <w:r w:rsidR="006A0589">
        <w:rPr>
          <w:rFonts w:ascii="Century Schoolbook" w:eastAsia="Century Schoolbook" w:hAnsi="Century Schoolbook" w:cs="Century Schoolbook"/>
          <w:sz w:val="24"/>
          <w:szCs w:val="24"/>
        </w:rPr>
        <w:t xml:space="preserve">supported in a distributed fashion by regions organized into whole-brain networks. </w:t>
      </w:r>
    </w:p>
    <w:p w14:paraId="022416E8" w14:textId="4D206A1D" w:rsidR="00A57557" w:rsidRDefault="001F0EC2" w:rsidP="00E43AB8">
      <w:pPr>
        <w:pStyle w:val="Normal1"/>
        <w:ind w:firstLine="720"/>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Consistent with the emerging view that the brain is </w:t>
      </w:r>
      <w:r w:rsidR="007C30C8">
        <w:rPr>
          <w:rFonts w:ascii="Century Schoolbook" w:eastAsia="Century Schoolbook" w:hAnsi="Century Schoolbook" w:cs="Century Schoolbook"/>
          <w:sz w:val="24"/>
          <w:szCs w:val="24"/>
        </w:rPr>
        <w:t>composed of complex, distributed networks</w:t>
      </w:r>
      <w:r w:rsidR="00763EA8">
        <w:rPr>
          <w:rFonts w:ascii="Century Schoolbook" w:eastAsia="Century Schoolbook" w:hAnsi="Century Schoolbook" w:cs="Century Schoolbook"/>
          <w:sz w:val="24"/>
          <w:szCs w:val="24"/>
        </w:rPr>
        <w:fldChar w:fldCharType="begin"/>
      </w:r>
      <w:r w:rsidR="00132E8A">
        <w:rPr>
          <w:rFonts w:ascii="Century Schoolbook" w:eastAsia="Century Schoolbook" w:hAnsi="Century Schoolbook" w:cs="Century Schoolbook"/>
          <w:sz w:val="24"/>
          <w:szCs w:val="24"/>
        </w:rPr>
        <w:instrText xml:space="preserve"> ADDIN PAPERS2_CITATIONS &lt;citation&gt;&lt;uuid&gt;A786EB94-05E9-4304-94E4-ADEE5FEA1321&lt;/uuid&gt;&lt;priority&gt;0&lt;/priority&gt;&lt;publications&gt;&lt;publication&gt;&lt;uuid&gt;1D281AEA-FFA0-40C7-8D73-FC1D83F558FB&lt;/uuid&gt;&lt;volume&gt;72&lt;/volume&gt;&lt;accepted_date&gt;99201109021200000000222000&lt;/accepted_date&gt;&lt;doi&gt;10.1016/j.neuron.2011.09.006&lt;/doi&gt;&lt;startpage&gt;665&lt;/startpage&gt;&lt;publication_date&gt;99201111171200000000222000&lt;/publication_date&gt;&lt;url&gt;http://eutils.ncbi.nlm.nih.gov/entrez/eutils/elink.fcgi?dbfrom=pubmed&amp;amp;id=22099467&amp;amp;retmode=ref&amp;amp;cmd=prlinks&lt;/url&gt;&lt;type&gt;400&lt;/type&gt;&lt;title&gt;Functional network organization of the human brain.&lt;/title&gt;&lt;institution&gt;Department of Neurology, Washington University in Saint Louis, St. Louis, MO 63130, USA. powerj@wusm.wustl.edu&lt;/institution&gt;&lt;number&gt;4&lt;/number&gt;&lt;subtype&gt;400&lt;/subtype&gt;&lt;endpage&gt;678&lt;/endpage&gt;&lt;bundle&gt;&lt;publication&gt;&lt;publisher&gt;Elsevier Inc.&lt;/publisher&gt;&lt;title&gt;Neuron&lt;/title&gt;&lt;type&gt;-100&lt;/type&gt;&lt;subtype&gt;-100&lt;/subtype&gt;&lt;uuid&gt;6C804F8C-6661-4380-9F66-FEF7A8C9B049&lt;/uuid&gt;&lt;/publication&gt;&lt;/bundle&gt;&lt;authors&gt;&lt;author&gt;&lt;firstName&gt;Jonathan&lt;/firstName&gt;&lt;middleNames&gt;D&lt;/middleNames&gt;&lt;lastName&gt;Power&lt;/lastName&gt;&lt;/author&gt;&lt;author&gt;&lt;firstName&gt;Alexander&lt;/firstName&gt;&lt;middleNames&gt;L&lt;/middleNames&gt;&lt;lastName&gt;Cohen&lt;/lastName&gt;&lt;/author&gt;&lt;author&gt;&lt;firstName&gt;Steven&lt;/firstName&gt;&lt;middleNames&gt;M&lt;/middleNames&gt;&lt;lastName&gt;Nelson&lt;/lastName&gt;&lt;/author&gt;&lt;author&gt;&lt;firstName&gt;Gagan&lt;/firstName&gt;&lt;middleNames&gt;S&lt;/middleNames&gt;&lt;lastName&gt;Wig&lt;/lastName&gt;&lt;/author&gt;&lt;author&gt;&lt;firstName&gt;Kelly&lt;/firstName&gt;&lt;middleNames&gt;Anne&lt;/middleNames&gt;&lt;lastName&gt;Barnes&lt;/lastName&gt;&lt;/author&gt;&lt;author&gt;&lt;firstName&gt;Jessica&lt;/firstName&gt;&lt;middleNames&gt;A&lt;/middleNames&gt;&lt;lastName&gt;Church&lt;/lastName&gt;&lt;/author&gt;&lt;author&gt;&lt;firstName&gt;Alecia&lt;/firstName&gt;&lt;middleNames&gt;C&lt;/middleNames&gt;&lt;lastName&gt;Vogel&lt;/lastName&gt;&lt;/author&gt;&lt;author&gt;&lt;firstName&gt;Timothy&lt;/firstName&gt;&lt;middleNames&gt;O&lt;/middleNames&gt;&lt;lastName&gt;Laumann&lt;/lastName&gt;&lt;/author&gt;&lt;author&gt;&lt;firstName&gt;Fran&lt;/firstName&gt;&lt;middleNames&gt;M&lt;/middleNames&gt;&lt;lastName&gt;Miezin&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gt;&lt;volume&gt;106&lt;/volume&gt;&lt;publication_date&gt;99201109081200000000222000&lt;/publication_date&gt;&lt;number&gt;3&lt;/number&gt;&lt;doi&gt;10.1152/jn.00338.2011&lt;/doi&gt;&lt;startpage&gt;1125&lt;/startpage&gt;&lt;title&gt;The organization of the human cerebral cortex estimated by intrinsic functional connectivity&lt;/title&gt;&lt;uuid&gt;2EC07B68-42B2-4156-934A-EFFF463BDB5C&lt;/uuid&gt;&lt;subtype&gt;400&lt;/subtype&gt;&lt;endpage&gt;1165&lt;/endpage&gt;&lt;type&gt;400&lt;/type&gt;&lt;url&gt;http://jn.physiology.org/cgi/doi/10.1152/jn.00338.2011&lt;/url&gt;&lt;bundle&gt;&lt;publication&gt;&lt;title&gt;Journal of Neurophysiology&lt;/title&gt;&lt;type&gt;-100&lt;/type&gt;&lt;subtype&gt;-100&lt;/subtype&gt;&lt;uuid&gt;C2AE4B06-88D7-43F5-B938-5A0B77962168&lt;/uuid&gt;&lt;/publication&gt;&lt;/bundle&gt;&lt;authors&gt;&lt;author&gt;&lt;firstName&gt;B&lt;/firstName&gt;&lt;middleNames&gt;T&lt;/middleNames&gt;&lt;lastName&gt;Thomas Yeo&lt;/lastName&gt;&lt;/author&gt;&lt;author&gt;&lt;firstName&gt;F&lt;/firstName&gt;&lt;middleNames&gt;M&lt;/middleNames&gt;&lt;lastName&gt;Krienen&lt;/lastName&gt;&lt;/author&gt;&lt;author&gt;&lt;firstName&gt;J&lt;/firstName&gt;&lt;lastName&gt;Sepulcre&lt;/lastName&gt;&lt;/author&gt;&lt;author&gt;&lt;firstName&gt;M&lt;/firstName&gt;&lt;middleNames&gt;R&lt;/middleNames&gt;&lt;lastName&gt;Sabuncu&lt;/lastName&gt;&lt;/author&gt;&lt;author&gt;&lt;firstName&gt;D&lt;/firstName&gt;&lt;lastName&gt;Lashkari&lt;/lastName&gt;&lt;/author&gt;&lt;author&gt;&lt;firstName&gt;M&lt;/firstName&gt;&lt;lastName&gt;Hollinshead&lt;/lastName&gt;&lt;/author&gt;&lt;author&gt;&lt;firstName&gt;J&lt;/firstName&gt;&lt;middleNames&gt;L&lt;/middleNames&gt;&lt;lastName&gt;Roffman&lt;/lastName&gt;&lt;/author&gt;&lt;author&gt;&lt;firstName&gt;J&lt;/firstName&gt;&lt;middleNames&gt;W&lt;/middleNames&gt;&lt;lastName&gt;Smoller&lt;/lastName&gt;&lt;/author&gt;&lt;author&gt;&lt;firstName&gt;L&lt;/firstName&gt;&lt;lastName&gt;Zollei&lt;/lastName&gt;&lt;/author&gt;&lt;author&gt;&lt;firstName&gt;J&lt;/firstName&gt;&lt;middleNames&gt;R&lt;/middleNames&gt;&lt;lastName&gt;Polimeni&lt;/lastName&gt;&lt;/author&gt;&lt;author&gt;&lt;firstName&gt;B&lt;/firstName&gt;&lt;lastName&gt;Fischl&lt;/lastName&gt;&lt;/author&gt;&lt;author&gt;&lt;firstName&gt;H&lt;/firstName&gt;&lt;lastName&gt;Liu&lt;/lastName&gt;&lt;/author&gt;&lt;author&gt;&lt;firstName&gt;R&lt;/firstName&gt;&lt;middleNames&gt;L&lt;/middleNames&gt;&lt;lastName&gt;Buckner&lt;/lastName&gt;&lt;/author&gt;&lt;/authors&gt;&lt;/publication&gt;&lt;publication&gt;&lt;uuid&gt;A371EB3E-5FAA-4CAA-8771-3C01725DAB99&lt;/uuid&gt;&lt;volume&gt;88&lt;/volume&gt;&lt;doi&gt;10.1016/j.neuron.2015.09.027&lt;/doi&gt;&lt;startpage&gt;207&lt;/startpage&gt;&lt;publication_date&gt;99201510071200000000222000&lt;/publication_date&gt;&lt;url&gt;http://dx.doi.org/10.1016/j.neuron.2015.09.027&lt;/url&gt;&lt;type&gt;400&lt;/type&gt;&lt;title&gt;Brain Networks and Cognitive Architectures&lt;/title&gt;&lt;publisher&gt;Elsevier Inc.&lt;/publisher&gt;&lt;number&gt;1&lt;/number&gt;&lt;subtype&gt;400&lt;/subtype&gt;&lt;endpage&gt;219&lt;/endpage&gt;&lt;bundle&gt;&lt;publication&gt;&lt;publisher&gt;Elsevier Inc.&lt;/publisher&gt;&lt;title&gt;Neuron&lt;/title&gt;&lt;type&gt;-100&lt;/type&gt;&lt;subtype&gt;-100&lt;/subtype&gt;&lt;uuid&gt;6C804F8C-6661-4380-9F66-FEF7A8C9B049&lt;/uuid&gt;&lt;/publication&gt;&lt;/bundle&gt;&lt;authors&gt;&lt;author&gt;&lt;firstName&gt;Steven&lt;/firstName&gt;&lt;middleNames&gt;E&lt;/middleNames&gt;&lt;lastName&gt;Petersen&lt;/lastName&gt;&lt;/author&gt;&lt;author&gt;&lt;firstName&gt;Olaf&lt;/firstName&gt;&lt;lastName&gt;Sporns&lt;/lastName&gt;&lt;/author&gt;&lt;/authors&gt;&lt;/publication&gt;&lt;/publications&gt;&lt;cites&gt;&lt;/cites&gt;&lt;/citation&gt;</w:instrText>
      </w:r>
      <w:r w:rsidR="00763EA8">
        <w:rPr>
          <w:rFonts w:ascii="Century Schoolbook" w:eastAsia="Century Schoolbook" w:hAnsi="Century Schoolbook" w:cs="Century Schoolbook"/>
          <w:sz w:val="24"/>
          <w:szCs w:val="24"/>
        </w:rPr>
        <w:fldChar w:fldCharType="separate"/>
      </w:r>
      <w:ins w:id="272" w:author="Alejandro De La Vega" w:date="2016-10-20T14:54:00Z">
        <w:r w:rsidR="00132E8A">
          <w:rPr>
            <w:rFonts w:eastAsiaTheme="minorEastAsia" w:cs="Cambria"/>
            <w:i/>
            <w:sz w:val="24"/>
            <w:vertAlign w:val="superscript"/>
          </w:rPr>
          <w:t>18,33,34</w:t>
        </w:r>
      </w:ins>
      <w:r w:rsidR="00763EA8">
        <w:rPr>
          <w:rFonts w:ascii="Century Schoolbook" w:eastAsia="Century Schoolbook" w:hAnsi="Century Schoolbook" w:cs="Century Schoolbook"/>
          <w:sz w:val="24"/>
          <w:szCs w:val="24"/>
        </w:rPr>
        <w:fldChar w:fldCharType="end"/>
      </w:r>
      <w:r w:rsidR="007C30C8">
        <w:rPr>
          <w:rFonts w:ascii="Century Schoolbook" w:eastAsia="Century Schoolbook" w:hAnsi="Century Schoolbook" w:cs="Century Schoolbook"/>
          <w:sz w:val="24"/>
          <w:szCs w:val="24"/>
        </w:rPr>
        <w:t xml:space="preserve">, we found that </w:t>
      </w:r>
      <w:r w:rsidR="009C4E0E">
        <w:rPr>
          <w:rFonts w:ascii="Century Schoolbook" w:eastAsia="Century Schoolbook" w:hAnsi="Century Schoolbook" w:cs="Century Schoolbook"/>
          <w:sz w:val="24"/>
          <w:szCs w:val="24"/>
        </w:rPr>
        <w:t>individual regions within the same network exhibited relatively</w:t>
      </w:r>
      <w:r w:rsidR="00950E4E">
        <w:rPr>
          <w:rFonts w:ascii="Century Schoolbook" w:eastAsia="Century Schoolbook" w:hAnsi="Century Schoolbook" w:cs="Century Schoolbook"/>
          <w:sz w:val="24"/>
          <w:szCs w:val="24"/>
        </w:rPr>
        <w:t xml:space="preserve"> similar </w:t>
      </w:r>
      <w:r w:rsidR="007C30C8">
        <w:rPr>
          <w:rFonts w:ascii="Century Schoolbook" w:eastAsia="Century Schoolbook" w:hAnsi="Century Schoolbook" w:cs="Century Schoolbook"/>
          <w:sz w:val="24"/>
          <w:szCs w:val="24"/>
        </w:rPr>
        <w:t xml:space="preserve">psychological </w:t>
      </w:r>
      <w:r w:rsidR="00950E4E">
        <w:rPr>
          <w:rFonts w:ascii="Century Schoolbook" w:eastAsia="Century Schoolbook" w:hAnsi="Century Schoolbook" w:cs="Century Schoolbook"/>
          <w:sz w:val="24"/>
          <w:szCs w:val="24"/>
        </w:rPr>
        <w:t>profiles to each other</w:t>
      </w:r>
      <w:r w:rsidR="009C4E0E">
        <w:rPr>
          <w:rFonts w:ascii="Century Schoolbook" w:eastAsia="Century Schoolbook" w:hAnsi="Century Schoolbook" w:cs="Century Schoolbook"/>
          <w:sz w:val="24"/>
          <w:szCs w:val="24"/>
        </w:rPr>
        <w:t>. For example, all regions in the fronto-parietal network exhibited strong associations with executive functions, consistent with the hypothesis that the fronto-parietal network critical for flexible externally oriented behavior</w:t>
      </w:r>
      <w:r w:rsidR="00763EA8">
        <w:rPr>
          <w:rFonts w:ascii="Century Schoolbook" w:eastAsia="Century Schoolbook" w:hAnsi="Century Schoolbook" w:cs="Century Schoolbook"/>
          <w:sz w:val="24"/>
          <w:szCs w:val="24"/>
        </w:rPr>
        <w:t xml:space="preserve">. </w:t>
      </w:r>
      <w:r w:rsidR="009C4E0E">
        <w:rPr>
          <w:rFonts w:ascii="Century Schoolbook" w:eastAsia="Century Schoolbook" w:hAnsi="Century Schoolbook" w:cs="Century Schoolbook"/>
          <w:sz w:val="24"/>
          <w:szCs w:val="24"/>
        </w:rPr>
        <w:t>In contrast, regions in different networks showed</w:t>
      </w:r>
      <w:r w:rsidR="00D10751">
        <w:rPr>
          <w:rFonts w:ascii="Century Schoolbook" w:eastAsia="Century Schoolbook" w:hAnsi="Century Schoolbook" w:cs="Century Schoolbook"/>
          <w:sz w:val="24"/>
          <w:szCs w:val="24"/>
        </w:rPr>
        <w:t xml:space="preserve"> distinct</w:t>
      </w:r>
      <w:r w:rsidR="000E5CE9">
        <w:rPr>
          <w:rFonts w:ascii="Century Schoolbook" w:eastAsia="Century Schoolbook" w:hAnsi="Century Schoolbook" w:cs="Century Schoolbook"/>
          <w:sz w:val="24"/>
          <w:szCs w:val="24"/>
        </w:rPr>
        <w:t xml:space="preserve"> psychological profiles from</w:t>
      </w:r>
      <w:r w:rsidR="009C4E0E">
        <w:rPr>
          <w:rFonts w:ascii="Century Schoolbook" w:eastAsia="Century Schoolbook" w:hAnsi="Century Schoolbook" w:cs="Century Schoolbook"/>
          <w:sz w:val="24"/>
          <w:szCs w:val="24"/>
        </w:rPr>
        <w:t xml:space="preserve"> each other– despite occasionally high spatial proximity. For</w:t>
      </w:r>
      <w:r w:rsidR="00A57557" w:rsidRPr="2CB9C50C">
        <w:rPr>
          <w:rFonts w:ascii="Century Schoolbook" w:eastAsia="Century Schoolbook" w:hAnsi="Century Schoolbook" w:cs="Century Schoolbook"/>
          <w:sz w:val="24"/>
          <w:szCs w:val="24"/>
        </w:rPr>
        <w:t xml:space="preserve"> example, area 9</w:t>
      </w:r>
      <w:r w:rsidR="00A57557">
        <w:rPr>
          <w:rFonts w:ascii="Century Schoolbook" w:eastAsia="Century Schoolbook" w:hAnsi="Century Schoolbook" w:cs="Century Schoolbook"/>
          <w:sz w:val="24"/>
          <w:szCs w:val="24"/>
        </w:rPr>
        <w:t xml:space="preserve"> of the default network</w:t>
      </w:r>
      <w:r w:rsidR="00A57557" w:rsidRPr="2CB9C50C">
        <w:rPr>
          <w:rFonts w:ascii="Century Schoolbook" w:eastAsia="Century Schoolbook" w:hAnsi="Century Schoolbook" w:cs="Century Schoolbook"/>
          <w:sz w:val="24"/>
          <w:szCs w:val="24"/>
        </w:rPr>
        <w:t xml:space="preserve">, </w:t>
      </w:r>
      <w:r w:rsidR="00A57557">
        <w:rPr>
          <w:rFonts w:ascii="Century Schoolbook" w:eastAsia="Century Schoolbook" w:hAnsi="Century Schoolbook" w:cs="Century Schoolbook"/>
          <w:sz w:val="24"/>
          <w:szCs w:val="24"/>
        </w:rPr>
        <w:t>showed no significant association with</w:t>
      </w:r>
      <w:r w:rsidR="00A57557" w:rsidRPr="2CB9C50C">
        <w:rPr>
          <w:rFonts w:ascii="Century Schoolbook" w:eastAsia="Century Schoolbook" w:hAnsi="Century Schoolbook" w:cs="Century Schoolbook"/>
          <w:sz w:val="24"/>
          <w:szCs w:val="24"/>
        </w:rPr>
        <w:t xml:space="preserve"> </w:t>
      </w:r>
      <w:r w:rsidR="009C4E0E">
        <w:rPr>
          <w:rFonts w:ascii="Century Schoolbook" w:eastAsia="Century Schoolbook" w:hAnsi="Century Schoolbook" w:cs="Century Schoolbook"/>
          <w:sz w:val="24"/>
          <w:szCs w:val="24"/>
        </w:rPr>
        <w:t xml:space="preserve">any </w:t>
      </w:r>
      <w:r w:rsidR="00A57557" w:rsidRPr="2CB9C50C">
        <w:rPr>
          <w:rFonts w:ascii="Century Schoolbook" w:eastAsia="Century Schoolbook" w:hAnsi="Century Schoolbook" w:cs="Century Schoolbook"/>
          <w:sz w:val="24"/>
          <w:szCs w:val="24"/>
        </w:rPr>
        <w:t>executive function</w:t>
      </w:r>
      <w:r w:rsidR="009C4E0E">
        <w:rPr>
          <w:rFonts w:ascii="Century Schoolbook" w:eastAsia="Century Schoolbook" w:hAnsi="Century Schoolbook" w:cs="Century Schoolbook"/>
          <w:sz w:val="24"/>
          <w:szCs w:val="24"/>
        </w:rPr>
        <w:t xml:space="preserve">s </w:t>
      </w:r>
      <w:r w:rsidR="00A57557">
        <w:rPr>
          <w:rFonts w:ascii="Century Schoolbook" w:eastAsia="Century Schoolbook" w:hAnsi="Century Schoolbook" w:cs="Century Schoolbook"/>
          <w:sz w:val="24"/>
          <w:szCs w:val="24"/>
        </w:rPr>
        <w:t xml:space="preserve">despite being </w:t>
      </w:r>
      <w:r w:rsidR="009C4E0E">
        <w:rPr>
          <w:rFonts w:ascii="Century Schoolbook" w:eastAsia="Century Schoolbook" w:hAnsi="Century Schoolbook" w:cs="Century Schoolbook"/>
          <w:sz w:val="24"/>
          <w:szCs w:val="24"/>
        </w:rPr>
        <w:t>positioned</w:t>
      </w:r>
      <w:r w:rsidR="00A57557" w:rsidRPr="2CB9C50C">
        <w:rPr>
          <w:rFonts w:ascii="Century Schoolbook" w:eastAsia="Century Schoolbook" w:hAnsi="Century Schoolbook" w:cs="Century Schoolbook"/>
          <w:sz w:val="24"/>
          <w:szCs w:val="24"/>
        </w:rPr>
        <w:t xml:space="preserve"> immediately dorsal to area 9/46</w:t>
      </w:r>
      <w:r w:rsidR="00A57557">
        <w:rPr>
          <w:rFonts w:ascii="Century Schoolbook" w:eastAsia="Century Schoolbook" w:hAnsi="Century Schoolbook" w:cs="Century Schoolbook"/>
          <w:sz w:val="24"/>
          <w:szCs w:val="24"/>
        </w:rPr>
        <w:t xml:space="preserve"> of the fronto-parietal network. </w:t>
      </w:r>
      <w:r w:rsidR="009C4E0E">
        <w:rPr>
          <w:rFonts w:ascii="Century Schoolbook" w:eastAsia="Century Schoolbook" w:hAnsi="Century Schoolbook" w:cs="Century Schoolbook"/>
          <w:sz w:val="24"/>
          <w:szCs w:val="24"/>
        </w:rPr>
        <w:t>However,</w:t>
      </w:r>
      <w:r w:rsidR="003A50F8">
        <w:rPr>
          <w:rFonts w:ascii="Century Schoolbook" w:eastAsia="Century Schoolbook" w:hAnsi="Century Schoolbook" w:cs="Century Schoolbook"/>
          <w:sz w:val="24"/>
          <w:szCs w:val="24"/>
        </w:rPr>
        <w:t xml:space="preserve"> despite being relatively distant, </w:t>
      </w:r>
      <w:r w:rsidR="00A57557" w:rsidRPr="2CB9C50C">
        <w:rPr>
          <w:rFonts w:ascii="Century Schoolbook" w:eastAsia="Century Schoolbook" w:hAnsi="Century Schoolbook" w:cs="Century Schoolbook"/>
          <w:sz w:val="24"/>
          <w:szCs w:val="24"/>
        </w:rPr>
        <w:t xml:space="preserve">areas 9 and 47/12 </w:t>
      </w:r>
      <w:r w:rsidR="003A50F8">
        <w:rPr>
          <w:rFonts w:ascii="Century Schoolbook" w:eastAsia="Century Schoolbook" w:hAnsi="Century Schoolbook" w:cs="Century Schoolbook"/>
          <w:sz w:val="24"/>
          <w:szCs w:val="24"/>
        </w:rPr>
        <w:t xml:space="preserve">of the default </w:t>
      </w:r>
      <w:r w:rsidR="009C4E0E">
        <w:rPr>
          <w:rFonts w:ascii="Century Schoolbook" w:eastAsia="Century Schoolbook" w:hAnsi="Century Schoolbook" w:cs="Century Schoolbook"/>
          <w:sz w:val="24"/>
          <w:szCs w:val="24"/>
        </w:rPr>
        <w:t>network</w:t>
      </w:r>
      <w:r w:rsidR="003A50F8">
        <w:rPr>
          <w:rFonts w:ascii="Century Schoolbook" w:eastAsia="Century Schoolbook" w:hAnsi="Century Schoolbook" w:cs="Century Schoolbook"/>
          <w:sz w:val="24"/>
          <w:szCs w:val="24"/>
        </w:rPr>
        <w:t xml:space="preserve"> </w:t>
      </w:r>
      <w:r w:rsidR="00A57557" w:rsidRPr="2CB9C50C">
        <w:rPr>
          <w:rFonts w:ascii="Century Schoolbook" w:eastAsia="Century Schoolbook" w:hAnsi="Century Schoolbook" w:cs="Century Schoolbook"/>
          <w:sz w:val="24"/>
          <w:szCs w:val="24"/>
        </w:rPr>
        <w:t>were</w:t>
      </w:r>
      <w:r w:rsidR="003A50F8">
        <w:rPr>
          <w:rFonts w:ascii="Century Schoolbook" w:eastAsia="Century Schoolbook" w:hAnsi="Century Schoolbook" w:cs="Century Schoolbook"/>
          <w:sz w:val="24"/>
          <w:szCs w:val="24"/>
        </w:rPr>
        <w:t xml:space="preserve"> both</w:t>
      </w:r>
      <w:r w:rsidR="00A57557" w:rsidRPr="2CB9C50C">
        <w:rPr>
          <w:rFonts w:ascii="Century Schoolbook" w:eastAsia="Century Schoolbook" w:hAnsi="Century Schoolbook" w:cs="Century Schoolbook"/>
          <w:sz w:val="24"/>
          <w:szCs w:val="24"/>
        </w:rPr>
        <w:t xml:space="preserve"> preferentially recruited by internally oriented processes such as ‘</w:t>
      </w:r>
      <w:proofErr w:type="spellStart"/>
      <w:r w:rsidR="00A57557" w:rsidRPr="2CB9C50C">
        <w:rPr>
          <w:rFonts w:ascii="Century Schoolbook" w:eastAsia="Century Schoolbook" w:hAnsi="Century Schoolbook" w:cs="Century Schoolbook"/>
          <w:sz w:val="24"/>
          <w:szCs w:val="24"/>
        </w:rPr>
        <w:t>mentalizing</w:t>
      </w:r>
      <w:proofErr w:type="spellEnd"/>
      <w:r w:rsidR="00A57557" w:rsidRPr="2CB9C50C">
        <w:rPr>
          <w:rFonts w:ascii="Century Schoolbook" w:eastAsia="Century Schoolbook" w:hAnsi="Century Schoolbook" w:cs="Century Schoolbook"/>
          <w:sz w:val="24"/>
          <w:szCs w:val="24"/>
        </w:rPr>
        <w:t>’, ‘emotion’ and ‘memory’– a pattern consistent with a hypothesized role of the default network in self-generated conceptual processing</w:t>
      </w:r>
      <w:r w:rsidR="00A57557" w:rsidRPr="2CB9C50C">
        <w:fldChar w:fldCharType="begin"/>
      </w:r>
      <w:r w:rsidR="00132E8A">
        <w:rPr>
          <w:rFonts w:ascii="Century Schoolbook" w:hAnsi="Century Schoolbook"/>
          <w:sz w:val="24"/>
          <w:szCs w:val="24"/>
        </w:rPr>
        <w:instrText xml:space="preserve"> ADDIN PAPERS2_CITATIONS &lt;citation&gt;&lt;uuid&gt;79637B37-1849-46F0-9BC7-84AFB51AA5CF&lt;/uuid&gt;&lt;priority&gt;0&lt;/priority&gt;&lt;publications&gt;&lt;publication&gt;&lt;uuid&gt;414B46F4-0D12-43D5-9BBF-F2994E896057&lt;/uuid&gt;&lt;volume&gt;1316&lt;/volume&gt;&lt;doi&gt;10.1111/nyas.12360&lt;/doi&gt;&lt;subtitle&gt;The brain's default network&lt;/subtitle&gt;&lt;startpage&gt;29&lt;/startpage&gt;&lt;publication_date&gt;99201402061200000000222000&lt;/publication_date&gt;&lt;url&gt;http://doi.wiley.com/10.1111/nyas.12360&lt;/url&gt;&lt;type&gt;400&lt;/type&gt;&lt;title&gt;The default network and self-generated thought: component processes, dynamic control, and clinical relevance&lt;/title&gt;&lt;number&gt;1&lt;/number&gt;&lt;subtype&gt;400&lt;/subtype&gt;&lt;endpage&gt;52&lt;/endpage&gt;&lt;bundle&gt;&lt;publication&gt;&lt;title&gt;Annals of the New York Academy of Sciences&lt;/title&gt;&lt;type&gt;-100&lt;/type&gt;&lt;subtype&gt;-100&lt;/subtype&gt;&lt;uuid&gt;0776132F-10CC-46E9-B4FA-7112E1BB70EF&lt;/uuid&gt;&lt;/publication&gt;&lt;/bundle&gt;&lt;authors&gt;&lt;author&gt;&lt;firstName&gt;Jessica&lt;/firstName&gt;&lt;middleNames&gt;R&lt;/middleNames&gt;&lt;lastName&gt;Andrews-Hanna&lt;/lastName&gt;&lt;/author&gt;&lt;author&gt;&lt;firstName&gt;Jonathan&lt;/firstName&gt;&lt;lastName&gt;Smallwood&lt;/lastName&gt;&lt;/author&gt;&lt;author&gt;&lt;firstName&gt;R&lt;/firstName&gt;&lt;middleNames&gt;Nathan&lt;/middleNames&gt;&lt;lastName&gt;Spreng&lt;/lastName&gt;&lt;/author&gt;&lt;/authors&gt;&lt;editors&gt;&lt;author&gt;&lt;firstName&gt;Alan&lt;/firstName&gt;&lt;lastName&gt;Kingstone&lt;/lastName&gt;&lt;/author&gt;&lt;author&gt;&lt;firstName&gt;Michael&lt;/firstName&gt;&lt;middleNames&gt;B&lt;/middleNames&gt;&lt;lastName&gt;Miller&lt;/lastName&gt;&lt;/author&gt;&lt;/editors&gt;&lt;/publication&gt;&lt;/publications&gt;&lt;cites&gt;&lt;/cites&gt;&lt;/citation&gt;</w:instrText>
      </w:r>
      <w:r w:rsidR="00A57557" w:rsidRPr="2CB9C50C">
        <w:rPr>
          <w:rFonts w:ascii="Century Schoolbook" w:hAnsi="Century Schoolbook"/>
          <w:sz w:val="24"/>
          <w:szCs w:val="24"/>
        </w:rPr>
        <w:fldChar w:fldCharType="separate"/>
      </w:r>
      <w:ins w:id="273" w:author="Alejandro De La Vega" w:date="2016-10-20T14:54:00Z">
        <w:r w:rsidR="00132E8A">
          <w:rPr>
            <w:rFonts w:ascii="Helvetica" w:eastAsiaTheme="minorEastAsia" w:hAnsi="Helvetica" w:cs="Helvetica"/>
            <w:i/>
            <w:sz w:val="24"/>
            <w:vertAlign w:val="superscript"/>
          </w:rPr>
          <w:t>52</w:t>
        </w:r>
      </w:ins>
      <w:r w:rsidR="00A57557" w:rsidRPr="2CB9C50C">
        <w:fldChar w:fldCharType="end"/>
      </w:r>
      <w:r w:rsidR="00A57557" w:rsidRPr="2CB9C50C">
        <w:rPr>
          <w:rFonts w:ascii="Century Schoolbook" w:eastAsia="Century Schoolbook" w:hAnsi="Century Schoolbook" w:cs="Century Schoolbook"/>
          <w:sz w:val="24"/>
          <w:szCs w:val="24"/>
        </w:rPr>
        <w:t xml:space="preserve">. </w:t>
      </w:r>
    </w:p>
    <w:p w14:paraId="338FA505" w14:textId="0739F34D" w:rsidR="00D10751" w:rsidRDefault="000E5CE9" w:rsidP="00D10751">
      <w:pPr>
        <w:pStyle w:val="Normal1"/>
        <w:ind w:firstLine="720"/>
        <w:rPr>
          <w:rFonts w:ascii="Century Schoolbook" w:hAnsi="Century Schoolbook"/>
          <w:sz w:val="24"/>
          <w:szCs w:val="24"/>
        </w:rPr>
      </w:pPr>
      <w:r>
        <w:rPr>
          <w:rFonts w:ascii="Century Schoolbook" w:eastAsia="Century Schoolbook" w:hAnsi="Century Schoolbook" w:cs="Century Schoolbook"/>
          <w:sz w:val="24"/>
          <w:szCs w:val="24"/>
        </w:rPr>
        <w:t xml:space="preserve">Although networks exhibited relatively robust dissociations, within each network we observed relatively low modularity, in contrast to </w:t>
      </w:r>
      <w:r w:rsidR="00632F2E">
        <w:rPr>
          <w:rFonts w:ascii="Century Schoolbook" w:eastAsia="Century Schoolbook" w:hAnsi="Century Schoolbook" w:cs="Century Schoolbook"/>
          <w:sz w:val="24"/>
          <w:szCs w:val="24"/>
        </w:rPr>
        <w:t xml:space="preserve">more </w:t>
      </w:r>
      <w:proofErr w:type="spellStart"/>
      <w:r w:rsidR="00632F2E">
        <w:rPr>
          <w:rFonts w:ascii="Century Schoolbook" w:eastAsia="Century Schoolbook" w:hAnsi="Century Schoolbook" w:cs="Century Schoolbook"/>
          <w:sz w:val="24"/>
          <w:szCs w:val="24"/>
        </w:rPr>
        <w:t>l</w:t>
      </w:r>
      <w:r w:rsidR="003A50F8" w:rsidRPr="00055A4D">
        <w:rPr>
          <w:rFonts w:ascii="Century Schoolbook" w:hAnsi="Century Schoolbook"/>
          <w:sz w:val="24"/>
          <w:szCs w:val="24"/>
        </w:rPr>
        <w:t>ocalizationist</w:t>
      </w:r>
      <w:proofErr w:type="spellEnd"/>
      <w:r w:rsidR="003A50F8" w:rsidRPr="00055A4D">
        <w:rPr>
          <w:rFonts w:ascii="Century Schoolbook" w:hAnsi="Century Schoolbook"/>
          <w:sz w:val="24"/>
          <w:szCs w:val="24"/>
        </w:rPr>
        <w:t xml:space="preserve"> models</w:t>
      </w:r>
      <w:r>
        <w:rPr>
          <w:rFonts w:ascii="Century Schoolbook" w:hAnsi="Century Schoolbook"/>
          <w:sz w:val="24"/>
          <w:szCs w:val="24"/>
        </w:rPr>
        <w:t xml:space="preserve">. </w:t>
      </w:r>
      <w:r w:rsidR="003A50F8" w:rsidRPr="00055A4D">
        <w:rPr>
          <w:rFonts w:ascii="Century Schoolbook" w:hAnsi="Century Schoolbook"/>
          <w:sz w:val="24"/>
          <w:szCs w:val="24"/>
        </w:rPr>
        <w:t xml:space="preserve">For example, sustained activity in </w:t>
      </w:r>
      <w:r w:rsidR="0038183C">
        <w:rPr>
          <w:rFonts w:ascii="Century Schoolbook" w:hAnsi="Century Schoolbook"/>
          <w:sz w:val="24"/>
          <w:szCs w:val="24"/>
        </w:rPr>
        <w:t>D</w:t>
      </w:r>
      <w:r w:rsidR="003A50F8" w:rsidRPr="00055A4D">
        <w:rPr>
          <w:rFonts w:ascii="Century Schoolbook" w:hAnsi="Century Schoolbook"/>
          <w:sz w:val="24"/>
          <w:szCs w:val="24"/>
        </w:rPr>
        <w:t xml:space="preserve">LPFC during working memory tasks has been hypothesized to reflect the active </w:t>
      </w:r>
      <w:r w:rsidR="0038183C">
        <w:rPr>
          <w:rFonts w:ascii="Century Schoolbook" w:hAnsi="Century Schoolbook"/>
          <w:sz w:val="24"/>
          <w:szCs w:val="24"/>
        </w:rPr>
        <w:t>storage</w:t>
      </w:r>
      <w:r w:rsidR="003A50F8" w:rsidRPr="00055A4D">
        <w:rPr>
          <w:rFonts w:ascii="Century Schoolbook" w:hAnsi="Century Schoolbook"/>
          <w:sz w:val="24"/>
          <w:szCs w:val="24"/>
        </w:rPr>
        <w:t xml:space="preserve"> of working memory </w:t>
      </w:r>
      <w:proofErr w:type="gramStart"/>
      <w:r w:rsidR="003A50F8" w:rsidRPr="00055A4D">
        <w:rPr>
          <w:rFonts w:ascii="Century Schoolbook" w:hAnsi="Century Schoolbook"/>
          <w:sz w:val="24"/>
          <w:szCs w:val="24"/>
        </w:rPr>
        <w:t>representations</w:t>
      </w:r>
      <w:proofErr w:type="gramEnd"/>
      <w:r w:rsidR="003A50F8" w:rsidRPr="00055A4D">
        <w:rPr>
          <w:rFonts w:ascii="Century Schoolbook" w:hAnsi="Century Schoolbook"/>
          <w:sz w:val="24"/>
          <w:szCs w:val="24"/>
        </w:rPr>
        <w:t xml:space="preserve"> in domain-specific buffers</w:t>
      </w:r>
      <w:r w:rsidR="0038183C" w:rsidRPr="00055A4D">
        <w:rPr>
          <w:rFonts w:ascii="Century Schoolbook" w:hAnsi="Century Schoolbook"/>
          <w:sz w:val="24"/>
          <w:szCs w:val="24"/>
        </w:rPr>
        <w:fldChar w:fldCharType="begin"/>
      </w:r>
      <w:r w:rsidR="00132E8A">
        <w:rPr>
          <w:rFonts w:ascii="Century Schoolbook" w:hAnsi="Century Schoolbook"/>
          <w:sz w:val="24"/>
          <w:szCs w:val="24"/>
        </w:rPr>
        <w:instrText xml:space="preserve"> ADDIN PAPERS2_CITATIONS &lt;citation&gt;&lt;uuid&gt;C85DFB20-CCEF-486B-8856-520BF435E09D&lt;/uuid&gt;&lt;priority&gt;0&lt;/priority&gt;&lt;publications&gt;&lt;publication&gt;&lt;volume&gt;4&lt;/volume&gt;&lt;publication_date&gt;99200310001200000000220000&lt;/publication_date&gt;&lt;number&gt;10&lt;/number&gt;&lt;doi&gt;10.1038/nrn1201&lt;/doi&gt;&lt;startpage&gt;829&lt;/startpage&gt;&lt;title&gt;Working memory: looking back and looking forward&lt;/title&gt;&lt;uuid&gt;540F1E77-3C89-4F63-977F-9B1B79D83C45&lt;/uuid&gt;&lt;subtype&gt;400&lt;/subtype&gt;&lt;endpage&gt;839&lt;/endpage&gt;&lt;type&gt;400&lt;/type&gt;&lt;url&gt;http://www.nature.com/doifinder/10.1038/nrn1201&lt;/url&gt;&lt;bundle&gt;&lt;publication&gt;&lt;title&gt;Nature Reviews Neuroscience&lt;/title&gt;&lt;type&gt;-100&lt;/type&gt;&lt;subtype&gt;-100&lt;/subtype&gt;&lt;uuid&gt;0745228F-86D0-406A-8F87-10E4D596B544&lt;/uuid&gt;&lt;/publication&gt;&lt;/bundle&gt;&lt;authors&gt;&lt;author&gt;&lt;firstName&gt;Alan&lt;/firstName&gt;&lt;lastName&gt;Baddeley&lt;/lastName&gt;&lt;/author&gt;&lt;/authors&gt;&lt;/publication&gt;&lt;/publications&gt;&lt;cites&gt;&lt;/cites&gt;&lt;/citation&gt;</w:instrText>
      </w:r>
      <w:r w:rsidR="0038183C" w:rsidRPr="00055A4D">
        <w:rPr>
          <w:rFonts w:ascii="Century Schoolbook" w:hAnsi="Century Schoolbook"/>
          <w:sz w:val="24"/>
          <w:szCs w:val="24"/>
        </w:rPr>
        <w:fldChar w:fldCharType="separate"/>
      </w:r>
      <w:ins w:id="274" w:author="Alejandro De La Vega" w:date="2016-10-20T14:54:00Z">
        <w:r w:rsidR="00132E8A">
          <w:rPr>
            <w:rFonts w:eastAsiaTheme="minorEastAsia" w:cs="Cambria"/>
            <w:i/>
            <w:sz w:val="24"/>
            <w:vertAlign w:val="superscript"/>
          </w:rPr>
          <w:t>57</w:t>
        </w:r>
      </w:ins>
      <w:r w:rsidR="0038183C" w:rsidRPr="00055A4D">
        <w:rPr>
          <w:rFonts w:ascii="Century Schoolbook" w:hAnsi="Century Schoolbook"/>
          <w:sz w:val="24"/>
          <w:szCs w:val="24"/>
        </w:rPr>
        <w:fldChar w:fldCharType="end"/>
      </w:r>
      <w:r w:rsidR="003A50F8" w:rsidRPr="00055A4D">
        <w:rPr>
          <w:rFonts w:ascii="Century Schoolbook" w:hAnsi="Century Schoolbook"/>
          <w:sz w:val="24"/>
          <w:szCs w:val="24"/>
        </w:rPr>
        <w:t xml:space="preserve">. However, we find that working memory recruits activity across a wide range of regions extending from posterior </w:t>
      </w:r>
      <w:r w:rsidR="0038183C">
        <w:rPr>
          <w:rFonts w:ascii="Century Schoolbook" w:hAnsi="Century Schoolbook"/>
          <w:sz w:val="24"/>
          <w:szCs w:val="24"/>
        </w:rPr>
        <w:t xml:space="preserve">LFC to the lateral frontal pole. Moreover, many of these same regions that are preferentially recruited by working memory are similarly recruited by other executive functions, such as ‘conflict’ and ‘switching’, </w:t>
      </w:r>
      <w:r w:rsidR="003A50F8" w:rsidRPr="00055A4D">
        <w:rPr>
          <w:rFonts w:ascii="Century Schoolbook" w:hAnsi="Century Schoolbook"/>
          <w:sz w:val="24"/>
          <w:szCs w:val="24"/>
        </w:rPr>
        <w:t>suggesting sustained activity in these regions supports domain-general processes required to flexibly guide behavior in support of the task goals</w:t>
      </w:r>
      <w:r w:rsidR="005378F7">
        <w:rPr>
          <w:rFonts w:ascii="Century Schoolbook" w:hAnsi="Century Schoolbook"/>
          <w:sz w:val="24"/>
          <w:szCs w:val="24"/>
        </w:rPr>
        <w:fldChar w:fldCharType="begin"/>
      </w:r>
      <w:r w:rsidR="00132E8A">
        <w:rPr>
          <w:rFonts w:ascii="Century Schoolbook" w:hAnsi="Century Schoolbook"/>
          <w:sz w:val="24"/>
          <w:szCs w:val="24"/>
        </w:rPr>
        <w:instrText xml:space="preserve"> ADDIN PAPERS2_CITATIONS &lt;citation&gt;&lt;uuid&gt;9677F7AA-6EE2-42E8-B261-FBD2063BF768&lt;/uuid&gt;&lt;priority&gt;0&lt;/priority&gt;&lt;publications&gt;&lt;publication&gt;&lt;uuid&gt;7AFC531C-78A1-4253-8CA7-2A8B6D0DD970&lt;/uuid&gt;&lt;volume&gt;14&lt;/volume&gt;&lt;accepted_date&gt;99201003071200000000222000&lt;/accepted_date&gt;&lt;doi&gt;10.1016/j.tics.2010.03.006&lt;/doi&gt;&lt;startpage&gt;216&lt;/startpage&gt;&lt;revision_date&gt;99201003061200000000222000&lt;/revision_date&gt;&lt;publication_date&gt;99201005001200000000220000&lt;/publication_date&gt;&lt;url&gt;http://eutils.ncbi.nlm.nih.gov/entrez/eutils/elink.fcgi?dbfrom=pubmed&amp;amp;id=20381406&amp;amp;retmode=ref&amp;amp;cmd=prlinks&lt;/url&gt;&lt;type&gt;400&lt;/type&gt;&lt;title&gt;Beyond working memory: the role of persistent activity in decision making.&lt;/title&gt;&lt;submission_date&gt;99201001291200000000222000&lt;/submission_date&gt;&lt;number&gt;5&lt;/number&gt;&lt;institution&gt;Department of Psychology and Center for Neural Science, New York University, 6 Washington Place, New York, NY 10003, USA.&lt;/institution&gt;&lt;subtype&gt;400&lt;/subtype&gt;&lt;endpage&gt;222&lt;/endpage&gt;&lt;bundle&gt;&lt;publication&gt;&lt;publisher&gt;Elsevier Ltd&lt;/publisher&gt;&lt;title&gt;Trends in Cognitive Sciences&lt;/title&gt;&lt;type&gt;-100&lt;/type&gt;&lt;subtype&gt;-100&lt;/subtype&gt;&lt;uuid&gt;5BD0FF0C-2649-4D8B-979F-ED87896BC93C&lt;/uuid&gt;&lt;/publication&gt;&lt;/bundle&gt;&lt;authors&gt;&lt;author&gt;&lt;firstName&gt;Clayton&lt;/firstName&gt;&lt;middleNames&gt;E&lt;/middleNames&gt;&lt;lastName&gt;Curtis&lt;/lastName&gt;&lt;/author&gt;&lt;author&gt;&lt;firstName&gt;Daeyeol&lt;/firstName&gt;&lt;lastName&gt;Lee&lt;/lastName&gt;&lt;/author&gt;&lt;/authors&gt;&lt;/publication&gt;&lt;/publications&gt;&lt;cites&gt;&lt;/cites&gt;&lt;/citation&gt;</w:instrText>
      </w:r>
      <w:r w:rsidR="005378F7">
        <w:rPr>
          <w:rFonts w:ascii="Century Schoolbook" w:hAnsi="Century Schoolbook"/>
          <w:sz w:val="24"/>
          <w:szCs w:val="24"/>
        </w:rPr>
        <w:fldChar w:fldCharType="separate"/>
      </w:r>
      <w:ins w:id="275" w:author="Alejandro De La Vega" w:date="2016-10-20T14:54:00Z">
        <w:r w:rsidR="00132E8A">
          <w:rPr>
            <w:rFonts w:eastAsiaTheme="minorEastAsia" w:cs="Cambria"/>
            <w:i/>
            <w:sz w:val="24"/>
            <w:vertAlign w:val="superscript"/>
          </w:rPr>
          <w:t>58</w:t>
        </w:r>
      </w:ins>
      <w:r w:rsidR="005378F7">
        <w:rPr>
          <w:rFonts w:ascii="Century Schoolbook" w:hAnsi="Century Schoolbook"/>
          <w:sz w:val="24"/>
          <w:szCs w:val="24"/>
        </w:rPr>
        <w:fldChar w:fldCharType="end"/>
      </w:r>
      <w:r w:rsidR="003A50F8" w:rsidRPr="00055A4D">
        <w:rPr>
          <w:rFonts w:ascii="Century Schoolbook" w:hAnsi="Century Schoolbook"/>
          <w:sz w:val="24"/>
          <w:szCs w:val="24"/>
        </w:rPr>
        <w:t>.</w:t>
      </w:r>
      <w:r w:rsidR="00B542EA">
        <w:rPr>
          <w:rFonts w:ascii="Century Schoolbook" w:hAnsi="Century Schoolbook"/>
          <w:sz w:val="24"/>
          <w:szCs w:val="24"/>
        </w:rPr>
        <w:t xml:space="preserve"> T</w:t>
      </w:r>
      <w:r w:rsidR="005378F7">
        <w:rPr>
          <w:rFonts w:ascii="Century Schoolbook" w:hAnsi="Century Schoolbook"/>
          <w:sz w:val="24"/>
          <w:szCs w:val="24"/>
        </w:rPr>
        <w:t>h</w:t>
      </w:r>
      <w:r w:rsidR="00B542EA">
        <w:rPr>
          <w:rFonts w:ascii="Century Schoolbook" w:hAnsi="Century Schoolbook"/>
          <w:sz w:val="24"/>
          <w:szCs w:val="24"/>
        </w:rPr>
        <w:t xml:space="preserve">ese findings are consistent with a recent </w:t>
      </w:r>
      <w:r w:rsidR="00D10751">
        <w:rPr>
          <w:rFonts w:ascii="Century Schoolbook" w:hAnsi="Century Schoolbook"/>
          <w:sz w:val="24"/>
          <w:szCs w:val="24"/>
        </w:rPr>
        <w:t>hypothesis that</w:t>
      </w:r>
      <w:r w:rsidR="00B542EA">
        <w:rPr>
          <w:rFonts w:ascii="Century Schoolbook" w:hAnsi="Century Schoolbook"/>
          <w:sz w:val="24"/>
          <w:szCs w:val="24"/>
        </w:rPr>
        <w:t xml:space="preserve"> working memory is supported by the distributed reactivation </w:t>
      </w:r>
      <w:ins w:id="276" w:author="Tal Yarkoni" w:date="2016-10-20T16:04:00Z">
        <w:r w:rsidR="00AC061C">
          <w:rPr>
            <w:rFonts w:ascii="Century Schoolbook" w:hAnsi="Century Schoolbook"/>
            <w:sz w:val="24"/>
            <w:szCs w:val="24"/>
          </w:rPr>
          <w:t xml:space="preserve">of </w:t>
        </w:r>
      </w:ins>
      <w:r w:rsidR="00B542EA">
        <w:rPr>
          <w:rFonts w:ascii="Century Schoolbook" w:hAnsi="Century Schoolbook"/>
          <w:sz w:val="24"/>
          <w:szCs w:val="24"/>
        </w:rPr>
        <w:t>representations in parietal cortex, rather than isolated and modular maintenance in DLPFC</w:t>
      </w:r>
      <w:commentRangeStart w:id="277"/>
      <w:r w:rsidR="005378F7">
        <w:rPr>
          <w:rFonts w:ascii="Century Schoolbook" w:hAnsi="Century Schoolbook"/>
          <w:sz w:val="24"/>
          <w:szCs w:val="24"/>
        </w:rPr>
        <w:fldChar w:fldCharType="begin"/>
      </w:r>
      <w:r w:rsidR="00132E8A">
        <w:rPr>
          <w:rFonts w:ascii="Century Schoolbook" w:hAnsi="Century Schoolbook"/>
          <w:sz w:val="24"/>
          <w:szCs w:val="24"/>
        </w:rPr>
        <w:instrText xml:space="preserve"> ADDIN PAPERS2_CITATIONS &lt;citation&gt;&lt;uuid&gt;2954A180-A4D6-4BD4-B966-BF748BD3D146&lt;/uuid&gt;&lt;priority&gt;0&lt;/priority&gt;&lt;publications&gt;&lt;publication&gt;&lt;accepted_date&gt;99201602001200000000220000&lt;/accepted_date&gt;&lt;publication_date&gt;99201602001200000000220000&lt;/publication_date&gt;&lt;title&gt;Working memory functions of the prefrontal cortex&lt;/title&gt;&lt;type&gt;-1000&lt;/type&gt;&lt;subtype&gt;-1000&lt;/subtype&gt;&lt;uuid&gt;8FB94106-463F-41B2-AD4C-057C127CEFCC&lt;/uuid&gt;&lt;bundle&gt;&lt;publication&gt;&lt;uuid&gt;5ADF69A7-4CCA-4781-AA2A-43399227CF68&lt;/uuid&gt;&lt;title&gt;Prefrontal Cortex as an Executive, Emotional and Social Brain&lt;/title&gt;&lt;type&gt;0&lt;/type&gt;&lt;subtype&gt;0&lt;/subtype&gt;&lt;publisher&gt;Springer&lt;/publisher&gt;&lt;/publication&gt;&lt;/bundle&gt;&lt;authors&gt;&lt;author&gt;&lt;firstName&gt;Bradley&lt;/firstName&gt;&lt;middleNames&gt;R&lt;/middleNames&gt;&lt;lastName&gt;Postle&lt;/lastName&gt;&lt;/author&gt;&lt;/authors&gt;&lt;editors&gt;&lt;author&gt;&lt;firstName&gt;M&lt;/firstName&gt;&lt;lastName&gt;Watanabe&lt;/lastName&gt;&lt;/author&gt;&lt;/editors&gt;&lt;/publication&gt;&lt;/publications&gt;&lt;cites&gt;&lt;/cites&gt;&lt;/citation&gt;</w:instrText>
      </w:r>
      <w:r w:rsidR="005378F7">
        <w:rPr>
          <w:rFonts w:ascii="Century Schoolbook" w:hAnsi="Century Schoolbook"/>
          <w:sz w:val="24"/>
          <w:szCs w:val="24"/>
        </w:rPr>
        <w:fldChar w:fldCharType="separate"/>
      </w:r>
      <w:ins w:id="278" w:author="Alejandro De La Vega" w:date="2016-10-20T14:54:00Z">
        <w:r w:rsidR="00132E8A">
          <w:rPr>
            <w:rFonts w:eastAsiaTheme="minorEastAsia" w:cs="Cambria"/>
            <w:i/>
            <w:sz w:val="24"/>
            <w:vertAlign w:val="superscript"/>
          </w:rPr>
          <w:t>59</w:t>
        </w:r>
      </w:ins>
      <w:r w:rsidR="005378F7">
        <w:rPr>
          <w:rFonts w:ascii="Century Schoolbook" w:hAnsi="Century Schoolbook"/>
          <w:sz w:val="24"/>
          <w:szCs w:val="24"/>
        </w:rPr>
        <w:fldChar w:fldCharType="end"/>
      </w:r>
      <w:commentRangeEnd w:id="277"/>
      <w:r w:rsidR="00AC061C">
        <w:rPr>
          <w:rStyle w:val="CommentReference"/>
          <w:rFonts w:ascii="Times" w:hAnsi="Times"/>
        </w:rPr>
        <w:commentReference w:id="277"/>
      </w:r>
      <w:r w:rsidR="005378F7">
        <w:rPr>
          <w:rFonts w:ascii="Century Schoolbook" w:hAnsi="Century Schoolbook"/>
          <w:sz w:val="24"/>
          <w:szCs w:val="24"/>
        </w:rPr>
        <w:t>.</w:t>
      </w:r>
      <w:r w:rsidR="00D10751">
        <w:rPr>
          <w:rFonts w:ascii="Century Schoolbook" w:hAnsi="Century Schoolbook"/>
          <w:sz w:val="24"/>
          <w:szCs w:val="24"/>
        </w:rPr>
        <w:t xml:space="preserve"> </w:t>
      </w:r>
      <w:r w:rsidR="00B542EA">
        <w:rPr>
          <w:rFonts w:ascii="Century Schoolbook" w:hAnsi="Century Schoolbook"/>
          <w:sz w:val="24"/>
          <w:szCs w:val="24"/>
        </w:rPr>
        <w:t xml:space="preserve">In the same </w:t>
      </w:r>
      <w:r w:rsidR="00D10751">
        <w:rPr>
          <w:rFonts w:ascii="Century Schoolbook" w:hAnsi="Century Schoolbook"/>
          <w:sz w:val="24"/>
          <w:szCs w:val="24"/>
        </w:rPr>
        <w:t>vein,</w:t>
      </w:r>
      <w:r w:rsidR="00D10751" w:rsidRPr="00055A4D">
        <w:rPr>
          <w:rFonts w:ascii="Century Schoolbook" w:hAnsi="Century Schoolbook"/>
          <w:sz w:val="24"/>
          <w:szCs w:val="24"/>
        </w:rPr>
        <w:t xml:space="preserve"> updating</w:t>
      </w:r>
      <w:r w:rsidR="003A50F8" w:rsidRPr="00055A4D">
        <w:rPr>
          <w:rFonts w:ascii="Century Schoolbook" w:hAnsi="Century Schoolbook"/>
          <w:sz w:val="24"/>
          <w:szCs w:val="24"/>
        </w:rPr>
        <w:t xml:space="preserve"> task representations </w:t>
      </w:r>
      <w:r w:rsidR="00D10751">
        <w:rPr>
          <w:rFonts w:ascii="Century Schoolbook" w:hAnsi="Century Schoolbook"/>
          <w:sz w:val="24"/>
          <w:szCs w:val="24"/>
        </w:rPr>
        <w:t>during</w:t>
      </w:r>
      <w:r w:rsidR="003A50F8" w:rsidRPr="00055A4D">
        <w:rPr>
          <w:rFonts w:ascii="Century Schoolbook" w:hAnsi="Century Schoolbook"/>
          <w:sz w:val="24"/>
          <w:szCs w:val="24"/>
        </w:rPr>
        <w:t xml:space="preserve"> task set </w:t>
      </w:r>
      <w:r w:rsidR="00D10751" w:rsidRPr="00055A4D">
        <w:rPr>
          <w:rFonts w:ascii="Century Schoolbook" w:hAnsi="Century Schoolbook"/>
          <w:sz w:val="24"/>
          <w:szCs w:val="24"/>
        </w:rPr>
        <w:t xml:space="preserve">switching </w:t>
      </w:r>
      <w:r w:rsidR="003A50F8" w:rsidRPr="00055A4D">
        <w:rPr>
          <w:rFonts w:ascii="Century Schoolbook" w:hAnsi="Century Schoolbook"/>
          <w:sz w:val="24"/>
          <w:szCs w:val="24"/>
        </w:rPr>
        <w:t xml:space="preserve">has been hypothesized </w:t>
      </w:r>
      <w:r w:rsidR="00D10751">
        <w:rPr>
          <w:rFonts w:ascii="Century Schoolbook" w:hAnsi="Century Schoolbook"/>
          <w:sz w:val="24"/>
          <w:szCs w:val="24"/>
        </w:rPr>
        <w:t>to</w:t>
      </w:r>
      <w:r w:rsidR="003A50F8" w:rsidRPr="00055A4D">
        <w:rPr>
          <w:rFonts w:ascii="Century Schoolbook" w:hAnsi="Century Schoolbook"/>
          <w:sz w:val="24"/>
          <w:szCs w:val="24"/>
        </w:rPr>
        <w:t xml:space="preserve"> preferentially recruit the inferior frontal junction</w:t>
      </w:r>
      <w:r w:rsidR="003A50F8" w:rsidRPr="00055A4D">
        <w:rPr>
          <w:rFonts w:ascii="Century Schoolbook" w:hAnsi="Century Schoolbook"/>
          <w:sz w:val="24"/>
          <w:szCs w:val="24"/>
        </w:rPr>
        <w:fldChar w:fldCharType="begin"/>
      </w:r>
      <w:r w:rsidR="00132E8A">
        <w:rPr>
          <w:rFonts w:ascii="Century Schoolbook" w:hAnsi="Century Schoolbook"/>
          <w:sz w:val="24"/>
          <w:szCs w:val="24"/>
        </w:rPr>
        <w:instrText xml:space="preserve"> ADDIN PAPERS2_CITATIONS &lt;citation&gt;&lt;uuid&gt;E1D688A9-4600-40C4-AF17-B19532C9B97B&lt;/uuid&gt;&lt;priority&gt;0&lt;/priority&gt;&lt;publications&gt;&lt;publication&gt;&lt;volume&gt;25&lt;/volume&gt;&lt;publication_date&gt;99200500001200000000200000&lt;/publication_date&gt;&lt;number&gt;1&lt;/number&gt;&lt;doi&gt;10.1002/hbm.20127&lt;/doi&gt;&lt;startpage&gt;22&lt;/startpage&gt;&lt;title&gt;Involvement of the inferior frontal junction in cognitive control: Meta-analyses of switching and Stroop studies&lt;/title&gt;&lt;uuid&gt;33C32139-8860-40DC-B3ED-AA06FFF098CD&lt;/uuid&gt;&lt;subtype&gt;400&lt;/subtype&gt;&lt;endpage&gt;34&lt;/endpage&gt;&lt;type&gt;400&lt;/type&gt;&lt;url&gt;http://doi.wiley.com/10.1002/hbm.20127&lt;/url&gt;&lt;bundle&gt;&lt;publication&gt;&lt;publisher&gt;Wiley Subscription Services, Inc., A Wiley Company&lt;/publisher&gt;&lt;title&gt;Human Brain Mapping&lt;/title&gt;&lt;type&gt;-100&lt;/type&gt;&lt;subtype&gt;-100&lt;/subtype&gt;&lt;uuid&gt;51D1075C-96BF-4254-8628-E29CD052311E&lt;/uuid&gt;&lt;/publication&gt;&lt;/bundle&gt;&lt;authors&gt;&lt;author&gt;&lt;firstName&gt;Jan&lt;/firstName&gt;&lt;lastName&gt;Derrfuss&lt;/lastName&gt;&lt;/author&gt;&lt;author&gt;&lt;firstName&gt;Marcel&lt;/firstName&gt;&lt;lastName&gt;Brass&lt;/lastName&gt;&lt;/author&gt;&lt;author&gt;&lt;firstName&gt;Jane&lt;/firstName&gt;&lt;lastName&gt;Neumann&lt;/lastName&gt;&lt;/author&gt;&lt;author&gt;&lt;lastName&gt;Cramon&lt;/lastName&gt;&lt;firstName&gt;D&lt;/firstName&gt;&lt;middleNames&gt;Yves&lt;/middleNames&gt;&lt;droppingParticle&gt;von&lt;/droppingParticle&gt;&lt;/author&gt;&lt;/authors&gt;&lt;/publication&gt;&lt;publication&gt;&lt;volume&gt;26&lt;/volume&gt;&lt;publication_date&gt;99201604131200000000222000&lt;/publication_date&gt;&lt;number&gt;5&lt;/number&gt;&lt;doi&gt;10.1093/cercor/bhv073&lt;/doi&gt;&lt;startpage&gt;2225&lt;/startpage&gt;&lt;title&gt;Co-Activation-Based Parcellation of the Lateral Prefrontal Cortex Delineates the Inferior Frontal Junction Area&lt;/title&gt;&lt;uuid&gt;1702BBAC-DE9E-482B-BD84-854772ABEFCD&lt;/uuid&gt;&lt;subtype&gt;400&lt;/subtype&gt;&lt;endpage&gt;2241&lt;/endpage&gt;&lt;type&gt;400&lt;/type&gt;&lt;url&gt;http://www.cercor.oxfordjournals.org/lookup/doi/10.1093/cercor/bhv073&lt;/url&gt;&lt;bundle&gt;&lt;publication&gt;&lt;title&gt;Cerebral Cortex&lt;/title&gt;&lt;type&gt;-100&lt;/type&gt;&lt;subtype&gt;-100&lt;/subtype&gt;&lt;uuid&gt;77496BB1-9579-49BD-B03C-B44147E85F01&lt;/uuid&gt;&lt;/publication&gt;&lt;/bundle&gt;&lt;authors&gt;&lt;author&gt;&lt;firstName&gt;Paul&lt;/firstName&gt;&lt;middleNames&gt;S&lt;/middleNames&gt;&lt;lastName&gt;Muhle-Karbe&lt;/lastName&gt;&lt;/author&gt;&lt;author&gt;&lt;firstName&gt;Jan&lt;/firstName&gt;&lt;lastName&gt;Derrfuss&lt;/lastName&gt;&lt;/author&gt;&lt;author&gt;&lt;firstName&gt;Margaret&lt;/firstName&gt;&lt;middleNames&gt;T&lt;/middleNames&gt;&lt;lastName&gt;Lynn&lt;/lastName&gt;&lt;/author&gt;&lt;author&gt;&lt;firstName&gt;Franz&lt;/firstName&gt;&lt;middleNames&gt;X&lt;/middleNames&gt;&lt;lastName&gt;Neubert&lt;/lastName&gt;&lt;/author&gt;&lt;author&gt;&lt;firstName&gt;Peter&lt;/firstName&gt;&lt;middleNames&gt;T&lt;/middleNames&gt;&lt;lastName&gt;Fox&lt;/lastName&gt;&lt;/author&gt;&lt;author&gt;&lt;firstName&gt;Marcel&lt;/firstName&gt;&lt;lastName&gt;Brass&lt;/lastName&gt;&lt;/author&gt;&lt;author&gt;&lt;firstName&gt;Simon&lt;/firstName&gt;&lt;middleNames&gt;B&lt;/middleNames&gt;&lt;lastName&gt;Eickhoff&lt;/lastName&gt;&lt;/author&gt;&lt;/authors&gt;&lt;/publication&gt;&lt;/publications&gt;&lt;cites&gt;&lt;/cites&gt;&lt;/citation&gt;</w:instrText>
      </w:r>
      <w:r w:rsidR="003A50F8" w:rsidRPr="00055A4D">
        <w:rPr>
          <w:rFonts w:ascii="Century Schoolbook" w:hAnsi="Century Schoolbook"/>
          <w:sz w:val="24"/>
          <w:szCs w:val="24"/>
        </w:rPr>
        <w:fldChar w:fldCharType="separate"/>
      </w:r>
      <w:ins w:id="279" w:author="Alejandro De La Vega" w:date="2016-10-20T14:54:00Z">
        <w:r w:rsidR="00132E8A">
          <w:rPr>
            <w:rFonts w:eastAsiaTheme="minorEastAsia" w:cs="Cambria"/>
            <w:i/>
            <w:sz w:val="24"/>
            <w:vertAlign w:val="superscript"/>
          </w:rPr>
          <w:t>13,37</w:t>
        </w:r>
      </w:ins>
      <w:r w:rsidR="003A50F8" w:rsidRPr="00055A4D">
        <w:rPr>
          <w:rFonts w:ascii="Century Schoolbook" w:hAnsi="Century Schoolbook"/>
          <w:sz w:val="24"/>
          <w:szCs w:val="24"/>
        </w:rPr>
        <w:fldChar w:fldCharType="end"/>
      </w:r>
      <w:r w:rsidR="003A50F8" w:rsidRPr="00055A4D">
        <w:rPr>
          <w:rFonts w:ascii="Century Schoolbook" w:hAnsi="Century Schoolbook"/>
          <w:sz w:val="24"/>
          <w:szCs w:val="24"/>
        </w:rPr>
        <w:t xml:space="preserve">. However, we find that ‘switching’ </w:t>
      </w:r>
      <w:r w:rsidR="00D10751">
        <w:rPr>
          <w:rFonts w:ascii="Century Schoolbook" w:hAnsi="Century Schoolbook"/>
          <w:sz w:val="24"/>
          <w:szCs w:val="24"/>
        </w:rPr>
        <w:t xml:space="preserve">preferentially </w:t>
      </w:r>
      <w:r w:rsidR="00B542EA">
        <w:rPr>
          <w:rFonts w:ascii="Century Schoolbook" w:hAnsi="Century Schoolbook"/>
          <w:sz w:val="24"/>
          <w:szCs w:val="24"/>
        </w:rPr>
        <w:t xml:space="preserve">recruits activity across a wide variety of LFC </w:t>
      </w:r>
      <w:r w:rsidR="00D82ACD">
        <w:rPr>
          <w:rFonts w:ascii="Century Schoolbook" w:hAnsi="Century Schoolbook"/>
          <w:sz w:val="24"/>
          <w:szCs w:val="24"/>
        </w:rPr>
        <w:t>subregion</w:t>
      </w:r>
      <w:r w:rsidR="00B542EA">
        <w:rPr>
          <w:rFonts w:ascii="Century Schoolbook" w:hAnsi="Century Schoolbook"/>
          <w:sz w:val="24"/>
          <w:szCs w:val="24"/>
        </w:rPr>
        <w:t xml:space="preserve">s as far rostral as </w:t>
      </w:r>
      <w:r w:rsidR="00D10751">
        <w:rPr>
          <w:rFonts w:ascii="Century Schoolbook" w:hAnsi="Century Schoolbook"/>
          <w:sz w:val="24"/>
          <w:szCs w:val="24"/>
        </w:rPr>
        <w:t>the frontal pole, suggesting task-set switching is support</w:t>
      </w:r>
      <w:r w:rsidR="00820F4A">
        <w:rPr>
          <w:rFonts w:ascii="Century Schoolbook" w:hAnsi="Century Schoolbook"/>
          <w:sz w:val="24"/>
          <w:szCs w:val="24"/>
        </w:rPr>
        <w:t>ed</w:t>
      </w:r>
      <w:r w:rsidR="00D10751">
        <w:rPr>
          <w:rFonts w:ascii="Century Schoolbook" w:hAnsi="Century Schoolbook"/>
          <w:sz w:val="24"/>
          <w:szCs w:val="24"/>
        </w:rPr>
        <w:t xml:space="preserve"> by distributed regions across the fronto-parietal network.</w:t>
      </w:r>
    </w:p>
    <w:p w14:paraId="7A0AF0E6" w14:textId="67218D1C" w:rsidR="00C564F3" w:rsidRDefault="00475AC4" w:rsidP="00283103">
      <w:pPr>
        <w:pStyle w:val="Normal1"/>
        <w:tabs>
          <w:tab w:val="left" w:pos="360"/>
        </w:tabs>
        <w:ind w:firstLine="720"/>
        <w:rPr>
          <w:rFonts w:ascii="Century Schoolbook" w:hAnsi="Century Schoolbook"/>
          <w:sz w:val="24"/>
          <w:szCs w:val="24"/>
        </w:rPr>
      </w:pPr>
      <w:r>
        <w:rPr>
          <w:rFonts w:ascii="Century Schoolbook" w:hAnsi="Century Schoolbook"/>
          <w:sz w:val="24"/>
          <w:szCs w:val="24"/>
        </w:rPr>
        <w:t xml:space="preserve">Importantly, </w:t>
      </w:r>
      <w:r w:rsidR="0036152E">
        <w:rPr>
          <w:rFonts w:ascii="Century Schoolbook" w:hAnsi="Century Schoolbook"/>
          <w:sz w:val="24"/>
          <w:szCs w:val="24"/>
        </w:rPr>
        <w:t xml:space="preserve">although we observed relatively low </w:t>
      </w:r>
      <w:r>
        <w:rPr>
          <w:rFonts w:ascii="Century Schoolbook" w:hAnsi="Century Schoolbook"/>
          <w:sz w:val="24"/>
          <w:szCs w:val="24"/>
        </w:rPr>
        <w:t xml:space="preserve">functional </w:t>
      </w:r>
      <w:r w:rsidR="0036152E">
        <w:rPr>
          <w:rFonts w:ascii="Century Schoolbook" w:hAnsi="Century Schoolbook"/>
          <w:sz w:val="24"/>
          <w:szCs w:val="24"/>
        </w:rPr>
        <w:t xml:space="preserve">specialization </w:t>
      </w:r>
      <w:ins w:id="280" w:author="Alejandro De La Vega" w:date="2016-10-13T17:49:00Z">
        <w:r w:rsidR="00820F4A">
          <w:rPr>
            <w:rFonts w:ascii="Century Schoolbook" w:hAnsi="Century Schoolbook"/>
            <w:sz w:val="24"/>
            <w:szCs w:val="24"/>
          </w:rPr>
          <w:t>for</w:t>
        </w:r>
      </w:ins>
      <w:r w:rsidR="0036152E">
        <w:rPr>
          <w:rFonts w:ascii="Century Schoolbook" w:hAnsi="Century Schoolbook"/>
          <w:sz w:val="24"/>
          <w:szCs w:val="24"/>
        </w:rPr>
        <w:t xml:space="preserve"> </w:t>
      </w:r>
      <w:r w:rsidR="00FB0FD1">
        <w:rPr>
          <w:rFonts w:ascii="Century Schoolbook" w:hAnsi="Century Schoolbook"/>
          <w:sz w:val="24"/>
          <w:szCs w:val="24"/>
        </w:rPr>
        <w:t>individual region</w:t>
      </w:r>
      <w:ins w:id="281" w:author="Alejandro De La Vega" w:date="2016-10-13T17:49:00Z">
        <w:r w:rsidR="00820F4A">
          <w:rPr>
            <w:rFonts w:ascii="Century Schoolbook" w:hAnsi="Century Schoolbook"/>
            <w:sz w:val="24"/>
            <w:szCs w:val="24"/>
          </w:rPr>
          <w:t xml:space="preserve">s </w:t>
        </w:r>
      </w:ins>
      <w:r w:rsidR="0036152E" w:rsidRPr="00283103">
        <w:rPr>
          <w:rFonts w:ascii="Century Schoolbook" w:hAnsi="Century Schoolbook"/>
          <w:sz w:val="24"/>
          <w:szCs w:val="24"/>
        </w:rPr>
        <w:t xml:space="preserve">across LFC, the present findings do </w:t>
      </w:r>
      <w:r w:rsidR="00813A49" w:rsidRPr="00283103">
        <w:rPr>
          <w:rFonts w:ascii="Century Schoolbook" w:hAnsi="Century Schoolbook"/>
          <w:sz w:val="24"/>
          <w:szCs w:val="24"/>
        </w:rPr>
        <w:t>not negate</w:t>
      </w:r>
      <w:r w:rsidR="0036152E" w:rsidRPr="00283103">
        <w:rPr>
          <w:rFonts w:ascii="Century Schoolbook" w:hAnsi="Century Schoolbook"/>
          <w:sz w:val="24"/>
          <w:szCs w:val="24"/>
        </w:rPr>
        <w:t xml:space="preserve"> </w:t>
      </w:r>
      <w:ins w:id="282" w:author="Tal Yarkoni" w:date="2016-10-20T16:06:00Z">
        <w:r w:rsidR="00674D14">
          <w:rPr>
            <w:rFonts w:ascii="Century Schoolbook" w:hAnsi="Century Schoolbook"/>
            <w:sz w:val="24"/>
            <w:szCs w:val="24"/>
          </w:rPr>
          <w:t xml:space="preserve">the idea </w:t>
        </w:r>
      </w:ins>
      <w:r w:rsidR="0036152E" w:rsidRPr="00283103">
        <w:rPr>
          <w:rFonts w:ascii="Century Schoolbook" w:hAnsi="Century Schoolbook"/>
          <w:sz w:val="24"/>
          <w:szCs w:val="24"/>
        </w:rPr>
        <w:t xml:space="preserve">that local neuron populations may </w:t>
      </w:r>
      <w:r w:rsidR="00FB0FD1" w:rsidRPr="00283103">
        <w:rPr>
          <w:rFonts w:ascii="Century Schoolbook" w:hAnsi="Century Schoolbook"/>
          <w:sz w:val="24"/>
          <w:szCs w:val="24"/>
        </w:rPr>
        <w:t>be</w:t>
      </w:r>
      <w:r w:rsidR="0036152E" w:rsidRPr="00283103">
        <w:rPr>
          <w:rFonts w:ascii="Century Schoolbook" w:hAnsi="Century Schoolbook"/>
          <w:sz w:val="24"/>
          <w:szCs w:val="24"/>
        </w:rPr>
        <w:t xml:space="preserve"> </w:t>
      </w:r>
      <w:r w:rsidR="00FB0FD1" w:rsidRPr="00283103">
        <w:rPr>
          <w:rFonts w:ascii="Century Schoolbook" w:hAnsi="Century Schoolbook"/>
          <w:sz w:val="24"/>
          <w:szCs w:val="24"/>
        </w:rPr>
        <w:t xml:space="preserve">functionally specific. On the contrary, extensive </w:t>
      </w:r>
      <w:ins w:id="283" w:author="Alejandro De La Vega" w:date="2016-10-13T17:52:00Z">
        <w:r w:rsidR="002A6ACB" w:rsidRPr="00283103">
          <w:rPr>
            <w:rFonts w:ascii="Century Schoolbook" w:hAnsi="Century Schoolbook"/>
            <w:sz w:val="24"/>
            <w:szCs w:val="24"/>
          </w:rPr>
          <w:t xml:space="preserve">neurophysiological </w:t>
        </w:r>
      </w:ins>
      <w:r w:rsidR="00C564F3" w:rsidRPr="00283103">
        <w:rPr>
          <w:rFonts w:ascii="Century Schoolbook" w:hAnsi="Century Schoolbook"/>
          <w:sz w:val="24"/>
          <w:szCs w:val="24"/>
        </w:rPr>
        <w:t>data suggests association cortex contain</w:t>
      </w:r>
      <w:r w:rsidR="00283103" w:rsidRPr="00283103">
        <w:rPr>
          <w:rFonts w:ascii="Century Schoolbook" w:hAnsi="Century Schoolbook"/>
          <w:sz w:val="24"/>
          <w:szCs w:val="24"/>
        </w:rPr>
        <w:t>s</w:t>
      </w:r>
      <w:r w:rsidR="00C564F3" w:rsidRPr="00283103">
        <w:rPr>
          <w:rFonts w:ascii="Century Schoolbook" w:hAnsi="Century Schoolbook"/>
          <w:sz w:val="24"/>
          <w:szCs w:val="24"/>
        </w:rPr>
        <w:t xml:space="preserve"> </w:t>
      </w:r>
      <w:r w:rsidR="00283103" w:rsidRPr="00283103">
        <w:rPr>
          <w:rFonts w:ascii="Century Schoolbook" w:hAnsi="Century Schoolbook"/>
          <w:sz w:val="24"/>
          <w:szCs w:val="24"/>
        </w:rPr>
        <w:t>overlapping</w:t>
      </w:r>
      <w:r w:rsidR="00C564F3" w:rsidRPr="00283103">
        <w:rPr>
          <w:rFonts w:ascii="Century Schoolbook" w:hAnsi="Century Schoolbook"/>
          <w:sz w:val="24"/>
          <w:szCs w:val="24"/>
        </w:rPr>
        <w:t xml:space="preserve"> neuron populations with</w:t>
      </w:r>
      <w:r w:rsidR="00283103" w:rsidRPr="00283103">
        <w:rPr>
          <w:rFonts w:ascii="Century Schoolbook" w:hAnsi="Century Schoolbook"/>
          <w:sz w:val="24"/>
          <w:szCs w:val="24"/>
        </w:rPr>
        <w:t xml:space="preserve"> distinct</w:t>
      </w:r>
      <w:ins w:id="284" w:author="Tal Yarkoni" w:date="2016-10-20T16:07:00Z">
        <w:r w:rsidR="00EB5990">
          <w:rPr>
            <w:rFonts w:ascii="Century Schoolbook" w:hAnsi="Century Schoolbook"/>
            <w:sz w:val="24"/>
            <w:szCs w:val="24"/>
          </w:rPr>
          <w:t>—and often highly specific—</w:t>
        </w:r>
      </w:ins>
      <w:r w:rsidR="00C564F3" w:rsidRPr="00283103">
        <w:rPr>
          <w:rFonts w:ascii="Century Schoolbook" w:hAnsi="Century Schoolbook"/>
          <w:sz w:val="24"/>
          <w:szCs w:val="24"/>
        </w:rPr>
        <w:t>functional profiles</w:t>
      </w:r>
      <w:r w:rsidR="00283103">
        <w:rPr>
          <w:rFonts w:ascii="Century Schoolbook" w:hAnsi="Century Schoolbook"/>
          <w:sz w:val="24"/>
          <w:szCs w:val="24"/>
        </w:rPr>
        <w:fldChar w:fldCharType="begin"/>
      </w:r>
      <w:r w:rsidR="00132E8A">
        <w:rPr>
          <w:rFonts w:ascii="Century Schoolbook" w:hAnsi="Century Schoolbook"/>
          <w:sz w:val="24"/>
          <w:szCs w:val="24"/>
        </w:rPr>
        <w:instrText xml:space="preserve"> ADDIN PAPERS2_CITATIONS &lt;citation&gt;&lt;uuid&gt;E297C4A5-721F-4D64-B5E7-04352F9F9739&lt;/uuid&gt;&lt;priority&gt;0&lt;/priority&gt;&lt;publications&gt;&lt;publication&gt;&lt;uuid&gt;658CB7F5-5C35-4182-B18D-8AA06D8F4541&lt;/uuid&gt;&lt;volume&gt;498&lt;/volume&gt;&lt;accepted_date&gt;99201304101200000000222000&lt;/accepted_date&gt;&lt;doi&gt;10.1038/nature12176&lt;/doi&gt;&lt;startpage&gt;363&lt;/startpage&gt;&lt;publication_date&gt;99201306201200000000222000&lt;/publication_date&gt;&lt;url&gt;http://www.nature.com/doifinder/10.1038/nature12176&lt;/url&gt;&lt;type&gt;400&lt;/type&gt;&lt;title&gt;Distinct behavioural and network correlates of two interneuron types in prefrontal cortex.&lt;/title&gt;&lt;publisher&gt;Nature Research&lt;/publisher&gt;&lt;submission_date&gt;99201208271200000000222000&lt;/submission_date&gt;&lt;number&gt;7454&lt;/number&gt;&lt;institution&gt;Cold Spring Harbor Laboratory, 1 Bungtown Road, Cold Spring Harbor, New York 11724, USA.&lt;/institution&gt;&lt;subtype&gt;400&lt;/subtype&gt;&lt;endpage&gt;366&lt;/endpage&gt;&lt;bundle&gt;&lt;publication&gt;&lt;title&gt;Nature&lt;/title&gt;&lt;type&gt;-100&lt;/type&gt;&lt;subtype&gt;-100&lt;/subtype&gt;&lt;uuid&gt;D853899E-5230-4DC4-B195-626045983FAA&lt;/uuid&gt;&lt;/publication&gt;&lt;/bundle&gt;&lt;authors&gt;&lt;author&gt;&lt;firstName&gt;D&lt;/firstName&gt;&lt;lastName&gt;Kvitsiani&lt;/lastName&gt;&lt;/author&gt;&lt;author&gt;&lt;firstName&gt;S&lt;/firstName&gt;&lt;lastName&gt;Ranade&lt;/lastName&gt;&lt;/author&gt;&lt;author&gt;&lt;firstName&gt;B&lt;/firstName&gt;&lt;lastName&gt;Hangya&lt;/lastName&gt;&lt;/author&gt;&lt;author&gt;&lt;firstName&gt;H&lt;/firstName&gt;&lt;lastName&gt;Taniguchi&lt;/lastName&gt;&lt;/author&gt;&lt;author&gt;&lt;firstName&gt;J&lt;/firstName&gt;&lt;middleNames&gt;Z&lt;/middleNames&gt;&lt;lastName&gt;Huang&lt;/lastName&gt;&lt;/author&gt;&lt;author&gt;&lt;firstName&gt;A&lt;/firstName&gt;&lt;lastName&gt;Kepecs&lt;/lastName&gt;&lt;/author&gt;&lt;/authors&gt;&lt;/publication&gt;&lt;publication&gt;&lt;uuid&gt;7E9417BB-23DB-4CAA-BB6B-4C1528F6ACD5&lt;/uuid&gt;&lt;volume&gt;13&lt;/volume&gt;&lt;doi&gt;10.1038/nrn3171&lt;/doi&gt;&lt;startpage&gt;251&lt;/startpage&gt;&lt;publication_date&gt;99201204001200000000220000&lt;/publication_date&gt;&lt;url&gt;http://www.nature.com/doifinder/10.1038/nrn3171&lt;/url&gt;&lt;type&gt;400&lt;/type&gt;&lt;title&gt;Optogenetic investigation of neural circuits underlying brain disease in animal models.&lt;/title&gt;&lt;institution&gt;Department of Bioengineering, Stanford University, 318 Campus Drive, Clark Center, Stanford, California 94305-5444, USA. kaytye@mit.edu&lt;/institution&gt;&lt;number&gt;4&lt;/number&gt;&lt;subtype&gt;400&lt;/subtype&gt;&lt;endpage&gt;266&lt;/endpage&gt;&lt;bundle&gt;&lt;publication&gt;&lt;title&gt;Nature Reviews Neuroscience&lt;/title&gt;&lt;type&gt;-100&lt;/type&gt;&lt;subtype&gt;-100&lt;/subtype&gt;&lt;uuid&gt;0745228F-86D0-406A-8F87-10E4D596B544&lt;/uuid&gt;&lt;/publication&gt;&lt;/bundle&gt;&lt;authors&gt;&lt;author&gt;&lt;firstName&gt;Kay&lt;/firstName&gt;&lt;middleNames&gt;M&lt;/middleNames&gt;&lt;lastName&gt;Tye&lt;/lastName&gt;&lt;/author&gt;&lt;author&gt;&lt;firstName&gt;Karl&lt;/firstName&gt;&lt;lastName&gt;Deisseroth&lt;/lastName&gt;&lt;/author&gt;&lt;/authors&gt;&lt;/publication&gt;&lt;publication&gt;&lt;volume&gt;17&lt;/volume&gt;&lt;publication_date&gt;99201409211200000000222000&lt;/publication_date&gt;&lt;number&gt;11&lt;/number&gt;&lt;doi&gt;10.1038/nn.3813&lt;/doi&gt;&lt;startpage&gt;1552&lt;/startpage&gt;&lt;title&gt;Visualizing an emotional valence map in the limbic forebrain by TAI-FISH&lt;/title&gt;&lt;uuid&gt;E9DB26E0-83E6-43C7-8240-4797D2BA1428&lt;/uuid&gt;&lt;subtype&gt;400&lt;/subtype&gt;&lt;endpage&gt;1559&lt;/endpage&gt;&lt;type&gt;400&lt;/type&gt;&lt;url&gt;http://www.nature.com/doifinder/10.1038/nn.3813&lt;/url&gt;&lt;bundle&gt;&lt;publication&gt;&lt;title&gt;Nature Neuroscience&lt;/title&gt;&lt;type&gt;-100&lt;/type&gt;&lt;subtype&gt;-100&lt;/subtype&gt;&lt;uuid&gt;791E2918-2F29-4EC8-B60D-EC5690A3E80A&lt;/uuid&gt;&lt;/publication&gt;&lt;/bundle&gt;&lt;authors&gt;&lt;author&gt;&lt;firstName&gt;Jianbo&lt;/firstName&gt;&lt;lastName&gt;Xiu&lt;/lastName&gt;&lt;/author&gt;&lt;author&gt;&lt;firstName&gt;Qi&lt;/firstName&gt;&lt;lastName&gt;Zhang&lt;/lastName&gt;&lt;/author&gt;&lt;author&gt;&lt;firstName&gt;Tao&lt;/firstName&gt;&lt;lastName&gt;Zhou&lt;/lastName&gt;&lt;/author&gt;&lt;author&gt;&lt;firstName&gt;Ting-ting&lt;/firstName&gt;&lt;lastName&gt;Zhou&lt;/lastName&gt;&lt;/author&gt;&lt;author&gt;&lt;firstName&gt;T&lt;/firstName&gt;&lt;lastName&gt;Zhou&lt;/lastName&gt;&lt;/author&gt;&lt;author&gt;&lt;firstName&gt;Yang&lt;/firstName&gt;&lt;lastName&gt;Chen&lt;/lastName&gt;&lt;/author&gt;&lt;author&gt;&lt;firstName&gt;Hailan&lt;/firstName&gt;&lt;lastName&gt;Hu&lt;/lastName&gt;&lt;/author&gt;&lt;/authors&gt;&lt;/publication&gt;&lt;/publications&gt;&lt;cites&gt;&lt;/cites&gt;&lt;/citation&gt;</w:instrText>
      </w:r>
      <w:r w:rsidR="00283103">
        <w:rPr>
          <w:rFonts w:ascii="Century Schoolbook" w:hAnsi="Century Schoolbook"/>
          <w:sz w:val="24"/>
          <w:szCs w:val="24"/>
        </w:rPr>
        <w:fldChar w:fldCharType="separate"/>
      </w:r>
      <w:ins w:id="285" w:author="Alejandro De La Vega" w:date="2016-10-20T14:54:00Z">
        <w:r w:rsidR="00132E8A">
          <w:rPr>
            <w:rFonts w:eastAsiaTheme="minorEastAsia" w:cs="Cambria"/>
            <w:i/>
            <w:sz w:val="24"/>
            <w:vertAlign w:val="superscript"/>
          </w:rPr>
          <w:t>47-49</w:t>
        </w:r>
      </w:ins>
      <w:r w:rsidR="00283103">
        <w:rPr>
          <w:rFonts w:ascii="Century Schoolbook" w:hAnsi="Century Schoolbook"/>
          <w:sz w:val="24"/>
          <w:szCs w:val="24"/>
        </w:rPr>
        <w:fldChar w:fldCharType="end"/>
      </w:r>
      <w:r w:rsidR="00C564F3" w:rsidRPr="00283103">
        <w:rPr>
          <w:rStyle w:val="CommentReference"/>
          <w:rFonts w:ascii="Century Schoolbook" w:hAnsi="Century Schoolbook"/>
          <w:sz w:val="24"/>
          <w:szCs w:val="24"/>
        </w:rPr>
        <w:t>.</w:t>
      </w:r>
      <w:ins w:id="286" w:author="Alejandro De La Vega" w:date="2016-10-20T13:19:00Z">
        <w:r w:rsidR="00DB4334">
          <w:rPr>
            <w:rFonts w:ascii="Century Schoolbook" w:hAnsi="Century Schoolbook"/>
            <w:sz w:val="24"/>
            <w:szCs w:val="24"/>
          </w:rPr>
          <w:t xml:space="preserve"> S</w:t>
        </w:r>
      </w:ins>
      <w:r w:rsidR="00C564F3" w:rsidRPr="00283103">
        <w:rPr>
          <w:rFonts w:ascii="Century Schoolbook" w:hAnsi="Century Schoolbook"/>
          <w:sz w:val="24"/>
          <w:szCs w:val="24"/>
        </w:rPr>
        <w:t xml:space="preserve">ince </w:t>
      </w:r>
      <w:r w:rsidR="00D82ACD">
        <w:rPr>
          <w:rFonts w:ascii="Century Schoolbook" w:hAnsi="Century Schoolbook"/>
          <w:sz w:val="24"/>
          <w:szCs w:val="24"/>
        </w:rPr>
        <w:t>subregion</w:t>
      </w:r>
      <w:r w:rsidR="00C564F3" w:rsidRPr="00283103">
        <w:rPr>
          <w:rFonts w:ascii="Century Schoolbook" w:hAnsi="Century Schoolbook"/>
          <w:sz w:val="24"/>
          <w:szCs w:val="24"/>
        </w:rPr>
        <w:t>s o</w:t>
      </w:r>
      <w:ins w:id="287" w:author="Tal Yarkoni" w:date="2016-10-20T16:06:00Z">
        <w:r w:rsidR="009465C1">
          <w:rPr>
            <w:rFonts w:ascii="Century Schoolbook" w:hAnsi="Century Schoolbook"/>
            <w:sz w:val="24"/>
            <w:szCs w:val="24"/>
          </w:rPr>
          <w:t>n</w:t>
        </w:r>
      </w:ins>
      <w:r w:rsidR="00C564F3" w:rsidRPr="00283103">
        <w:rPr>
          <w:rFonts w:ascii="Century Schoolbook" w:hAnsi="Century Schoolbook"/>
          <w:sz w:val="24"/>
          <w:szCs w:val="24"/>
        </w:rPr>
        <w:t xml:space="preserve"> the scale readily identified by fMRI </w:t>
      </w:r>
      <w:ins w:id="288" w:author="Alejandro De La Vega" w:date="2016-10-13T17:54:00Z">
        <w:r w:rsidR="002A6ACB">
          <w:rPr>
            <w:rFonts w:ascii="Century Schoolbook" w:hAnsi="Century Schoolbook"/>
            <w:sz w:val="24"/>
            <w:szCs w:val="24"/>
          </w:rPr>
          <w:t xml:space="preserve">likely exhibit </w:t>
        </w:r>
      </w:ins>
      <w:r w:rsidR="00C564F3" w:rsidRPr="00283103">
        <w:rPr>
          <w:rFonts w:ascii="Century Schoolbook" w:hAnsi="Century Schoolbook"/>
          <w:sz w:val="24"/>
          <w:szCs w:val="24"/>
        </w:rPr>
        <w:t>aggregated</w:t>
      </w:r>
      <w:ins w:id="289" w:author="Alejandro De La Vega" w:date="2016-10-13T17:54:00Z">
        <w:r w:rsidR="002A6ACB">
          <w:rPr>
            <w:rFonts w:ascii="Century Schoolbook" w:hAnsi="Century Schoolbook"/>
            <w:sz w:val="24"/>
            <w:szCs w:val="24"/>
          </w:rPr>
          <w:t xml:space="preserve"> activity</w:t>
        </w:r>
      </w:ins>
      <w:r w:rsidR="00C564F3" w:rsidRPr="00283103">
        <w:rPr>
          <w:rFonts w:ascii="Century Schoolbook" w:hAnsi="Century Schoolbook"/>
          <w:sz w:val="24"/>
          <w:szCs w:val="24"/>
        </w:rPr>
        <w:t xml:space="preserve"> across </w:t>
      </w:r>
      <w:ins w:id="290" w:author="Alejandro De La Vega" w:date="2016-10-13T17:54:00Z">
        <w:r w:rsidR="002A6ACB">
          <w:rPr>
            <w:rFonts w:ascii="Century Schoolbook" w:hAnsi="Century Schoolbook"/>
            <w:sz w:val="24"/>
            <w:szCs w:val="24"/>
          </w:rPr>
          <w:t xml:space="preserve">distinct neuron types, the relatively low modularity of these clusters should not be surprising. </w:t>
        </w:r>
      </w:ins>
      <w:ins w:id="291" w:author="Alejandro De La Vega" w:date="2016-10-13T17:57:00Z">
        <w:r w:rsidR="002A6ACB">
          <w:rPr>
            <w:rFonts w:ascii="Century Schoolbook" w:hAnsi="Century Schoolbook"/>
            <w:sz w:val="24"/>
            <w:szCs w:val="24"/>
          </w:rPr>
          <w:t>Rather,</w:t>
        </w:r>
      </w:ins>
      <w:ins w:id="292" w:author="Alejandro De La Vega" w:date="2016-10-13T17:58:00Z">
        <w:r w:rsidR="002A6ACB">
          <w:rPr>
            <w:rFonts w:ascii="Century Schoolbook" w:hAnsi="Century Schoolbook"/>
            <w:sz w:val="24"/>
            <w:szCs w:val="24"/>
          </w:rPr>
          <w:t xml:space="preserve"> </w:t>
        </w:r>
      </w:ins>
      <w:ins w:id="293" w:author="Alejandro De La Vega" w:date="2016-10-20T13:19:00Z">
        <w:r w:rsidR="006110E4">
          <w:rPr>
            <w:rFonts w:ascii="Century Schoolbook" w:hAnsi="Century Schoolbook"/>
            <w:sz w:val="24"/>
            <w:szCs w:val="24"/>
          </w:rPr>
          <w:t>given that</w:t>
        </w:r>
      </w:ins>
      <w:ins w:id="294" w:author="Alejandro De La Vega" w:date="2016-10-13T17:58:00Z">
        <w:r w:rsidR="002A6ACB">
          <w:rPr>
            <w:rFonts w:ascii="Century Schoolbook" w:hAnsi="Century Schoolbook"/>
            <w:sz w:val="24"/>
            <w:szCs w:val="24"/>
          </w:rPr>
          <w:t xml:space="preserve"> the distribution of distinct neuron populations </w:t>
        </w:r>
      </w:ins>
      <w:ins w:id="295" w:author="Alejandro De La Vega" w:date="2016-10-20T13:19:00Z">
        <w:r w:rsidR="006110E4">
          <w:rPr>
            <w:rFonts w:ascii="Century Schoolbook" w:hAnsi="Century Schoolbook"/>
            <w:sz w:val="24"/>
            <w:szCs w:val="24"/>
          </w:rPr>
          <w:t>likely</w:t>
        </w:r>
      </w:ins>
      <w:ins w:id="296" w:author="Alejandro De La Vega" w:date="2016-10-13T17:58:00Z">
        <w:r w:rsidR="002A6ACB">
          <w:rPr>
            <w:rFonts w:ascii="Century Schoolbook" w:hAnsi="Century Schoolbook"/>
            <w:sz w:val="24"/>
            <w:szCs w:val="24"/>
          </w:rPr>
          <w:t xml:space="preserve"> </w:t>
        </w:r>
      </w:ins>
      <w:ins w:id="297" w:author="Alejandro De La Vega" w:date="2016-10-20T13:19:00Z">
        <w:r w:rsidR="006110E4">
          <w:rPr>
            <w:rFonts w:ascii="Century Schoolbook" w:hAnsi="Century Schoolbook"/>
            <w:sz w:val="24"/>
            <w:szCs w:val="24"/>
          </w:rPr>
          <w:t>varies</w:t>
        </w:r>
      </w:ins>
      <w:ins w:id="298" w:author="Alejandro De La Vega" w:date="2016-10-13T17:58:00Z">
        <w:r w:rsidR="002A6ACB">
          <w:rPr>
            <w:rFonts w:ascii="Century Schoolbook" w:hAnsi="Century Schoolbook"/>
            <w:sz w:val="24"/>
            <w:szCs w:val="24"/>
          </w:rPr>
          <w:t xml:space="preserve"> across association cortex, </w:t>
        </w:r>
      </w:ins>
      <w:r w:rsidR="00C564F3" w:rsidRPr="00283103">
        <w:rPr>
          <w:rFonts w:ascii="Century Schoolbook" w:hAnsi="Century Schoolbook"/>
          <w:sz w:val="24"/>
          <w:szCs w:val="24"/>
        </w:rPr>
        <w:t xml:space="preserve">one would expect </w:t>
      </w:r>
      <w:ins w:id="299" w:author="Alejandro De La Vega" w:date="2016-10-13T17:58:00Z">
        <w:r w:rsidR="002A6ACB">
          <w:rPr>
            <w:rFonts w:ascii="Century Schoolbook" w:hAnsi="Century Schoolbook"/>
            <w:sz w:val="24"/>
            <w:szCs w:val="24"/>
          </w:rPr>
          <w:t>individual regions</w:t>
        </w:r>
      </w:ins>
      <w:r w:rsidR="00C564F3">
        <w:rPr>
          <w:rFonts w:ascii="Century Schoolbook" w:hAnsi="Century Schoolbook"/>
          <w:sz w:val="24"/>
          <w:szCs w:val="24"/>
        </w:rPr>
        <w:t xml:space="preserve"> </w:t>
      </w:r>
      <w:r w:rsidR="00283103">
        <w:rPr>
          <w:rFonts w:ascii="Century Schoolbook" w:hAnsi="Century Schoolbook"/>
          <w:sz w:val="24"/>
          <w:szCs w:val="24"/>
        </w:rPr>
        <w:t>to</w:t>
      </w:r>
      <w:r w:rsidR="00C564F3">
        <w:rPr>
          <w:rFonts w:ascii="Century Schoolbook" w:hAnsi="Century Schoolbook"/>
          <w:sz w:val="24"/>
          <w:szCs w:val="24"/>
        </w:rPr>
        <w:t xml:space="preserve"> exhibit subtly </w:t>
      </w:r>
      <w:ins w:id="300" w:author="Alejandro De La Vega" w:date="2016-10-13T17:59:00Z">
        <w:r w:rsidR="002A6ACB">
          <w:rPr>
            <w:rFonts w:ascii="Century Schoolbook" w:hAnsi="Century Schoolbook"/>
            <w:sz w:val="24"/>
            <w:szCs w:val="24"/>
          </w:rPr>
          <w:t xml:space="preserve">varying associations to a wide range of psychological states. </w:t>
        </w:r>
      </w:ins>
    </w:p>
    <w:p w14:paraId="061BCCAE" w14:textId="670F3D47" w:rsidR="001F0EC2" w:rsidRDefault="003A50F8">
      <w:pPr>
        <w:pStyle w:val="Normal1"/>
        <w:ind w:firstLine="0"/>
        <w:rPr>
          <w:rFonts w:ascii="Century Schoolbook" w:eastAsia="Century Schoolbook" w:hAnsi="Century Schoolbook" w:cs="Century Schoolbook"/>
          <w:sz w:val="24"/>
          <w:szCs w:val="24"/>
        </w:rPr>
      </w:pPr>
      <w:r w:rsidRPr="00055A4D">
        <w:rPr>
          <w:rFonts w:ascii="Century Schoolbook" w:hAnsi="Century Schoolbook"/>
          <w:sz w:val="24"/>
          <w:szCs w:val="24"/>
        </w:rPr>
        <w:tab/>
      </w:r>
      <w:r w:rsidR="00FB0FD1">
        <w:rPr>
          <w:rFonts w:ascii="Century Schoolbook" w:hAnsi="Century Schoolbook"/>
          <w:sz w:val="24"/>
          <w:szCs w:val="24"/>
        </w:rPr>
        <w:t>Indeed, in the present study we observed</w:t>
      </w:r>
      <w:r w:rsidR="00116FBF">
        <w:rPr>
          <w:rFonts w:ascii="Century Schoolbook" w:eastAsia="Century Schoolbook" w:hAnsi="Century Schoolbook" w:cs="Century Schoolbook"/>
          <w:sz w:val="24"/>
          <w:szCs w:val="24"/>
        </w:rPr>
        <w:t xml:space="preserve"> substantial functional heterogeneity within each </w:t>
      </w:r>
      <w:r w:rsidR="000C2B21">
        <w:rPr>
          <w:rFonts w:ascii="Century Schoolbook" w:eastAsia="Century Schoolbook" w:hAnsi="Century Schoolbook" w:cs="Century Schoolbook"/>
          <w:sz w:val="24"/>
          <w:szCs w:val="24"/>
        </w:rPr>
        <w:t>network</w:t>
      </w:r>
      <w:r w:rsidRPr="2CB9C50C">
        <w:rPr>
          <w:rFonts w:ascii="Century Schoolbook" w:eastAsia="Century Schoolbook" w:hAnsi="Century Schoolbook" w:cs="Century Schoolbook"/>
          <w:sz w:val="24"/>
          <w:szCs w:val="24"/>
        </w:rPr>
        <w:t xml:space="preserve"> </w:t>
      </w:r>
      <w:r w:rsidR="009471A7">
        <w:rPr>
          <w:rFonts w:ascii="Century Schoolbook" w:eastAsia="Century Schoolbook" w:hAnsi="Century Schoolbook" w:cs="Century Schoolbook"/>
          <w:sz w:val="24"/>
          <w:szCs w:val="24"/>
        </w:rPr>
        <w:t xml:space="preserve">and dissociable psychological profiles for regions within the same network. </w:t>
      </w:r>
      <w:r w:rsidR="007E7322">
        <w:rPr>
          <w:rFonts w:ascii="Century Schoolbook" w:eastAsia="Century Schoolbook" w:hAnsi="Century Schoolbook" w:cs="Century Schoolbook"/>
          <w:sz w:val="24"/>
          <w:szCs w:val="24"/>
        </w:rPr>
        <w:t>That is</w:t>
      </w:r>
      <w:r w:rsidR="001572D9">
        <w:rPr>
          <w:rFonts w:ascii="Century Schoolbook" w:eastAsia="Century Schoolbook" w:hAnsi="Century Schoolbook" w:cs="Century Schoolbook"/>
          <w:sz w:val="24"/>
          <w:szCs w:val="24"/>
        </w:rPr>
        <w:t xml:space="preserve">, although psychological states are not modularized into individual regions, the multivariate psychological profiles we </w:t>
      </w:r>
      <w:ins w:id="301" w:author="Alejandro De La Vega" w:date="2016-10-13T18:01:00Z">
        <w:r w:rsidR="009D6E84">
          <w:rPr>
            <w:rFonts w:ascii="Century Schoolbook" w:eastAsia="Century Schoolbook" w:hAnsi="Century Schoolbook" w:cs="Century Schoolbook"/>
            <w:sz w:val="24"/>
            <w:szCs w:val="24"/>
          </w:rPr>
          <w:t xml:space="preserve">generated </w:t>
        </w:r>
      </w:ins>
      <w:r w:rsidR="001572D9">
        <w:rPr>
          <w:rFonts w:ascii="Century Schoolbook" w:eastAsia="Century Schoolbook" w:hAnsi="Century Schoolbook" w:cs="Century Schoolbook"/>
          <w:sz w:val="24"/>
          <w:szCs w:val="24"/>
        </w:rPr>
        <w:t xml:space="preserve">for each region </w:t>
      </w:r>
      <w:r w:rsidR="009471A7">
        <w:rPr>
          <w:rFonts w:ascii="Century Schoolbook" w:eastAsia="Century Schoolbook" w:hAnsi="Century Schoolbook" w:cs="Century Schoolbook"/>
          <w:sz w:val="24"/>
          <w:szCs w:val="24"/>
        </w:rPr>
        <w:t>can be used to ascribe</w:t>
      </w:r>
      <w:r w:rsidR="001572D9">
        <w:rPr>
          <w:rFonts w:ascii="Century Schoolbook" w:eastAsia="Century Schoolbook" w:hAnsi="Century Schoolbook" w:cs="Century Schoolbook"/>
          <w:sz w:val="24"/>
          <w:szCs w:val="24"/>
        </w:rPr>
        <w:t xml:space="preserve"> </w:t>
      </w:r>
      <w:r w:rsidR="009D6E84">
        <w:rPr>
          <w:rFonts w:ascii="Century Schoolbook" w:eastAsia="Century Schoolbook" w:hAnsi="Century Schoolbook" w:cs="Century Schoolbook"/>
          <w:sz w:val="24"/>
          <w:szCs w:val="24"/>
        </w:rPr>
        <w:t xml:space="preserve">distinct </w:t>
      </w:r>
      <w:r w:rsidR="001572D9">
        <w:rPr>
          <w:rFonts w:ascii="Century Schoolbook" w:eastAsia="Century Schoolbook" w:hAnsi="Century Schoolbook" w:cs="Century Schoolbook"/>
          <w:sz w:val="24"/>
          <w:szCs w:val="24"/>
        </w:rPr>
        <w:t>roles for each region within the broader network.</w:t>
      </w:r>
      <w:r w:rsidR="007E7322">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 xml:space="preserve">For instance, although </w:t>
      </w:r>
      <w:r w:rsidR="001572D9">
        <w:rPr>
          <w:rFonts w:ascii="Century Schoolbook" w:eastAsia="Century Schoolbook" w:hAnsi="Century Schoolbook" w:cs="Century Schoolbook"/>
          <w:sz w:val="24"/>
          <w:szCs w:val="24"/>
        </w:rPr>
        <w:t>all</w:t>
      </w:r>
      <w:r w:rsidRPr="2CB9C50C">
        <w:rPr>
          <w:rFonts w:ascii="Century Schoolbook" w:eastAsia="Century Schoolbook" w:hAnsi="Century Schoolbook" w:cs="Century Schoolbook"/>
          <w:sz w:val="24"/>
          <w:szCs w:val="24"/>
        </w:rPr>
        <w:t xml:space="preserve"> </w:t>
      </w:r>
      <w:r w:rsidR="001572D9">
        <w:rPr>
          <w:rFonts w:ascii="Century Schoolbook" w:eastAsia="Century Schoolbook" w:hAnsi="Century Schoolbook" w:cs="Century Schoolbook"/>
          <w:sz w:val="24"/>
          <w:szCs w:val="24"/>
        </w:rPr>
        <w:t>fronto-parietal</w:t>
      </w:r>
      <w:r w:rsidRPr="2CB9C50C">
        <w:rPr>
          <w:rFonts w:ascii="Century Schoolbook" w:eastAsia="Century Schoolbook" w:hAnsi="Century Schoolbook" w:cs="Century Schoolbook"/>
          <w:sz w:val="24"/>
          <w:szCs w:val="24"/>
        </w:rPr>
        <w:t xml:space="preserve"> regions were associated with </w:t>
      </w:r>
      <w:r w:rsidR="001572D9">
        <w:rPr>
          <w:rFonts w:ascii="Century Schoolbook" w:eastAsia="Century Schoolbook" w:hAnsi="Century Schoolbook" w:cs="Century Schoolbook"/>
          <w:sz w:val="24"/>
          <w:szCs w:val="24"/>
        </w:rPr>
        <w:t xml:space="preserve">various </w:t>
      </w:r>
      <w:r w:rsidRPr="2CB9C50C">
        <w:rPr>
          <w:rFonts w:ascii="Century Schoolbook" w:eastAsia="Century Schoolbook" w:hAnsi="Century Schoolbook" w:cs="Century Schoolbook"/>
          <w:sz w:val="24"/>
          <w:szCs w:val="24"/>
        </w:rPr>
        <w:t xml:space="preserve">core executive functions, only IFJ showed additionally robust associations with high and low level motor function. </w:t>
      </w:r>
      <w:r w:rsidR="001572D9">
        <w:rPr>
          <w:rFonts w:ascii="Century Schoolbook" w:eastAsia="Century Schoolbook" w:hAnsi="Century Schoolbook" w:cs="Century Schoolbook"/>
          <w:sz w:val="24"/>
          <w:szCs w:val="24"/>
        </w:rPr>
        <w:t xml:space="preserve">Thus, it is plausible that IFJ may play an important role in </w:t>
      </w:r>
      <w:r w:rsidRPr="2CB9C50C">
        <w:rPr>
          <w:rFonts w:ascii="Century Schoolbook" w:eastAsia="Century Schoolbook" w:hAnsi="Century Schoolbook" w:cs="Century Schoolbook"/>
          <w:sz w:val="24"/>
          <w:szCs w:val="24"/>
        </w:rPr>
        <w:t xml:space="preserve">biasing motoric representations in support of </w:t>
      </w:r>
      <w:r w:rsidR="001572D9" w:rsidRPr="2CB9C50C">
        <w:rPr>
          <w:rFonts w:ascii="Century Schoolbook" w:eastAsia="Century Schoolbook" w:hAnsi="Century Schoolbook" w:cs="Century Schoolbook"/>
          <w:sz w:val="24"/>
          <w:szCs w:val="24"/>
        </w:rPr>
        <w:t>high-level</w:t>
      </w:r>
      <w:r w:rsidRPr="2CB9C50C">
        <w:rPr>
          <w:rFonts w:ascii="Century Schoolbook" w:eastAsia="Century Schoolbook" w:hAnsi="Century Schoolbook" w:cs="Century Schoolbook"/>
          <w:sz w:val="24"/>
          <w:szCs w:val="24"/>
        </w:rPr>
        <w:t xml:space="preserve"> goals</w:t>
      </w:r>
      <w:r w:rsidR="001572D9">
        <w:rPr>
          <w:rFonts w:ascii="Century Schoolbook" w:eastAsia="Century Schoolbook" w:hAnsi="Century Schoolbook" w:cs="Century Schoolbook"/>
          <w:sz w:val="24"/>
          <w:szCs w:val="24"/>
        </w:rPr>
        <w:t xml:space="preserve"> represented in a distributed fashion throughout the network</w:t>
      </w:r>
      <w:r w:rsidRPr="2CB9C50C">
        <w:rPr>
          <w:rFonts w:ascii="Century Schoolbook" w:eastAsia="Century Schoolbook" w:hAnsi="Century Schoolbook" w:cs="Century Schoolbook"/>
          <w:sz w:val="24"/>
          <w:szCs w:val="24"/>
        </w:rPr>
        <w:t>. In contrast, area 9/46v in mid-DLPFC was the region most strongly recruited by core executive processes, but showed no associations with ‘lower-level’ processes such as attention and motor function, suggesting this region is more important for the biasing of abstract representations in more domain-specific regions of posterior cortex</w:t>
      </w:r>
      <w:r w:rsidRPr="2CB9C50C">
        <w:fldChar w:fldCharType="begin"/>
      </w:r>
      <w:r w:rsidR="00132E8A">
        <w:rPr>
          <w:rFonts w:ascii="Century Schoolbook" w:hAnsi="Century Schoolbook"/>
          <w:sz w:val="24"/>
          <w:szCs w:val="24"/>
        </w:rPr>
        <w:instrText xml:space="preserve"> ADDIN PAPERS2_CITATIONS &lt;citation&gt;&lt;uuid&gt;79D3CCB1-4E03-480B-BE28-E871314A658C&lt;/uuid&gt;&lt;priority&gt;0&lt;/priority&gt;&lt;publications&gt;&lt;publication&gt;&lt;volume&gt;12&lt;/volume&gt;&lt;publication_date&gt;99200805001200000000220000&lt;/publication_date&gt;&lt;number&gt;5&lt;/number&gt;&lt;doi&gt;10.1016/j.tics.2008.02.004&lt;/doi&gt;&lt;startpage&gt;193&lt;/startpage&gt;&lt;title&gt;Cognitive control, hierarchy, and the rostro–caudal organization of the frontal lobes&lt;/title&gt;&lt;uuid&gt;15116BC6-61FC-4297-AE47-8278D7ACAB60&lt;/uuid&gt;&lt;subtype&gt;400&lt;/subtype&gt;&lt;endpage&gt;200&lt;/endpage&gt;&lt;type&gt;400&lt;/type&gt;&lt;url&gt;http://linkinghub.elsevier.com/retrieve/pii/S1364661308000612&lt;/url&gt;&lt;bundle&gt;&lt;publication&gt;&lt;publisher&gt;Elsevier Ltd&lt;/publisher&gt;&lt;title&gt;Trends in Cognitive Sciences&lt;/title&gt;&lt;type&gt;-100&lt;/type&gt;&lt;subtype&gt;-100&lt;/subtype&gt;&lt;uuid&gt;5BD0FF0C-2649-4D8B-979F-ED87896BC93C&lt;/uuid&gt;&lt;/publication&gt;&lt;/bundle&gt;&lt;authors&gt;&lt;author&gt;&lt;firstName&gt;David&lt;/firstName&gt;&lt;lastName&gt;Badre&lt;/lastName&gt;&lt;/author&gt;&lt;/authors&gt;&lt;/publication&gt;&lt;/publications&gt;&lt;cites&gt;&lt;/cites&gt;&lt;/citation&gt;</w:instrText>
      </w:r>
      <w:r w:rsidRPr="2CB9C50C">
        <w:rPr>
          <w:rFonts w:ascii="Century Schoolbook" w:hAnsi="Century Schoolbook"/>
          <w:sz w:val="24"/>
          <w:szCs w:val="24"/>
        </w:rPr>
        <w:fldChar w:fldCharType="separate"/>
      </w:r>
      <w:ins w:id="302" w:author="Alejandro De La Vega" w:date="2016-10-20T14:54:00Z">
        <w:r w:rsidR="00132E8A">
          <w:rPr>
            <w:rFonts w:ascii="Helvetica" w:eastAsiaTheme="minorEastAsia" w:hAnsi="Helvetica" w:cs="Helvetica"/>
            <w:i/>
            <w:sz w:val="24"/>
            <w:vertAlign w:val="superscript"/>
          </w:rPr>
          <w:t>60</w:t>
        </w:r>
      </w:ins>
      <w:r w:rsidRPr="2CB9C50C">
        <w:fldChar w:fldCharType="end"/>
      </w:r>
      <w:r w:rsidRPr="2CB9C50C">
        <w:rPr>
          <w:rFonts w:ascii="Century Schoolbook" w:eastAsia="Century Schoolbook" w:hAnsi="Century Schoolbook" w:cs="Century Schoolbook"/>
          <w:sz w:val="24"/>
          <w:szCs w:val="24"/>
        </w:rPr>
        <w:t>.</w:t>
      </w:r>
      <w:r w:rsidR="001572D9">
        <w:rPr>
          <w:rFonts w:ascii="Century Schoolbook" w:eastAsia="Century Schoolbook" w:hAnsi="Century Schoolbook" w:cs="Century Schoolbook"/>
          <w:sz w:val="24"/>
          <w:szCs w:val="24"/>
        </w:rPr>
        <w:t xml:space="preserve"> </w:t>
      </w:r>
    </w:p>
    <w:p w14:paraId="12B4AF12" w14:textId="44DF1227" w:rsidR="005F3DB1" w:rsidRPr="00055A4D" w:rsidRDefault="00332B6C" w:rsidP="005F3DB1">
      <w:pPr>
        <w:pStyle w:val="Normal1"/>
        <w:ind w:firstLine="720"/>
        <w:rPr>
          <w:rFonts w:ascii="Century Schoolbook" w:hAnsi="Century Schoolbook"/>
          <w:sz w:val="24"/>
          <w:szCs w:val="24"/>
        </w:rPr>
      </w:pPr>
      <w:r w:rsidRPr="00055A4D">
        <w:rPr>
          <w:rFonts w:ascii="Century Schoolbook" w:hAnsi="Century Schoolbook"/>
          <w:sz w:val="24"/>
          <w:szCs w:val="24"/>
        </w:rPr>
        <w:t>Although the present results provide a comprehensive view into the functional organization of LFC, several challenges remain. More broadly, a</w:t>
      </w:r>
      <w:r w:rsidR="005F3DB1" w:rsidRPr="00055A4D">
        <w:rPr>
          <w:rFonts w:ascii="Century Schoolbook" w:hAnsi="Century Schoolbook"/>
          <w:sz w:val="24"/>
          <w:szCs w:val="24"/>
        </w:rPr>
        <w:t xml:space="preserve"> difficult challenge in cognitive neuroscience is developing the appropriate psychological constructs that distinguish activity in related brain regions. Appropriately modeling the differences between nuanced psychological concepts is particularly difficult for large-scale meta-analyses, as there is no established ontology of psychological constructs, unlike in fields such as genetics</w:t>
      </w:r>
      <w:r w:rsidR="005378F7">
        <w:rPr>
          <w:rFonts w:ascii="Century Schoolbook" w:hAnsi="Century Schoolbook"/>
          <w:sz w:val="24"/>
          <w:szCs w:val="24"/>
        </w:rPr>
        <w:fldChar w:fldCharType="begin"/>
      </w:r>
      <w:r w:rsidR="00132E8A">
        <w:rPr>
          <w:rFonts w:ascii="Century Schoolbook" w:hAnsi="Century Schoolbook"/>
          <w:sz w:val="24"/>
          <w:szCs w:val="24"/>
        </w:rPr>
        <w:instrText xml:space="preserve"> ADDIN PAPERS2_CITATIONS &lt;citation&gt;&lt;uuid&gt;9A881582-22EF-46F3-9EA2-0DD1764398EE&lt;/uuid&gt;&lt;priority&gt;0&lt;/priority&gt;&lt;publications&gt;&lt;publication&gt;&lt;uuid&gt;A19E0A39-5F5B-4FAD-ADB9-509A266C1E21&lt;/uuid&gt;&lt;volume&gt;25&lt;/volume&gt;&lt;doi&gt;10.1038/75556&lt;/doi&gt;&lt;startpage&gt;25&lt;/startpage&gt;&lt;publication_date&gt;99200005001200000000220000&lt;/publication_date&gt;&lt;url&gt;http://www.nature.com/doifinder/10.1038/75556&lt;/url&gt;&lt;type&gt;400&lt;/type&gt;&lt;title&gt;Gene ontology: tool for the unification of biology. The Gene Ontology Consortium.&lt;/title&gt;&lt;institution&gt;Department of Genetics, Stanford University School of Medicine, California, USA. cherry@stanford.edu&lt;/institution&gt;&lt;number&gt;1&lt;/number&gt;&lt;subtype&gt;400&lt;/subtype&gt;&lt;endpage&gt;29&lt;/endpage&gt;&lt;bundle&gt;&lt;publication&gt;&lt;title&gt;Nature genetics&lt;/title&gt;&lt;type&gt;-100&lt;/type&gt;&lt;subtype&gt;-100&lt;/subtype&gt;&lt;uuid&gt;1BE77392-77BF-4C99-88A3-7576295E7709&lt;/uuid&gt;&lt;/publication&gt;&lt;/bundle&gt;&lt;authors&gt;&lt;author&gt;&lt;firstName&gt;M&lt;/firstName&gt;&lt;lastName&gt;Ashburner&lt;/lastName&gt;&lt;/author&gt;&lt;author&gt;&lt;firstName&gt;C&lt;/firstName&gt;&lt;middleNames&gt;A&lt;/middleNames&gt;&lt;lastName&gt;Ball&lt;/lastName&gt;&lt;/author&gt;&lt;author&gt;&lt;firstName&gt;J&lt;/firstName&gt;&lt;middleNames&gt;A&lt;/middleNames&gt;&lt;lastName&gt;Blake&lt;/lastName&gt;&lt;/author&gt;&lt;author&gt;&lt;firstName&gt;D&lt;/firstName&gt;&lt;lastName&gt;Botstein&lt;/lastName&gt;&lt;/author&gt;&lt;author&gt;&lt;firstName&gt;H&lt;/firstName&gt;&lt;lastName&gt;Butler&lt;/lastName&gt;&lt;/author&gt;&lt;author&gt;&lt;firstName&gt;J&lt;/firstName&gt;&lt;middleNames&gt;M&lt;/middleNames&gt;&lt;lastName&gt;Cherry&lt;/lastName&gt;&lt;/author&gt;&lt;author&gt;&lt;firstName&gt;A&lt;/firstName&gt;&lt;middleNames&gt;P&lt;/middleNames&gt;&lt;lastName&gt;Davis&lt;/lastName&gt;&lt;/author&gt;&lt;author&gt;&lt;firstName&gt;K&lt;/firstName&gt;&lt;lastName&gt;Dolinski&lt;/lastName&gt;&lt;/author&gt;&lt;author&gt;&lt;firstName&gt;S&lt;/firstName&gt;&lt;middleNames&gt;S&lt;/middleNames&gt;&lt;lastName&gt;Dwight&lt;/lastName&gt;&lt;/author&gt;&lt;author&gt;&lt;firstName&gt;J&lt;/firstName&gt;&lt;middleNames&gt;T&lt;/middleNames&gt;&lt;lastName&gt;Eppig&lt;/lastName&gt;&lt;/author&gt;&lt;author&gt;&lt;firstName&gt;M&lt;/firstName&gt;&lt;middleNames&gt;A&lt;/middleNames&gt;&lt;lastName&gt;Harris&lt;/lastName&gt;&lt;/author&gt;&lt;author&gt;&lt;firstName&gt;D&lt;/firstName&gt;&lt;middleNames&gt;P&lt;/middleNames&gt;&lt;lastName&gt;Hill&lt;/lastName&gt;&lt;/author&gt;&lt;author&gt;&lt;firstName&gt;L&lt;/firstName&gt;&lt;lastName&gt;Issel-Tarver&lt;/lastName&gt;&lt;/author&gt;&lt;author&gt;&lt;firstName&gt;A&lt;/firstName&gt;&lt;lastName&gt;Kasarskis&lt;/lastName&gt;&lt;/author&gt;&lt;author&gt;&lt;firstName&gt;S&lt;/firstName&gt;&lt;lastName&gt;Lewis&lt;/lastName&gt;&lt;/author&gt;&lt;author&gt;&lt;firstName&gt;J&lt;/firstName&gt;&lt;middleNames&gt;C&lt;/middleNames&gt;&lt;lastName&gt;Matese&lt;/lastName&gt;&lt;/author&gt;&lt;author&gt;&lt;firstName&gt;J&lt;/firstName&gt;&lt;middleNames&gt;E&lt;/middleNames&gt;&lt;lastName&gt;Richardson&lt;/lastName&gt;&lt;/author&gt;&lt;author&gt;&lt;firstName&gt;M&lt;/firstName&gt;&lt;lastName&gt;Ringwald&lt;/lastName&gt;&lt;/author&gt;&lt;author&gt;&lt;firstName&gt;G&lt;/firstName&gt;&lt;middleNames&gt;M&lt;/middleNames&gt;&lt;lastName&gt;Rubin&lt;/lastName&gt;&lt;/author&gt;&lt;author&gt;&lt;firstName&gt;G&lt;/firstName&gt;&lt;lastName&gt;Sherlock&lt;/lastName&gt;&lt;/author&gt;&lt;/authors&gt;&lt;/publication&gt;&lt;/publications&gt;&lt;cites&gt;&lt;/cites&gt;&lt;/citation&gt;</w:instrText>
      </w:r>
      <w:r w:rsidR="005378F7">
        <w:rPr>
          <w:rFonts w:ascii="Century Schoolbook" w:hAnsi="Century Schoolbook"/>
          <w:sz w:val="24"/>
          <w:szCs w:val="24"/>
        </w:rPr>
        <w:fldChar w:fldCharType="separate"/>
      </w:r>
      <w:ins w:id="303" w:author="Alejandro De La Vega" w:date="2016-10-20T14:54:00Z">
        <w:r w:rsidR="00132E8A">
          <w:rPr>
            <w:rFonts w:eastAsiaTheme="minorEastAsia" w:cs="Cambria"/>
            <w:i/>
            <w:sz w:val="24"/>
            <w:vertAlign w:val="superscript"/>
          </w:rPr>
          <w:t>61</w:t>
        </w:r>
      </w:ins>
      <w:r w:rsidR="005378F7">
        <w:rPr>
          <w:rFonts w:ascii="Century Schoolbook" w:hAnsi="Century Schoolbook"/>
          <w:sz w:val="24"/>
          <w:szCs w:val="24"/>
        </w:rPr>
        <w:fldChar w:fldCharType="end"/>
      </w:r>
      <w:r w:rsidR="005F3DB1" w:rsidRPr="00055A4D">
        <w:rPr>
          <w:rFonts w:ascii="Century Schoolbook" w:hAnsi="Century Schoolbook"/>
          <w:sz w:val="24"/>
          <w:szCs w:val="24"/>
        </w:rPr>
        <w:t>. In the present study, we used a data-driven set of topics derived from the abstracts of fMRI papers to represent major psychological phenomena. Although these topics are a major improvement on more simple term</w:t>
      </w:r>
      <w:ins w:id="304" w:author="Tal Yarkoni" w:date="2016-10-20T16:08:00Z">
        <w:r w:rsidR="009A7CFA">
          <w:rPr>
            <w:rFonts w:ascii="Century Schoolbook" w:hAnsi="Century Schoolbook"/>
            <w:sz w:val="24"/>
            <w:szCs w:val="24"/>
          </w:rPr>
          <w:t>-</w:t>
        </w:r>
      </w:ins>
      <w:r w:rsidR="005F3DB1" w:rsidRPr="00055A4D">
        <w:rPr>
          <w:rFonts w:ascii="Century Schoolbook" w:hAnsi="Century Schoolbook"/>
          <w:sz w:val="24"/>
          <w:szCs w:val="24"/>
        </w:rPr>
        <w:t xml:space="preserve">based features, due to their data-driven nature they are likely to </w:t>
      </w:r>
      <w:ins w:id="305" w:author="Tal Yarkoni" w:date="2016-10-20T16:09:00Z">
        <w:r w:rsidR="009A7CFA">
          <w:rPr>
            <w:rFonts w:ascii="Century Schoolbook" w:hAnsi="Century Schoolbook"/>
            <w:sz w:val="24"/>
            <w:szCs w:val="24"/>
          </w:rPr>
          <w:t>imperfectly capture</w:t>
        </w:r>
        <w:r w:rsidR="009A7CFA" w:rsidRPr="00055A4D">
          <w:rPr>
            <w:rFonts w:ascii="Century Schoolbook" w:hAnsi="Century Schoolbook"/>
            <w:sz w:val="24"/>
            <w:szCs w:val="24"/>
          </w:rPr>
          <w:t xml:space="preserve"> </w:t>
        </w:r>
      </w:ins>
      <w:r w:rsidR="005F3DB1" w:rsidRPr="00055A4D">
        <w:rPr>
          <w:rFonts w:ascii="Century Schoolbook" w:hAnsi="Century Schoolbook"/>
          <w:sz w:val="24"/>
          <w:szCs w:val="24"/>
        </w:rPr>
        <w:t xml:space="preserve">psychological </w:t>
      </w:r>
      <w:r w:rsidRPr="00055A4D">
        <w:rPr>
          <w:rFonts w:ascii="Century Schoolbook" w:hAnsi="Century Schoolbook"/>
          <w:sz w:val="24"/>
          <w:szCs w:val="24"/>
        </w:rPr>
        <w:t>dimensions that</w:t>
      </w:r>
      <w:r w:rsidR="005F3DB1" w:rsidRPr="00055A4D">
        <w:rPr>
          <w:rFonts w:ascii="Century Schoolbook" w:hAnsi="Century Schoolbook"/>
          <w:sz w:val="24"/>
          <w:szCs w:val="24"/>
        </w:rPr>
        <w:t xml:space="preserve"> are hypothesized to be important for differentiating regions. For example, in our set of 60 topics, only a single topic represented </w:t>
      </w:r>
      <w:r w:rsidR="00D10751" w:rsidRPr="00055A4D">
        <w:rPr>
          <w:rFonts w:ascii="Century Schoolbook" w:hAnsi="Century Schoolbook"/>
          <w:sz w:val="24"/>
          <w:szCs w:val="24"/>
        </w:rPr>
        <w:t>long-term</w:t>
      </w:r>
      <w:r w:rsidR="005F3DB1" w:rsidRPr="00055A4D">
        <w:rPr>
          <w:rFonts w:ascii="Century Schoolbook" w:hAnsi="Century Schoolbook"/>
          <w:sz w:val="24"/>
          <w:szCs w:val="24"/>
        </w:rPr>
        <w:t xml:space="preserve"> memory function, and likely combined memory retrieval and autobiographical memory processes. Although the Neurosynth framework allows researchers to develop custom meta-analyses that can be used to test apriori predictions, the myriad of combinations in which studies can be combined is not conducive to </w:t>
      </w:r>
      <w:ins w:id="306" w:author="Alejandro De La Vega" w:date="2016-10-13T18:05:00Z">
        <w:r w:rsidR="009D6E84">
          <w:rPr>
            <w:rFonts w:ascii="Century Schoolbook" w:hAnsi="Century Schoolbook"/>
            <w:sz w:val="24"/>
            <w:szCs w:val="24"/>
          </w:rPr>
          <w:t>determining</w:t>
        </w:r>
        <w:r w:rsidR="009D6E84" w:rsidRPr="00055A4D">
          <w:rPr>
            <w:rFonts w:ascii="Century Schoolbook" w:hAnsi="Century Schoolbook"/>
            <w:sz w:val="24"/>
            <w:szCs w:val="24"/>
          </w:rPr>
          <w:t xml:space="preserve"> </w:t>
        </w:r>
      </w:ins>
      <w:r w:rsidR="005F3DB1" w:rsidRPr="00055A4D">
        <w:rPr>
          <w:rFonts w:ascii="Century Schoolbook" w:hAnsi="Century Schoolbook"/>
          <w:sz w:val="24"/>
          <w:szCs w:val="24"/>
        </w:rPr>
        <w:t xml:space="preserve">the </w:t>
      </w:r>
      <w:ins w:id="307" w:author="Alejandro De La Vega" w:date="2016-10-13T18:03:00Z">
        <w:r w:rsidR="009D6E84">
          <w:rPr>
            <w:rFonts w:ascii="Century Schoolbook" w:hAnsi="Century Schoolbook"/>
            <w:sz w:val="24"/>
            <w:szCs w:val="24"/>
          </w:rPr>
          <w:t xml:space="preserve">psychological </w:t>
        </w:r>
      </w:ins>
      <w:r w:rsidR="005F3DB1" w:rsidRPr="00055A4D">
        <w:rPr>
          <w:rFonts w:ascii="Century Schoolbook" w:hAnsi="Century Schoolbook"/>
          <w:sz w:val="24"/>
          <w:szCs w:val="24"/>
        </w:rPr>
        <w:t xml:space="preserve">dimensions </w:t>
      </w:r>
      <w:ins w:id="308" w:author="Alejandro De La Vega" w:date="2016-10-13T18:05:00Z">
        <w:r w:rsidR="009D6E84">
          <w:rPr>
            <w:rFonts w:ascii="Century Schoolbook" w:hAnsi="Century Schoolbook"/>
            <w:sz w:val="24"/>
            <w:szCs w:val="24"/>
          </w:rPr>
          <w:t>that best describe brain activity.</w:t>
        </w:r>
      </w:ins>
    </w:p>
    <w:p w14:paraId="38AD089A" w14:textId="1F3E5B9D" w:rsidR="005F3DB1" w:rsidRPr="00055A4D" w:rsidRDefault="005F3DB1" w:rsidP="005F3DB1">
      <w:pPr>
        <w:pStyle w:val="Normal1"/>
        <w:ind w:firstLine="720"/>
        <w:rPr>
          <w:rFonts w:ascii="Century Schoolbook" w:hAnsi="Century Schoolbook"/>
          <w:sz w:val="24"/>
          <w:szCs w:val="24"/>
        </w:rPr>
      </w:pPr>
      <w:commentRangeStart w:id="309"/>
      <w:r w:rsidRPr="00055A4D">
        <w:rPr>
          <w:rFonts w:ascii="Century Schoolbook" w:hAnsi="Century Schoolbook"/>
          <w:sz w:val="24"/>
          <w:szCs w:val="24"/>
        </w:rPr>
        <w:t xml:space="preserve">The </w:t>
      </w:r>
      <w:r w:rsidR="00332B6C" w:rsidRPr="00055A4D">
        <w:rPr>
          <w:rFonts w:ascii="Century Schoolbook" w:hAnsi="Century Schoolbook"/>
          <w:sz w:val="24"/>
          <w:szCs w:val="24"/>
        </w:rPr>
        <w:t>classification-based</w:t>
      </w:r>
      <w:r w:rsidRPr="00055A4D">
        <w:rPr>
          <w:rFonts w:ascii="Century Schoolbook" w:hAnsi="Century Schoolbook"/>
          <w:sz w:val="24"/>
          <w:szCs w:val="24"/>
        </w:rPr>
        <w:t xml:space="preserve"> approach we employed is a step in the direction of quantifying the extent to which a given set of psychological features explains variability in brain activity. </w:t>
      </w:r>
      <w:commentRangeStart w:id="310"/>
      <w:r w:rsidRPr="00055A4D">
        <w:rPr>
          <w:rFonts w:ascii="Century Schoolbook" w:hAnsi="Century Schoolbook"/>
          <w:sz w:val="24"/>
          <w:szCs w:val="24"/>
        </w:rPr>
        <w:t xml:space="preserve">A promising future direction is to use classification based approaches </w:t>
      </w:r>
      <w:ins w:id="311" w:author="Alejandro De La Vega" w:date="2016-10-13T18:03:00Z">
        <w:r w:rsidR="009D6E84">
          <w:rPr>
            <w:rFonts w:ascii="Century Schoolbook" w:hAnsi="Century Schoolbook"/>
            <w:sz w:val="24"/>
            <w:szCs w:val="24"/>
          </w:rPr>
          <w:t xml:space="preserve">and feature selection methods </w:t>
        </w:r>
      </w:ins>
      <w:r w:rsidRPr="00055A4D">
        <w:rPr>
          <w:rFonts w:ascii="Century Schoolbook" w:hAnsi="Century Schoolbook"/>
          <w:sz w:val="24"/>
          <w:szCs w:val="24"/>
        </w:rPr>
        <w:t>to find the psychological dimensions that best differentiate patterns in activity between related regions, such as regions within a network</w:t>
      </w:r>
      <w:commentRangeEnd w:id="310"/>
      <w:r w:rsidR="00B42553">
        <w:rPr>
          <w:rStyle w:val="CommentReference"/>
          <w:rFonts w:ascii="Times" w:hAnsi="Times"/>
        </w:rPr>
        <w:commentReference w:id="310"/>
      </w:r>
      <w:r w:rsidRPr="00055A4D">
        <w:rPr>
          <w:rFonts w:ascii="Century Schoolbook" w:hAnsi="Century Schoolbook"/>
          <w:sz w:val="24"/>
          <w:szCs w:val="24"/>
        </w:rPr>
        <w:t>. In combination with the adoption of standardized cognitive ontologies, such as the Cognitive Atlas</w:t>
      </w:r>
      <w:r w:rsidR="005378F7">
        <w:rPr>
          <w:rFonts w:ascii="Century Schoolbook" w:hAnsi="Century Schoolbook"/>
          <w:sz w:val="24"/>
          <w:szCs w:val="24"/>
        </w:rPr>
        <w:fldChar w:fldCharType="begin"/>
      </w:r>
      <w:r w:rsidR="00132E8A">
        <w:rPr>
          <w:rFonts w:ascii="Century Schoolbook" w:hAnsi="Century Schoolbook"/>
          <w:sz w:val="24"/>
          <w:szCs w:val="24"/>
        </w:rPr>
        <w:instrText xml:space="preserve"> ADDIN PAPERS2_CITATIONS &lt;citation&gt;&lt;uuid&gt;5CDA80D4-D6CF-4507-95DE-CAB22D02F890&lt;/uuid&gt;&lt;priority&gt;0&lt;/priority&gt;&lt;publications&gt;&lt;publication&gt;&lt;uuid&gt;13B3F2DA-1340-4DF6-8E2B-565D28EF2691&lt;/uuid&gt;&lt;volume&gt;5&lt;/volume&gt;&lt;accepted_date&gt;99201108171200000000222000&lt;/accepted_date&gt;&lt;doi&gt;10.3389/fninf.2011.00017&lt;/doi&gt;&lt;startpage&gt;17&lt;/startpage&gt;&lt;publication_date&gt;99201100001200000000200000&lt;/publication_date&gt;&lt;url&gt;http://journal.frontiersin.org/article/10.3389/fninf.2011.00017/abstract&lt;/url&gt;&lt;type&gt;400&lt;/type&gt;&lt;title&gt;The cognitive atlas: toward a knowledge foundation for cognitive neuroscience.&lt;/title&gt;&lt;publisher&gt;Frontiers&lt;/publisher&gt;&lt;submission_date&gt;99201103311200000000222000&lt;/submission_date&gt;&lt;institution&gt;Imaging Research Center and Departments of Psychology and Neurobiology, University of Texas Austin, TX, USA.&lt;/institution&gt;&lt;subtype&gt;400&lt;/subtype&gt;&lt;bundle&gt;&lt;publication&gt;&lt;title&gt;Frontiers in neuroinformatics&lt;/title&gt;&lt;type&gt;-100&lt;/type&gt;&lt;subtype&gt;-100&lt;/subtype&gt;&lt;uuid&gt;A2FED1E9-6F27-48D3-977D-83B8224E078A&lt;/uuid&gt;&lt;/publication&gt;&lt;/bundle&gt;&lt;authors&gt;&lt;author&gt;&lt;firstName&gt;Russell&lt;/firstName&gt;&lt;middleNames&gt;A&lt;/middleNames&gt;&lt;lastName&gt;Poldrack&lt;/lastName&gt;&lt;/author&gt;&lt;author&gt;&lt;firstName&gt;Aniket&lt;/firstName&gt;&lt;lastName&gt;Kittur&lt;/lastName&gt;&lt;/author&gt;&lt;author&gt;&lt;firstName&gt;Donald&lt;/firstName&gt;&lt;lastName&gt;Kalar&lt;/lastName&gt;&lt;/author&gt;&lt;author&gt;&lt;firstName&gt;Eric&lt;/firstName&gt;&lt;lastName&gt;Miller&lt;/lastName&gt;&lt;/author&gt;&lt;author&gt;&lt;firstName&gt;Christian&lt;/firstName&gt;&lt;lastName&gt;Seppa&lt;/lastName&gt;&lt;/author&gt;&lt;author&gt;&lt;firstName&gt;Yolanda&lt;/firstName&gt;&lt;lastName&gt;Gil&lt;/lastName&gt;&lt;/author&gt;&lt;author&gt;&lt;firstName&gt;D&lt;/firstName&gt;&lt;middleNames&gt;Stott&lt;/middleNames&gt;&lt;lastName&gt;Parker&lt;/lastName&gt;&lt;/author&gt;&lt;author&gt;&lt;firstName&gt;Fred&lt;/firstName&gt;&lt;middleNames&gt;W&lt;/middleNames&gt;&lt;lastName&gt;Sabb&lt;/lastName&gt;&lt;/author&gt;&lt;author&gt;&lt;firstName&gt;Robert&lt;/firstName&gt;&lt;middleNames&gt;M&lt;/middleNames&gt;&lt;lastName&gt;Bilder&lt;/lastName&gt;&lt;/author&gt;&lt;/authors&gt;&lt;/publication&gt;&lt;/publications&gt;&lt;cites&gt;&lt;/cites&gt;&lt;/citation&gt;</w:instrText>
      </w:r>
      <w:r w:rsidR="005378F7">
        <w:rPr>
          <w:rFonts w:ascii="Century Schoolbook" w:hAnsi="Century Schoolbook"/>
          <w:sz w:val="24"/>
          <w:szCs w:val="24"/>
        </w:rPr>
        <w:fldChar w:fldCharType="separate"/>
      </w:r>
      <w:ins w:id="312" w:author="Alejandro De La Vega" w:date="2016-10-20T14:54:00Z">
        <w:r w:rsidR="00132E8A">
          <w:rPr>
            <w:rFonts w:eastAsiaTheme="minorEastAsia" w:cs="Cambria"/>
            <w:i/>
            <w:sz w:val="24"/>
            <w:vertAlign w:val="superscript"/>
          </w:rPr>
          <w:t>62</w:t>
        </w:r>
      </w:ins>
      <w:r w:rsidR="005378F7">
        <w:rPr>
          <w:rFonts w:ascii="Century Schoolbook" w:hAnsi="Century Schoolbook"/>
          <w:sz w:val="24"/>
          <w:szCs w:val="24"/>
        </w:rPr>
        <w:fldChar w:fldCharType="end"/>
      </w:r>
      <w:r w:rsidRPr="00055A4D">
        <w:rPr>
          <w:rFonts w:ascii="Century Schoolbook" w:hAnsi="Century Schoolbook"/>
          <w:sz w:val="24"/>
          <w:szCs w:val="24"/>
        </w:rPr>
        <w:t>, such large-scale approaches should help the development of novel theories of functional brain organization. Moreover, given the limited quality of the summarized coordinate based data in Neurosynth</w:t>
      </w:r>
      <w:r w:rsidR="005378F7">
        <w:rPr>
          <w:rFonts w:ascii="Century Schoolbook" w:hAnsi="Century Schoolbook"/>
          <w:sz w:val="24"/>
          <w:szCs w:val="24"/>
        </w:rPr>
        <w:fldChar w:fldCharType="begin"/>
      </w:r>
      <w:r w:rsidR="00132E8A">
        <w:rPr>
          <w:rFonts w:ascii="Century Schoolbook" w:hAnsi="Century Schoolbook"/>
          <w:sz w:val="24"/>
          <w:szCs w:val="24"/>
        </w:rPr>
        <w:instrText xml:space="preserve"> ADDIN PAPERS2_CITATIONS &lt;citation&gt;&lt;uuid&gt;7C5765F4-E66E-4139-A634-66178685EFAC&lt;/uuid&gt;&lt;priority&gt;0&lt;/priority&gt;&lt;publications&gt;&lt;publication&gt;&lt;uuid&gt;DA114232-ABBA-4D81-A5A1-C2EDC5AC9011&lt;/uuid&gt;&lt;volume&gt;45&lt;/volume&gt;&lt;accepted_date&gt;99200812131200000000222000&lt;/accepted_date&gt;&lt;doi&gt;10.1016/j.neuroimage.2008.12.039&lt;/doi&gt;&lt;startpage&gt;810&lt;/startpage&gt;&lt;revision_date&gt;99200811281200000000222000&lt;/revision_date&gt;&lt;publication_date&gt;99200904151200000000222000&lt;/publication_date&gt;&lt;url&gt;http://linkinghub.elsevier.com/retrieve/pii/S1053811908012901&lt;/url&gt;&lt;type&gt;400&lt;/type&gt;&lt;title&gt;Meta-analysis of neuroimaging data: a comparison of image-based and coordinate-based pooling of studies.&lt;/title&gt;&lt;submission_date&gt;99200806261200000000222000&lt;/submission_date&gt;&lt;number&gt;3&lt;/number&gt;&lt;institution&gt;Centre for Functional MRI of the Brain (FMRIB), University of Oxford, Oxford, UK. reza@fmrib.ox.ac.uk&lt;/institution&gt;&lt;subtype&gt;400&lt;/subtype&gt;&lt;endpage&gt;823&lt;/endpage&gt;&lt;bundle&gt;&lt;publication&gt;&lt;publisher&gt;Elsevier Inc.&lt;/publisher&gt;&lt;title&gt;NeuroImage&lt;/title&gt;&lt;type&gt;-100&lt;/type&gt;&lt;subtype&gt;-100&lt;/subtype&gt;&lt;uuid&gt;6CD5DDF9-C34D-49F1-A9F1-46714B6AB5E1&lt;/uuid&gt;&lt;/publication&gt;&lt;/bundle&gt;&lt;authors&gt;&lt;author&gt;&lt;firstName&gt;Gholamreza&lt;/firstName&gt;&lt;lastName&gt;Salimi-Khorshidi&lt;/lastName&gt;&lt;/author&gt;&lt;author&gt;&lt;firstName&gt;Stephen&lt;/firstName&gt;&lt;middleNames&gt;M&lt;/middleNames&gt;&lt;lastName&gt;Smith&lt;/lastName&gt;&lt;/author&gt;&lt;author&gt;&lt;firstName&gt;John&lt;/firstName&gt;&lt;middleNames&gt;R&lt;/middleNames&gt;&lt;lastName&gt;Keltner&lt;/lastName&gt;&lt;/author&gt;&lt;author&gt;&lt;firstName&gt;Tor&lt;/firstName&gt;&lt;middleNames&gt;D&lt;/middleNames&gt;&lt;lastName&gt;Wager&lt;/lastName&gt;&lt;/author&gt;&lt;author&gt;&lt;firstName&gt;Thomas&lt;/firstName&gt;&lt;middleNames&gt;E&lt;/middleNames&gt;&lt;lastName&gt;Nichols&lt;/lastName&gt;&lt;/author&gt;&lt;/authors&gt;&lt;/publication&gt;&lt;/publications&gt;&lt;cites&gt;&lt;/cites&gt;&lt;/citation&gt;</w:instrText>
      </w:r>
      <w:r w:rsidR="005378F7">
        <w:rPr>
          <w:rFonts w:ascii="Century Schoolbook" w:hAnsi="Century Schoolbook"/>
          <w:sz w:val="24"/>
          <w:szCs w:val="24"/>
        </w:rPr>
        <w:fldChar w:fldCharType="separate"/>
      </w:r>
      <w:ins w:id="313" w:author="Alejandro De La Vega" w:date="2016-10-20T14:54:00Z">
        <w:r w:rsidR="00132E8A">
          <w:rPr>
            <w:rFonts w:eastAsiaTheme="minorEastAsia" w:cs="Cambria"/>
            <w:i/>
            <w:sz w:val="24"/>
            <w:vertAlign w:val="superscript"/>
          </w:rPr>
          <w:t>63</w:t>
        </w:r>
      </w:ins>
      <w:del w:id="314" w:author="Alejandro De La Vega" w:date="2016-10-20T14:02:00Z">
        <w:r w:rsidR="003D76AE" w:rsidDel="001D326B">
          <w:rPr>
            <w:rFonts w:eastAsiaTheme="minorEastAsia" w:cs="Cambria"/>
            <w:i/>
            <w:sz w:val="24"/>
            <w:vertAlign w:val="superscript"/>
          </w:rPr>
          <w:delText>76</w:delText>
        </w:r>
      </w:del>
      <w:r w:rsidR="005378F7">
        <w:rPr>
          <w:rFonts w:ascii="Century Schoolbook" w:hAnsi="Century Schoolbook"/>
          <w:sz w:val="24"/>
          <w:szCs w:val="24"/>
        </w:rPr>
        <w:fldChar w:fldCharType="end"/>
      </w:r>
      <w:r w:rsidRPr="00055A4D">
        <w:rPr>
          <w:rFonts w:ascii="Century Schoolbook" w:hAnsi="Century Schoolbook"/>
          <w:sz w:val="24"/>
          <w:szCs w:val="24"/>
        </w:rPr>
        <w:t xml:space="preserve"> the widespread sharing of richer statistical images in databases such as NeuroVault</w:t>
      </w:r>
      <w:r w:rsidR="005378F7">
        <w:rPr>
          <w:rFonts w:ascii="Century Schoolbook" w:hAnsi="Century Schoolbook"/>
          <w:sz w:val="24"/>
          <w:szCs w:val="24"/>
        </w:rPr>
        <w:fldChar w:fldCharType="begin"/>
      </w:r>
      <w:r w:rsidR="00132E8A">
        <w:rPr>
          <w:rFonts w:ascii="Century Schoolbook" w:hAnsi="Century Schoolbook"/>
          <w:sz w:val="24"/>
          <w:szCs w:val="24"/>
        </w:rPr>
        <w:instrText xml:space="preserve"> ADDIN PAPERS2_CITATIONS &lt;citation&gt;&lt;uuid&gt;DE0AAA17-889C-4FAC-B219-E4278A5D964B&lt;/uuid&gt;&lt;priority&gt;0&lt;/priority&gt;&lt;publications&gt;&lt;publication&gt;&lt;uuid&gt;605BB50C-0B75-43FF-B606-025B11E6277E&lt;/uuid&gt;&lt;volume&gt;9&lt;/volume&gt;&lt;accepted_date&gt;99201503211200000000222000&lt;/accepted_date&gt;&lt;doi&gt;10.3389/fninf.2015.00008&lt;/doi&gt;&lt;startpage&gt;8&lt;/startpage&gt;&lt;publication_date&gt;99201500001200000000200000&lt;/publication_date&gt;&lt;url&gt;http://journal.frontiersin.org/article/10.3389/fninf.2015.00008/abstract&lt;/url&gt;&lt;type&gt;400&lt;/type&gt;&lt;title&gt;NeuroVault.org: a web-based repository for collecting and sharing unthresholded statistical maps of the human brain.&lt;/title&gt;&lt;publisher&gt;Frontiers&lt;/publisher&gt;&lt;submission_date&gt;99201410131200000000222000&lt;/submission_date&gt;&lt;number&gt;17&lt;/number&gt;&lt;institution&gt;Max Planck Research Group for Neuroanatomy and Connectivity, Max Planck Institute for Human Cognitive and Brain Sciences Leipzig, Germany ; Department of Psychology, Stanford University Stanford, CA, USA.&lt;/institution&gt;&lt;subtype&gt;400&lt;/subtype&gt;&lt;bundle&gt;&lt;publication&gt;&lt;title&gt;Frontiers in neuroinformatics&lt;/title&gt;&lt;type&gt;-100&lt;/type&gt;&lt;subtype&gt;-100&lt;/subtype&gt;&lt;uuid&gt;A2FED1E9-6F27-48D3-977D-83B8224E078A&lt;/uuid&gt;&lt;/publication&gt;&lt;/bundle&gt;&lt;authors&gt;&lt;author&gt;&lt;firstName&gt;Krzysztof&lt;/firstName&gt;&lt;middleNames&gt;J&lt;/middleNames&gt;&lt;lastName&gt;Gorgolewski&lt;/lastName&gt;&lt;/author&gt;&lt;author&gt;&lt;firstName&gt;Gaël&lt;/firstName&gt;&lt;lastName&gt;Varoquaux&lt;/lastName&gt;&lt;/author&gt;&lt;author&gt;&lt;firstName&gt;Gabriel&lt;/firstName&gt;&lt;lastName&gt;Rivera&lt;/lastName&gt;&lt;/author&gt;&lt;author&gt;&lt;firstName&gt;Yannick&lt;/firstName&gt;&lt;lastName&gt;Schwarz&lt;/lastName&gt;&lt;/author&gt;&lt;author&gt;&lt;firstName&gt;Satrajit&lt;/firstName&gt;&lt;middleNames&gt;S&lt;/middleNames&gt;&lt;lastName&gt;Ghosh&lt;/lastName&gt;&lt;/author&gt;&lt;author&gt;&lt;firstName&gt;Camille&lt;/firstName&gt;&lt;lastName&gt;Maumet&lt;/lastName&gt;&lt;/author&gt;&lt;author&gt;&lt;firstName&gt;Vanessa&lt;/firstName&gt;&lt;middleNames&gt;V&lt;/middleNames&gt;&lt;lastName&gt;Sochat&lt;/lastName&gt;&lt;/author&gt;&lt;author&gt;&lt;firstName&gt;Thomas&lt;/firstName&gt;&lt;middleNames&gt;E&lt;/middleNames&gt;&lt;lastName&gt;Nichols&lt;/lastName&gt;&lt;/author&gt;&lt;author&gt;&lt;firstName&gt;Russell&lt;/firstName&gt;&lt;middleNames&gt;A&lt;/middleNames&gt;&lt;lastName&gt;Poldrack&lt;/lastName&gt;&lt;/author&gt;&lt;author&gt;&lt;firstName&gt;Jean-Baptiste&lt;/firstName&gt;&lt;lastName&gt;Poline&lt;/lastName&gt;&lt;/author&gt;&lt;author&gt;&lt;firstName&gt;Tal&lt;/firstName&gt;&lt;lastName&gt;Yarkoni&lt;/lastName&gt;&lt;/author&gt;&lt;author&gt;&lt;firstName&gt;Daniel&lt;/firstName&gt;&lt;middleNames&gt;S&lt;/middleNames&gt;&lt;lastName&gt;Margulies&lt;/lastName&gt;&lt;/author&gt;&lt;/authors&gt;&lt;/publication&gt;&lt;/publications&gt;&lt;cites&gt;&lt;/cites&gt;&lt;/citation&gt;</w:instrText>
      </w:r>
      <w:r w:rsidR="005378F7">
        <w:rPr>
          <w:rFonts w:ascii="Century Schoolbook" w:hAnsi="Century Schoolbook"/>
          <w:sz w:val="24"/>
          <w:szCs w:val="24"/>
        </w:rPr>
        <w:fldChar w:fldCharType="separate"/>
      </w:r>
      <w:ins w:id="315" w:author="Alejandro De La Vega" w:date="2016-10-20T14:54:00Z">
        <w:r w:rsidR="00132E8A">
          <w:rPr>
            <w:rFonts w:eastAsiaTheme="minorEastAsia" w:cs="Cambria"/>
            <w:i/>
            <w:sz w:val="24"/>
            <w:vertAlign w:val="superscript"/>
          </w:rPr>
          <w:t>64</w:t>
        </w:r>
      </w:ins>
      <w:r w:rsidR="005378F7">
        <w:rPr>
          <w:rFonts w:ascii="Century Schoolbook" w:hAnsi="Century Schoolbook"/>
          <w:sz w:val="24"/>
          <w:szCs w:val="24"/>
        </w:rPr>
        <w:fldChar w:fldCharType="end"/>
      </w:r>
      <w:r w:rsidRPr="00055A4D">
        <w:rPr>
          <w:rFonts w:ascii="Century Schoolbook" w:hAnsi="Century Schoolbook"/>
          <w:sz w:val="24"/>
          <w:szCs w:val="24"/>
        </w:rPr>
        <w:t xml:space="preserve"> will greatly improve the fidelity of future meta-analyses.</w:t>
      </w:r>
      <w:commentRangeEnd w:id="309"/>
      <w:r w:rsidR="005E288B">
        <w:rPr>
          <w:rStyle w:val="CommentReference"/>
          <w:rFonts w:ascii="Times" w:hAnsi="Times"/>
        </w:rPr>
        <w:commentReference w:id="309"/>
      </w:r>
    </w:p>
    <w:p w14:paraId="00AE0E47" w14:textId="6F4CD10A" w:rsidR="008E2084" w:rsidRPr="00055A4D" w:rsidRDefault="005F3DB1" w:rsidP="003C43BA">
      <w:pPr>
        <w:tabs>
          <w:tab w:val="left" w:pos="900"/>
        </w:tabs>
        <w:spacing w:line="480" w:lineRule="auto"/>
        <w:rPr>
          <w:i w:val="0"/>
          <w:sz w:val="24"/>
        </w:rPr>
      </w:pPr>
      <w:r w:rsidRPr="00055A4D">
        <w:rPr>
          <w:i w:val="0"/>
          <w:sz w:val="24"/>
        </w:rPr>
        <w:tab/>
        <w:t xml:space="preserve">In the present study, we used relatively unbiased data-driven methods to comprehensively </w:t>
      </w:r>
      <w:ins w:id="316" w:author="Alejandro De La Vega" w:date="2016-10-13T18:06:00Z">
        <w:r w:rsidR="009D6E84">
          <w:rPr>
            <w:i w:val="0"/>
            <w:sz w:val="24"/>
          </w:rPr>
          <w:t xml:space="preserve">map </w:t>
        </w:r>
      </w:ins>
      <w:r w:rsidRPr="00055A4D">
        <w:rPr>
          <w:i w:val="0"/>
          <w:sz w:val="24"/>
        </w:rPr>
        <w:t xml:space="preserve">psychological states to individual regions in lateral frontal cortex. These regions were </w:t>
      </w:r>
      <w:ins w:id="317" w:author="Alejandro De La Vega" w:date="2016-10-13T18:06:00Z">
        <w:r w:rsidR="009D6E84">
          <w:rPr>
            <w:i w:val="0"/>
            <w:sz w:val="24"/>
          </w:rPr>
          <w:t xml:space="preserve">organized within </w:t>
        </w:r>
      </w:ins>
      <w:r w:rsidRPr="00055A4D">
        <w:rPr>
          <w:i w:val="0"/>
          <w:sz w:val="24"/>
        </w:rPr>
        <w:t xml:space="preserve">large-scale whole-brain networks and shared functional properties with other regions in the same network. Moreover, we found that various specific psychological </w:t>
      </w:r>
      <w:r w:rsidR="00BA2741" w:rsidRPr="00055A4D">
        <w:rPr>
          <w:i w:val="0"/>
          <w:sz w:val="24"/>
        </w:rPr>
        <w:t>processes that have been previously hypothesized to map onto specific brain regions</w:t>
      </w:r>
      <w:r w:rsidRPr="00055A4D">
        <w:rPr>
          <w:i w:val="0"/>
          <w:sz w:val="24"/>
        </w:rPr>
        <w:t xml:space="preserve"> were widely distributed throughout lateral frontal cortex</w:t>
      </w:r>
      <w:ins w:id="318" w:author="Alejandro De La Vega" w:date="2016-10-13T18:08:00Z">
        <w:r w:rsidR="009D6E84">
          <w:rPr>
            <w:i w:val="0"/>
            <w:sz w:val="24"/>
          </w:rPr>
          <w:t>.</w:t>
        </w:r>
      </w:ins>
      <w:r w:rsidRPr="00055A4D">
        <w:rPr>
          <w:i w:val="0"/>
          <w:sz w:val="24"/>
        </w:rPr>
        <w:t xml:space="preserve"> </w:t>
      </w:r>
      <w:ins w:id="319" w:author="Alejandro De La Vega" w:date="2016-10-13T18:07:00Z">
        <w:r w:rsidR="009D6E84">
          <w:rPr>
            <w:i w:val="0"/>
            <w:sz w:val="24"/>
          </w:rPr>
          <w:t>Yet</w:t>
        </w:r>
      </w:ins>
      <w:r w:rsidRPr="00055A4D">
        <w:rPr>
          <w:i w:val="0"/>
          <w:sz w:val="24"/>
        </w:rPr>
        <w:t>, we</w:t>
      </w:r>
      <w:ins w:id="320" w:author="Alejandro De La Vega" w:date="2016-10-13T18:07:00Z">
        <w:r w:rsidR="009D6E84">
          <w:rPr>
            <w:i w:val="0"/>
            <w:sz w:val="24"/>
          </w:rPr>
          <w:t xml:space="preserve"> identified</w:t>
        </w:r>
        <w:r w:rsidR="009D6E84" w:rsidRPr="00055A4D">
          <w:rPr>
            <w:i w:val="0"/>
            <w:sz w:val="24"/>
          </w:rPr>
          <w:t xml:space="preserve"> </w:t>
        </w:r>
      </w:ins>
      <w:r w:rsidRPr="00055A4D">
        <w:rPr>
          <w:i w:val="0"/>
          <w:sz w:val="24"/>
        </w:rPr>
        <w:t xml:space="preserve">dissociable functional </w:t>
      </w:r>
      <w:ins w:id="321" w:author="Alejandro De La Vega" w:date="2016-10-13T18:07:00Z">
        <w:r w:rsidR="009D6E84">
          <w:rPr>
            <w:i w:val="0"/>
            <w:sz w:val="24"/>
          </w:rPr>
          <w:t>profiles</w:t>
        </w:r>
        <w:r w:rsidR="009D6E84" w:rsidRPr="00055A4D">
          <w:rPr>
            <w:i w:val="0"/>
            <w:sz w:val="24"/>
          </w:rPr>
          <w:t xml:space="preserve"> </w:t>
        </w:r>
      </w:ins>
      <w:r w:rsidRPr="00055A4D">
        <w:rPr>
          <w:i w:val="0"/>
          <w:sz w:val="24"/>
        </w:rPr>
        <w:t xml:space="preserve">for each </w:t>
      </w:r>
      <w:r w:rsidR="00D82ACD">
        <w:rPr>
          <w:i w:val="0"/>
          <w:sz w:val="24"/>
        </w:rPr>
        <w:t>subregion</w:t>
      </w:r>
      <w:r w:rsidRPr="00055A4D">
        <w:rPr>
          <w:i w:val="0"/>
          <w:sz w:val="24"/>
        </w:rPr>
        <w:t>, suggesting that lateral frontal cortex supports a wide variety of psychological state</w:t>
      </w:r>
      <w:ins w:id="322" w:author="Alejandro De La Vega" w:date="2016-10-13T18:08:00Z">
        <w:r w:rsidR="009D6E84">
          <w:rPr>
            <w:i w:val="0"/>
            <w:sz w:val="24"/>
          </w:rPr>
          <w:t>s</w:t>
        </w:r>
      </w:ins>
      <w:r w:rsidRPr="00055A4D">
        <w:rPr>
          <w:i w:val="0"/>
          <w:sz w:val="24"/>
        </w:rPr>
        <w:t xml:space="preserve"> through a mixture of network-level dynamics and moderate degree of functional specialization.</w:t>
      </w:r>
    </w:p>
    <w:p w14:paraId="7CC7F4DA" w14:textId="77777777" w:rsidR="00195259" w:rsidRPr="00055A4D" w:rsidRDefault="00195259">
      <w:pPr>
        <w:overflowPunct/>
        <w:autoSpaceDE/>
        <w:autoSpaceDN/>
        <w:adjustRightInd/>
        <w:rPr>
          <w:b/>
          <w:i w:val="0"/>
          <w:sz w:val="24"/>
        </w:rPr>
      </w:pPr>
      <w:r w:rsidRPr="00055A4D">
        <w:rPr>
          <w:b/>
          <w:i w:val="0"/>
          <w:sz w:val="24"/>
        </w:rPr>
        <w:br w:type="page"/>
      </w:r>
    </w:p>
    <w:p w14:paraId="69A63A86" w14:textId="06762076" w:rsidR="006D6FD3" w:rsidRPr="00055A4D" w:rsidRDefault="006D6FD3" w:rsidP="006D6FD3">
      <w:pPr>
        <w:spacing w:line="420" w:lineRule="auto"/>
        <w:outlineLvl w:val="0"/>
        <w:rPr>
          <w:b/>
          <w:i w:val="0"/>
          <w:sz w:val="24"/>
        </w:rPr>
      </w:pPr>
      <w:r w:rsidRPr="00055A4D">
        <w:rPr>
          <w:b/>
          <w:i w:val="0"/>
          <w:sz w:val="24"/>
        </w:rPr>
        <w:t>Methods</w:t>
      </w:r>
    </w:p>
    <w:p w14:paraId="5330BD04" w14:textId="6328458A" w:rsidR="00445392" w:rsidRDefault="006D6FD3" w:rsidP="006D6FD3">
      <w:pPr>
        <w:pStyle w:val="Normal1"/>
        <w:spacing w:after="160" w:line="420" w:lineRule="auto"/>
        <w:ind w:firstLine="720"/>
        <w:rPr>
          <w:ins w:id="323" w:author="Alejandro De La Vega" w:date="2016-10-20T14:34:00Z"/>
          <w:rFonts w:ascii="Century Schoolbook" w:hAnsi="Century Schoolbook"/>
          <w:sz w:val="24"/>
        </w:rPr>
      </w:pPr>
      <w:r w:rsidRPr="00055A4D">
        <w:rPr>
          <w:rFonts w:ascii="Century Schoolbook" w:hAnsi="Century Schoolbook"/>
          <w:b/>
          <w:color w:val="333333"/>
          <w:sz w:val="24"/>
          <w:szCs w:val="24"/>
          <w:highlight w:val="white"/>
        </w:rPr>
        <w:t>Dataset.</w:t>
      </w:r>
      <w:r w:rsidRPr="00055A4D">
        <w:rPr>
          <w:rFonts w:ascii="Century Schoolbook" w:hAnsi="Century Schoolbook"/>
          <w:color w:val="333333"/>
          <w:sz w:val="24"/>
          <w:szCs w:val="24"/>
          <w:highlight w:val="white"/>
        </w:rPr>
        <w:t xml:space="preserve"> We analyzed version 0.6 of the Neurosynth databas</w:t>
      </w:r>
      <w:r w:rsidR="005378F7">
        <w:rPr>
          <w:rFonts w:ascii="Century Schoolbook" w:hAnsi="Century Schoolbook"/>
          <w:color w:val="333333"/>
          <w:sz w:val="24"/>
          <w:szCs w:val="24"/>
          <w:highlight w:val="white"/>
        </w:rPr>
        <w:t>e</w:t>
      </w:r>
      <w:r w:rsidR="005378F7">
        <w:rPr>
          <w:rFonts w:ascii="Century Schoolbook" w:hAnsi="Century Schoolbook"/>
          <w:color w:val="333333"/>
          <w:sz w:val="24"/>
          <w:szCs w:val="24"/>
          <w:highlight w:val="white"/>
        </w:rPr>
        <w:fldChar w:fldCharType="begin"/>
      </w:r>
      <w:r w:rsidR="00132E8A">
        <w:rPr>
          <w:rFonts w:ascii="Century Schoolbook" w:hAnsi="Century Schoolbook"/>
          <w:color w:val="333333"/>
          <w:sz w:val="24"/>
          <w:szCs w:val="24"/>
          <w:highlight w:val="white"/>
        </w:rPr>
        <w:instrText xml:space="preserve"> ADDIN PAPERS2_CITATIONS &lt;citation&gt;&lt;uuid&gt;7985E95D-CBF0-40EF-80C6-F6770D2D18E9&lt;/uuid&gt;&lt;priority&gt;0&lt;/priority&gt;&lt;publications&gt;&lt;publication&gt;&lt;uuid&gt;C1A16678-5128-4A01-88C7-8E1A1989E6DB&lt;/uuid&gt;&lt;volume&gt;8&lt;/volume&gt;&lt;accepted_date&gt;99201105241200000000222000&lt;/accepted_date&gt;&lt;doi&gt;10.1038/nmeth.1635&lt;/doi&gt;&lt;startpage&gt;665&lt;/startpage&gt;&lt;publication_date&gt;99201108001200000000220000&lt;/publication_date&gt;&lt;url&gt;http://eutils.ncbi.nlm.nih.gov/entrez/eutils/elink.fcgi?dbfrom=pubmed&amp;amp;id=21706013&amp;amp;retmode=ref&amp;amp;cmd=prlinks&lt;/url&gt;&lt;type&gt;400&lt;/type&gt;&lt;title&gt;Large-scale automated synthesis of human functional neuroimaging data.&lt;/title&gt;&lt;submission_date&gt;99201101241200000000222000&lt;/submission_date&gt;&lt;number&gt;8&lt;/number&gt;&lt;institution&gt;Department of Psychology and Neuroscience, University of Colorado at Boulder, Boulder, Colorado, USA. tal.yarkoni@colorado.edu&lt;/institution&gt;&lt;subtype&gt;400&lt;/subtype&gt;&lt;endpage&gt;670&lt;/endpage&gt;&lt;bundle&gt;&lt;publication&gt;&lt;title&gt;Nature methods&lt;/title&gt;&lt;type&gt;-100&lt;/type&gt;&lt;subtype&gt;-100&lt;/subtype&gt;&lt;uuid&gt;C6231BBB-1654-4E7C-A8AF-85AE9C4AFEFA&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005378F7">
        <w:rPr>
          <w:rFonts w:ascii="Century Schoolbook" w:hAnsi="Century Schoolbook"/>
          <w:color w:val="333333"/>
          <w:sz w:val="24"/>
          <w:szCs w:val="24"/>
          <w:highlight w:val="white"/>
        </w:rPr>
        <w:fldChar w:fldCharType="separate"/>
      </w:r>
      <w:ins w:id="324" w:author="Alejandro De La Vega" w:date="2016-10-20T14:54:00Z">
        <w:r w:rsidR="00132E8A">
          <w:rPr>
            <w:rFonts w:eastAsiaTheme="minorEastAsia" w:cs="Cambria"/>
            <w:i/>
            <w:sz w:val="24"/>
            <w:vertAlign w:val="superscript"/>
          </w:rPr>
          <w:t>23</w:t>
        </w:r>
      </w:ins>
      <w:r w:rsidR="005378F7">
        <w:rPr>
          <w:rFonts w:ascii="Century Schoolbook" w:hAnsi="Century Schoolbook"/>
          <w:color w:val="333333"/>
          <w:sz w:val="24"/>
          <w:szCs w:val="24"/>
          <w:highlight w:val="white"/>
        </w:rPr>
        <w:fldChar w:fldCharType="end"/>
      </w:r>
      <w:r w:rsidR="005378F7">
        <w:rPr>
          <w:rFonts w:ascii="Century Schoolbook" w:hAnsi="Century Schoolbook"/>
          <w:color w:val="333333"/>
          <w:sz w:val="24"/>
          <w:szCs w:val="24"/>
          <w:highlight w:val="white"/>
        </w:rPr>
        <w:t>, a repository of</w:t>
      </w:r>
      <w:r w:rsidRPr="00055A4D">
        <w:rPr>
          <w:rFonts w:ascii="Century Schoolbook" w:hAnsi="Century Schoolbook"/>
          <w:color w:val="333333"/>
          <w:sz w:val="24"/>
          <w:szCs w:val="24"/>
          <w:highlight w:val="white"/>
        </w:rPr>
        <w:t xml:space="preserve"> </w:t>
      </w:r>
      <w:r w:rsidRPr="00055A4D">
        <w:rPr>
          <w:rFonts w:ascii="Century Schoolbook" w:hAnsi="Century Schoolbook"/>
          <w:color w:val="333333"/>
          <w:sz w:val="24"/>
          <w:szCs w:val="24"/>
        </w:rPr>
        <w:t xml:space="preserve">11,406 </w:t>
      </w:r>
      <w:r w:rsidRPr="00055A4D">
        <w:rPr>
          <w:rFonts w:ascii="Century Schoolbook" w:hAnsi="Century Schoolbook"/>
          <w:color w:val="333333"/>
          <w:sz w:val="24"/>
          <w:szCs w:val="24"/>
          <w:highlight w:val="white"/>
        </w:rPr>
        <w:t>fMRI studies and over 410,000 activation</w:t>
      </w:r>
      <w:r w:rsidRPr="00055A4D">
        <w:rPr>
          <w:rFonts w:ascii="Century Schoolbook" w:hAnsi="Century Schoolbook"/>
          <w:color w:val="333333"/>
          <w:sz w:val="24"/>
          <w:szCs w:val="24"/>
        </w:rPr>
        <w:t xml:space="preserve"> peaks</w:t>
      </w:r>
      <w:r w:rsidRPr="00055A4D">
        <w:rPr>
          <w:rFonts w:ascii="Century Schoolbook" w:hAnsi="Century Schoolbook"/>
          <w:sz w:val="24"/>
          <w:szCs w:val="24"/>
        </w:rPr>
        <w:t xml:space="preserve"> that span the full range of the published neuroimaging literature.</w:t>
      </w:r>
      <w:r w:rsidRPr="00055A4D">
        <w:rPr>
          <w:rFonts w:ascii="Century Schoolbook" w:hAnsi="Century Schoolbook"/>
          <w:color w:val="333333"/>
          <w:sz w:val="24"/>
          <w:szCs w:val="24"/>
          <w:highlight w:val="white"/>
        </w:rPr>
        <w:t xml:space="preserve">  Each observation contains the peak activations for all contrasts reported in a study’s table as well as the frequency of all of the words in the article abstract. A heuristic but relatively accurate approach is used to detect and convert reported coordinates </w:t>
      </w:r>
      <w:r w:rsidR="00763EA8">
        <w:rPr>
          <w:rFonts w:ascii="Century Schoolbook" w:hAnsi="Century Schoolbook"/>
          <w:color w:val="333333"/>
          <w:sz w:val="24"/>
          <w:szCs w:val="24"/>
          <w:highlight w:val="white"/>
        </w:rPr>
        <w:t>to the standard MNI space (see (21)</w:t>
      </w:r>
      <w:r w:rsidRPr="00055A4D">
        <w:rPr>
          <w:rFonts w:ascii="Century Schoolbook" w:hAnsi="Century Schoolbook"/>
          <w:color w:val="333333"/>
          <w:sz w:val="24"/>
          <w:szCs w:val="24"/>
          <w:highlight w:val="white"/>
        </w:rPr>
        <w:t xml:space="preserve">). As such, all activations </w:t>
      </w:r>
      <w:r w:rsidRPr="00D558A1">
        <w:rPr>
          <w:rFonts w:ascii="Century Schoolbook" w:hAnsi="Century Schoolbook"/>
          <w:color w:val="333333"/>
          <w:sz w:val="24"/>
          <w:szCs w:val="24"/>
          <w:highlight w:val="white"/>
        </w:rPr>
        <w:t xml:space="preserve">and subsequent analyses are in MNI152 coordinate space. </w:t>
      </w:r>
      <w:r w:rsidRPr="00D558A1">
        <w:rPr>
          <w:rFonts w:ascii="Century Schoolbook" w:hAnsi="Century Schoolbook"/>
          <w:sz w:val="24"/>
          <w:szCs w:val="24"/>
        </w:rPr>
        <w:t xml:space="preserve">The </w:t>
      </w:r>
      <w:proofErr w:type="spellStart"/>
      <w:r w:rsidRPr="00D558A1">
        <w:rPr>
          <w:rFonts w:ascii="Century Schoolbook" w:hAnsi="Century Schoolbook"/>
          <w:sz w:val="24"/>
          <w:szCs w:val="24"/>
        </w:rPr>
        <w:t>scikit</w:t>
      </w:r>
      <w:proofErr w:type="spellEnd"/>
      <w:r w:rsidRPr="00D558A1">
        <w:rPr>
          <w:rFonts w:ascii="Century Schoolbook" w:hAnsi="Century Schoolbook"/>
          <w:sz w:val="24"/>
          <w:szCs w:val="24"/>
        </w:rPr>
        <w:t>-learn Python package</w:t>
      </w:r>
      <w:r w:rsidR="00BD025B" w:rsidRPr="00D558A1">
        <w:rPr>
          <w:rFonts w:ascii="Century Schoolbook" w:hAnsi="Century Schoolbook"/>
          <w:sz w:val="24"/>
          <w:szCs w:val="24"/>
        </w:rPr>
        <w:fldChar w:fldCharType="begin"/>
      </w:r>
      <w:r w:rsidR="00132E8A">
        <w:rPr>
          <w:rFonts w:ascii="Century Schoolbook" w:hAnsi="Century Schoolbook"/>
          <w:sz w:val="24"/>
          <w:szCs w:val="24"/>
        </w:rPr>
        <w:instrText xml:space="preserve"> ADDIN PAPERS2_CITATIONS &lt;citation&gt;&lt;uuid&gt;DA5C7B0F-72DB-4982-B1DA-2EB5DA9EDF0B&lt;/uuid&gt;&lt;priority&gt;0&lt;/priority&gt;&lt;publications&gt;&lt;publication&gt;&lt;volume&gt;12&lt;/volume&gt;&lt;publication_date&gt;99201100001200000000200000&lt;/publication_date&gt;&lt;number&gt;Oct&lt;/number&gt;&lt;startpage&gt;2825&lt;/startpage&gt;&lt;title&gt;Scikit-learn: Machine Learning in Python&lt;/title&gt;&lt;uuid&gt;E7DA0B0B-A4A5-400D-9CF8-5A8784F289E6&lt;/uuid&gt;&lt;subtype&gt;400&lt;/subtype&gt;&lt;endpage&gt;2830&lt;/endpage&gt;&lt;type&gt;400&lt;/type&gt;&lt;url&gt;http://www.jmlr.org/papers/v12/pedregosa11a.html&lt;/url&gt;&lt;bundle&gt;&lt;publication&gt;&lt;title&gt;Journal of Machine Learning Research&lt;/title&gt;&lt;type&gt;-100&lt;/type&gt;&lt;subtype&gt;-100&lt;/subtype&gt;&lt;uuid&gt;C4BA3712-0971-4C7A-9F3B-0FA90FCF2407&lt;/uuid&gt;&lt;/publication&gt;&lt;/bundle&gt;&lt;authors&gt;&lt;author&gt;&lt;firstName&gt;Fabian&lt;/firstName&gt;&lt;lastName&gt;Pedregosa&lt;/lastName&gt;&lt;/author&gt;&lt;author&gt;&lt;firstName&gt;Gaël&lt;/firstName&gt;&lt;lastName&gt;Varoquaux&lt;/lastName&gt;&lt;/author&gt;&lt;author&gt;&lt;firstName&gt;Alexandre&lt;/firstName&gt;&lt;lastName&gt;Gramfort&lt;/lastName&gt;&lt;/author&gt;&lt;author&gt;&lt;firstName&gt;Vincent&lt;/firstName&gt;&lt;lastName&gt;Michel&lt;/lastName&gt;&lt;/author&gt;&lt;author&gt;&lt;firstName&gt;Bertrand&lt;/firstName&gt;&lt;lastName&gt;Thirion&lt;/lastName&gt;&lt;/author&gt;&lt;author&gt;&lt;firstName&gt;Olivier&lt;/firstName&gt;&lt;lastName&gt;Grisel&lt;/lastName&gt;&lt;/author&gt;&lt;author&gt;&lt;firstName&gt;Mathieu&lt;/firstName&gt;&lt;lastName&gt;Blondel&lt;/lastName&gt;&lt;/author&gt;&lt;author&gt;&lt;firstName&gt;Peter&lt;/firstName&gt;&lt;lastName&gt;Prettenhofer&lt;/lastName&gt;&lt;/author&gt;&lt;author&gt;&lt;firstName&gt;Ron&lt;/firstName&gt;&lt;lastName&gt;Weiss&lt;/lastName&gt;&lt;/author&gt;&lt;author&gt;&lt;firstName&gt;Vincent&lt;/firstName&gt;&lt;lastName&gt;Dubourg&lt;/lastName&gt;&lt;/author&gt;&lt;author&gt;&lt;firstName&gt;Jake&lt;/firstName&gt;&lt;lastName&gt;Vanderplas&lt;/lastName&gt;&lt;/author&gt;&lt;author&gt;&lt;firstName&gt;Alexandre&lt;/firstName&gt;&lt;lastName&gt;Passos&lt;/lastName&gt;&lt;/author&gt;&lt;author&gt;&lt;firstName&gt;David&lt;/firstName&gt;&lt;lastName&gt;Cournapeau&lt;/lastName&gt;&lt;/author&gt;&lt;author&gt;&lt;firstName&gt;Matthieu&lt;/firstName&gt;&lt;lastName&gt;Brucher&lt;/lastName&gt;&lt;/author&gt;&lt;author&gt;&lt;firstName&gt;Matthieu&lt;/firstName&gt;&lt;lastName&gt;Perrot&lt;/lastName&gt;&lt;/author&gt;&lt;author&gt;&lt;firstName&gt;Édouard&lt;/firstName&gt;&lt;lastName&gt;Duchesnay&lt;/lastName&gt;&lt;/author&gt;&lt;/authors&gt;&lt;/publication&gt;&lt;/publications&gt;&lt;cites&gt;&lt;/cites&gt;&lt;/citation&gt;</w:instrText>
      </w:r>
      <w:r w:rsidR="00BD025B" w:rsidRPr="00D558A1">
        <w:rPr>
          <w:rFonts w:ascii="Century Schoolbook" w:hAnsi="Century Schoolbook"/>
          <w:sz w:val="24"/>
          <w:szCs w:val="24"/>
        </w:rPr>
        <w:fldChar w:fldCharType="separate"/>
      </w:r>
      <w:ins w:id="325" w:author="Alejandro De La Vega" w:date="2016-10-20T14:54:00Z">
        <w:r w:rsidR="00132E8A">
          <w:rPr>
            <w:rFonts w:eastAsiaTheme="minorEastAsia" w:cs="Cambria"/>
            <w:i/>
            <w:sz w:val="24"/>
            <w:vertAlign w:val="superscript"/>
          </w:rPr>
          <w:t>65</w:t>
        </w:r>
      </w:ins>
      <w:r w:rsidR="00BD025B" w:rsidRPr="00D558A1">
        <w:rPr>
          <w:rFonts w:ascii="Century Schoolbook" w:hAnsi="Century Schoolbook"/>
          <w:sz w:val="24"/>
          <w:szCs w:val="24"/>
        </w:rPr>
        <w:fldChar w:fldCharType="end"/>
      </w:r>
      <w:r w:rsidRPr="00D558A1">
        <w:rPr>
          <w:rFonts w:ascii="Century Schoolbook" w:hAnsi="Century Schoolbook"/>
          <w:sz w:val="24"/>
          <w:szCs w:val="24"/>
        </w:rPr>
        <w:t xml:space="preserve"> was used for all machine learning analyses. Analyses were performed using the core Neurosynth python tools (</w:t>
      </w:r>
      <w:r w:rsidR="00445392" w:rsidRPr="00C474BB">
        <w:t>https://github.com/neurosynth/neurosynth</w:t>
      </w:r>
      <w:r w:rsidRPr="00D558A1">
        <w:rPr>
          <w:rFonts w:ascii="Century Schoolbook" w:hAnsi="Century Schoolbook"/>
          <w:sz w:val="24"/>
          <w:szCs w:val="24"/>
        </w:rPr>
        <w:t>)</w:t>
      </w:r>
      <w:ins w:id="326" w:author="Alejandro De La Vega" w:date="2016-10-20T14:34:00Z">
        <w:r w:rsidR="00445392">
          <w:rPr>
            <w:rFonts w:ascii="Century Schoolbook" w:hAnsi="Century Schoolbook"/>
            <w:sz w:val="24"/>
          </w:rPr>
          <w:t>.</w:t>
        </w:r>
      </w:ins>
    </w:p>
    <w:p w14:paraId="29201174" w14:textId="14AEC0F8" w:rsidR="006D6FD3" w:rsidRPr="00D558A1" w:rsidRDefault="00445392" w:rsidP="006D6FD3">
      <w:pPr>
        <w:pStyle w:val="Normal1"/>
        <w:spacing w:after="160" w:line="420" w:lineRule="auto"/>
        <w:ind w:firstLine="720"/>
        <w:rPr>
          <w:rFonts w:ascii="Century Schoolbook" w:hAnsi="Century Schoolbook"/>
          <w:color w:val="333333"/>
          <w:sz w:val="24"/>
          <w:szCs w:val="24"/>
          <w:highlight w:val="white"/>
        </w:rPr>
      </w:pPr>
      <w:proofErr w:type="gramStart"/>
      <w:ins w:id="327" w:author="Alejandro De La Vega" w:date="2016-10-20T14:34:00Z">
        <w:r w:rsidRPr="00C474BB">
          <w:rPr>
            <w:rFonts w:ascii="Century Schoolbook" w:hAnsi="Century Schoolbook"/>
            <w:b/>
            <w:sz w:val="24"/>
          </w:rPr>
          <w:t xml:space="preserve">Data </w:t>
        </w:r>
      </w:ins>
      <w:ins w:id="328" w:author="Alejandro De La Vega" w:date="2016-10-20T14:35:00Z">
        <w:r w:rsidR="00C94142">
          <w:rPr>
            <w:rFonts w:ascii="Century Schoolbook" w:hAnsi="Century Schoolbook"/>
            <w:b/>
            <w:sz w:val="24"/>
          </w:rPr>
          <w:t xml:space="preserve">and code </w:t>
        </w:r>
      </w:ins>
      <w:ins w:id="329" w:author="Alejandro De La Vega" w:date="2016-10-20T14:34:00Z">
        <w:r w:rsidRPr="00C474BB">
          <w:rPr>
            <w:rFonts w:ascii="Century Schoolbook" w:hAnsi="Century Schoolbook"/>
            <w:b/>
            <w:sz w:val="24"/>
          </w:rPr>
          <w:t>availability.</w:t>
        </w:r>
      </w:ins>
      <w:proofErr w:type="gramEnd"/>
      <w:r w:rsidR="00D558A1" w:rsidRPr="00D558A1">
        <w:rPr>
          <w:rFonts w:ascii="Century Schoolbook" w:hAnsi="Century Schoolbook"/>
          <w:sz w:val="24"/>
        </w:rPr>
        <w:t xml:space="preserve"> </w:t>
      </w:r>
      <w:ins w:id="330" w:author="Alejandro De La Vega" w:date="2016-10-20T14:34:00Z">
        <w:r>
          <w:rPr>
            <w:rFonts w:ascii="Century Schoolbook" w:hAnsi="Century Schoolbook"/>
            <w:sz w:val="24"/>
          </w:rPr>
          <w:t>C</w:t>
        </w:r>
      </w:ins>
      <w:r w:rsidR="00D558A1" w:rsidRPr="00D558A1">
        <w:rPr>
          <w:rFonts w:ascii="Century Schoolbook" w:hAnsi="Century Schoolbook"/>
          <w:sz w:val="24"/>
        </w:rPr>
        <w:t xml:space="preserve">ode and data to replicate these analyses on any given brain region at any desired spatial granularity are available </w:t>
      </w:r>
      <w:r w:rsidR="00D558A1" w:rsidRPr="00D558A1">
        <w:rPr>
          <w:rFonts w:ascii="Century Schoolbook" w:hAnsi="Century Schoolbook"/>
          <w:sz w:val="24"/>
        </w:rPr>
        <w:br/>
        <w:t xml:space="preserve">as a set of </w:t>
      </w:r>
      <w:proofErr w:type="spellStart"/>
      <w:r w:rsidR="00D558A1" w:rsidRPr="00D558A1">
        <w:rPr>
          <w:rFonts w:ascii="Century Schoolbook" w:hAnsi="Century Schoolbook"/>
          <w:sz w:val="24"/>
        </w:rPr>
        <w:t>IPython</w:t>
      </w:r>
      <w:proofErr w:type="spellEnd"/>
      <w:r w:rsidR="00D558A1" w:rsidRPr="00D558A1">
        <w:rPr>
          <w:rFonts w:ascii="Century Schoolbook" w:hAnsi="Century Schoolbook"/>
          <w:sz w:val="24"/>
        </w:rPr>
        <w:t xml:space="preserve"> Notebooks (https://github.com/adelavega/neurosynth-lfc).</w:t>
      </w:r>
    </w:p>
    <w:p w14:paraId="4E4A62C3" w14:textId="0F367A5C" w:rsidR="006D6FD3" w:rsidRPr="00055A4D" w:rsidRDefault="006D6FD3" w:rsidP="006D6FD3">
      <w:pPr>
        <w:pStyle w:val="Normal1"/>
        <w:spacing w:after="160"/>
        <w:ind w:firstLine="720"/>
        <w:rPr>
          <w:rFonts w:ascii="Century Schoolbook" w:hAnsi="Century Schoolbook"/>
          <w:sz w:val="24"/>
          <w:szCs w:val="24"/>
        </w:rPr>
      </w:pPr>
      <w:r w:rsidRPr="00D558A1">
        <w:rPr>
          <w:rFonts w:ascii="Century Schoolbook" w:hAnsi="Century Schoolbook"/>
          <w:b/>
          <w:sz w:val="24"/>
          <w:szCs w:val="24"/>
        </w:rPr>
        <w:t>Lateral frontal cortex mask.</w:t>
      </w:r>
      <w:r w:rsidRPr="00D558A1">
        <w:rPr>
          <w:rFonts w:ascii="Century Schoolbook" w:hAnsi="Century Schoolbook"/>
          <w:sz w:val="24"/>
          <w:szCs w:val="24"/>
        </w:rPr>
        <w:t xml:space="preserve"> </w:t>
      </w:r>
      <w:r w:rsidRPr="00D558A1">
        <w:rPr>
          <w:rFonts w:ascii="Century Schoolbook" w:hAnsi="Century Schoolbook"/>
          <w:color w:val="333333"/>
          <w:sz w:val="24"/>
          <w:szCs w:val="24"/>
          <w:highlight w:val="white"/>
        </w:rPr>
        <w:t xml:space="preserve">To select clusters from whole-brain clustering solutions in lateral frontal cortex, </w:t>
      </w:r>
      <w:r w:rsidRPr="00D558A1">
        <w:rPr>
          <w:rFonts w:ascii="Century Schoolbook" w:hAnsi="Century Schoolbook"/>
          <w:color w:val="333333"/>
          <w:sz w:val="24"/>
          <w:szCs w:val="24"/>
        </w:rPr>
        <w:t>we defined an LFC anatomical mask. Crucially, we only used this mask to select clusters that fell within this mask, and not to exclude individual voxels. First, we included voxels with a greater</w:t>
      </w:r>
      <w:r w:rsidRPr="00055A4D">
        <w:rPr>
          <w:rFonts w:ascii="Century Schoolbook" w:hAnsi="Century Schoolbook"/>
          <w:color w:val="333333"/>
          <w:sz w:val="24"/>
          <w:szCs w:val="24"/>
        </w:rPr>
        <w:t xml:space="preserve"> than 30% chance of falling in the frontal lobes according to the Montreal Neurological Institute structural probabilistic atlas</w:t>
      </w:r>
      <w:ins w:id="331" w:author="Alejandro De La Vega" w:date="2016-10-20T14:53:00Z">
        <w:r w:rsidR="00517B3F">
          <w:rPr>
            <w:rFonts w:ascii="Century Schoolbook" w:hAnsi="Century Schoolbook"/>
            <w:color w:val="333333"/>
            <w:sz w:val="24"/>
            <w:szCs w:val="24"/>
          </w:rPr>
          <w:t xml:space="preserve"> </w:t>
        </w:r>
      </w:ins>
      <w:r w:rsidRPr="00055A4D">
        <w:rPr>
          <w:rFonts w:ascii="Century Schoolbook" w:hAnsi="Century Schoolbook"/>
          <w:color w:val="333333"/>
          <w:sz w:val="24"/>
          <w:szCs w:val="24"/>
        </w:rPr>
        <w:t xml:space="preserve">and excluded medial voxels within 14mm of the midline. To focus on lateral frontal cortex, we excluded voxels that were exclusively located on the orbital surface– ensuring to include lateral orbitofrontal voxels– by removing voxels in the superior and medial orbital gyri according to the AAL atlas and voxels with a greater than 30% probability of falling in ‘Frontal Operculum Cortex’ in the Harvard-Oxford atlas. Finally, we also excluded far ventral voxels of OFC (Z &lt; -14mm) that were not excluded using anatomical atlases. </w:t>
      </w:r>
    </w:p>
    <w:p w14:paraId="16BBA198" w14:textId="30FA97CD" w:rsidR="006D6FD3" w:rsidRPr="00055A4D" w:rsidRDefault="006D6FD3" w:rsidP="006D6FD3">
      <w:pPr>
        <w:pStyle w:val="Heading3"/>
        <w:spacing w:after="160" w:line="480" w:lineRule="auto"/>
        <w:ind w:firstLine="360"/>
        <w:rPr>
          <w:rFonts w:ascii="Century Schoolbook" w:hAnsi="Century Schoolbook"/>
          <w:b w:val="0"/>
          <w:i w:val="0"/>
          <w:sz w:val="24"/>
          <w:szCs w:val="24"/>
        </w:rPr>
      </w:pPr>
      <w:r w:rsidRPr="00055A4D">
        <w:rPr>
          <w:rFonts w:ascii="Century Schoolbook" w:hAnsi="Century Schoolbook"/>
          <w:i w:val="0"/>
          <w:sz w:val="24"/>
          <w:szCs w:val="24"/>
        </w:rPr>
        <w:t xml:space="preserve">Co-activation clustering. </w:t>
      </w:r>
      <w:r w:rsidRPr="00055A4D">
        <w:rPr>
          <w:rFonts w:ascii="Century Schoolbook" w:hAnsi="Century Schoolbook"/>
          <w:b w:val="0"/>
          <w:i w:val="0"/>
          <w:color w:val="333333"/>
          <w:sz w:val="24"/>
          <w:szCs w:val="24"/>
          <w:highlight w:val="white"/>
        </w:rPr>
        <w:t xml:space="preserve">Next, we clustered individual grey-matter cortical voxels across the whole brain based on their meta-analytic co-activation with the whole brain across studies in the database (Figure </w:t>
      </w:r>
      <w:r w:rsidR="00E87AA4">
        <w:rPr>
          <w:rFonts w:ascii="Century Schoolbook" w:hAnsi="Century Schoolbook"/>
          <w:b w:val="0"/>
          <w:i w:val="0"/>
          <w:color w:val="333333"/>
          <w:sz w:val="24"/>
          <w:szCs w:val="24"/>
          <w:highlight w:val="white"/>
        </w:rPr>
        <w:t>1A</w:t>
      </w:r>
      <w:r w:rsidRPr="00055A4D">
        <w:rPr>
          <w:rFonts w:ascii="Century Schoolbook" w:hAnsi="Century Schoolbook"/>
          <w:b w:val="0"/>
          <w:i w:val="0"/>
          <w:color w:val="333333"/>
          <w:sz w:val="24"/>
          <w:szCs w:val="24"/>
          <w:highlight w:val="white"/>
        </w:rPr>
        <w:t>). In order to avoid potentially biased or arbitrary cluster boundaries, we clustered the whole cortex and selected clusters for further analysis that fell within an anatomically defined LFC mask. Critically, we did not mask out voxels that were slightly outside of our mask– we either included or excluded entire clusters. This was particularly important for clusters near the edge of our LFC mask– as functional boundaries may not conform to anatomical boundaries– and at coarse clustering solutions– given the well-established finding that at least 4-5 whole-brain networks include voxels in lateral frontal cortex</w:t>
      </w:r>
      <w:r w:rsidRPr="00BD025B">
        <w:rPr>
          <w:rFonts w:ascii="Century Schoolbook" w:hAnsi="Century Schoolbook"/>
          <w:b w:val="0"/>
          <w:i w:val="0"/>
          <w:color w:val="333333"/>
          <w:sz w:val="24"/>
          <w:szCs w:val="24"/>
          <w:highlight w:val="white"/>
        </w:rPr>
        <w:fldChar w:fldCharType="begin"/>
      </w:r>
      <w:r w:rsidR="00132E8A">
        <w:rPr>
          <w:rFonts w:ascii="Century Schoolbook" w:hAnsi="Century Schoolbook"/>
          <w:b w:val="0"/>
          <w:i w:val="0"/>
          <w:color w:val="333333"/>
          <w:sz w:val="24"/>
          <w:szCs w:val="24"/>
          <w:highlight w:val="white"/>
        </w:rPr>
        <w:instrText xml:space="preserve"> ADDIN PAPERS2_CITATIONS &lt;citation&gt;&lt;uuid&gt;9839D0E9-BB85-497D-9D63-F6F26FD6D980&lt;/uuid&gt;&lt;priority&gt;0&lt;/priority&gt;&lt;publications&gt;&lt;publication&gt;&lt;volume&gt;106&lt;/volume&gt;&lt;publication_date&gt;99201109081200000000222000&lt;/publication_date&gt;&lt;number&gt;3&lt;/number&gt;&lt;doi&gt;10.1152/jn.00338.2011&lt;/doi&gt;&lt;startpage&gt;1125&lt;/startpage&gt;&lt;title&gt;The organization of the human cerebral cortex estimated by intrinsic functional connectivity&lt;/title&gt;&lt;uuid&gt;2EC07B68-42B2-4156-934A-EFFF463BDB5C&lt;/uuid&gt;&lt;subtype&gt;400&lt;/subtype&gt;&lt;endpage&gt;1165&lt;/endpage&gt;&lt;type&gt;400&lt;/type&gt;&lt;url&gt;http://jn.physiology.org/cgi/doi/10.1152/jn.00338.2011&lt;/url&gt;&lt;bundle&gt;&lt;publication&gt;&lt;title&gt;Journal of Neurophysiology&lt;/title&gt;&lt;type&gt;-100&lt;/type&gt;&lt;subtype&gt;-100&lt;/subtype&gt;&lt;uuid&gt;C2AE4B06-88D7-43F5-B938-5A0B77962168&lt;/uuid&gt;&lt;/publication&gt;&lt;/bundle&gt;&lt;authors&gt;&lt;author&gt;&lt;firstName&gt;B&lt;/firstName&gt;&lt;middleNames&gt;T&lt;/middleNames&gt;&lt;lastName&gt;Thomas Yeo&lt;/lastName&gt;&lt;/author&gt;&lt;author&gt;&lt;firstName&gt;F&lt;/firstName&gt;&lt;middleNames&gt;M&lt;/middleNames&gt;&lt;lastName&gt;Krienen&lt;/lastName&gt;&lt;/author&gt;&lt;author&gt;&lt;firstName&gt;J&lt;/firstName&gt;&lt;lastName&gt;Sepulcre&lt;/lastName&gt;&lt;/author&gt;&lt;author&gt;&lt;firstName&gt;M&lt;/firstName&gt;&lt;middleNames&gt;R&lt;/middleNames&gt;&lt;lastName&gt;Sabuncu&lt;/lastName&gt;&lt;/author&gt;&lt;author&gt;&lt;firstName&gt;D&lt;/firstName&gt;&lt;lastName&gt;Lashkari&lt;/lastName&gt;&lt;/author&gt;&lt;author&gt;&lt;firstName&gt;M&lt;/firstName&gt;&lt;lastName&gt;Hollinshead&lt;/lastName&gt;&lt;/author&gt;&lt;author&gt;&lt;firstName&gt;J&lt;/firstName&gt;&lt;middleNames&gt;L&lt;/middleNames&gt;&lt;lastName&gt;Roffman&lt;/lastName&gt;&lt;/author&gt;&lt;author&gt;&lt;firstName&gt;J&lt;/firstName&gt;&lt;middleNames&gt;W&lt;/middleNames&gt;&lt;lastName&gt;Smoller&lt;/lastName&gt;&lt;/author&gt;&lt;author&gt;&lt;firstName&gt;L&lt;/firstName&gt;&lt;lastName&gt;Zollei&lt;/lastName&gt;&lt;/author&gt;&lt;author&gt;&lt;firstName&gt;J&lt;/firstName&gt;&lt;middleNames&gt;R&lt;/middleNames&gt;&lt;lastName&gt;Polimeni&lt;/lastName&gt;&lt;/author&gt;&lt;author&gt;&lt;firstName&gt;B&lt;/firstName&gt;&lt;lastName&gt;Fischl&lt;/lastName&gt;&lt;/author&gt;&lt;author&gt;&lt;firstName&gt;H&lt;/firstName&gt;&lt;lastName&gt;Liu&lt;/lastName&gt;&lt;/author&gt;&lt;author&gt;&lt;firstName&gt;R&lt;/firstName&gt;&lt;middleNames&gt;L&lt;/middleNames&gt;&lt;lastName&gt;Buckner&lt;/lastName&gt;&lt;/author&gt;&lt;/authors&gt;&lt;/publication&gt;&lt;/publications&gt;&lt;cites&gt;&lt;/cites&gt;&lt;/citation&gt;</w:instrText>
      </w:r>
      <w:r w:rsidRPr="00BD025B">
        <w:rPr>
          <w:rFonts w:ascii="Century Schoolbook" w:hAnsi="Century Schoolbook"/>
          <w:b w:val="0"/>
          <w:i w:val="0"/>
          <w:color w:val="333333"/>
          <w:sz w:val="24"/>
          <w:szCs w:val="24"/>
          <w:highlight w:val="white"/>
        </w:rPr>
        <w:fldChar w:fldCharType="separate"/>
      </w:r>
      <w:ins w:id="332" w:author="Alejandro De La Vega" w:date="2016-10-20T14:54:00Z">
        <w:r w:rsidR="00132E8A">
          <w:rPr>
            <w:rFonts w:eastAsiaTheme="minorEastAsia" w:cs="Calibri"/>
            <w:i w:val="0"/>
            <w:sz w:val="24"/>
            <w:vertAlign w:val="superscript"/>
          </w:rPr>
          <w:t>33</w:t>
        </w:r>
      </w:ins>
      <w:r w:rsidRPr="00BD025B">
        <w:rPr>
          <w:rFonts w:ascii="Century Schoolbook" w:hAnsi="Century Schoolbook"/>
          <w:b w:val="0"/>
          <w:i w:val="0"/>
          <w:color w:val="333333"/>
          <w:sz w:val="24"/>
          <w:szCs w:val="24"/>
          <w:highlight w:val="white"/>
        </w:rPr>
        <w:fldChar w:fldCharType="end"/>
      </w:r>
      <w:r w:rsidRPr="00055A4D">
        <w:rPr>
          <w:rFonts w:ascii="Century Schoolbook" w:hAnsi="Century Schoolbook"/>
          <w:b w:val="0"/>
          <w:i w:val="0"/>
          <w:color w:val="333333"/>
          <w:sz w:val="24"/>
          <w:szCs w:val="24"/>
          <w:highlight w:val="white"/>
        </w:rPr>
        <w:t xml:space="preserve">. For whole-cortex clustering, we excluded voxels with less than 30% probability of falling in grey matter according to the Harvard-Oxford anatomical atlas and those with very low activation in the database (less than 100 studies per voxel). In general, </w:t>
      </w:r>
      <w:proofErr w:type="spellStart"/>
      <w:r w:rsidRPr="00055A4D">
        <w:rPr>
          <w:rFonts w:ascii="Century Schoolbook" w:hAnsi="Century Schoolbook"/>
          <w:b w:val="0"/>
          <w:i w:val="0"/>
          <w:color w:val="333333"/>
          <w:sz w:val="24"/>
          <w:szCs w:val="24"/>
          <w:highlight w:val="white"/>
        </w:rPr>
        <w:t>Neurosynth’s</w:t>
      </w:r>
      <w:proofErr w:type="spellEnd"/>
      <w:r w:rsidRPr="00055A4D">
        <w:rPr>
          <w:rFonts w:ascii="Century Schoolbook" w:hAnsi="Century Schoolbook"/>
          <w:b w:val="0"/>
          <w:i w:val="0"/>
          <w:color w:val="333333"/>
          <w:sz w:val="24"/>
          <w:szCs w:val="24"/>
          <w:highlight w:val="white"/>
        </w:rPr>
        <w:t xml:space="preserve"> activation mask (derived from the standard MNI152 template distributed with FSL) corresponded highly with probabilistic locations of cerebral cortex, with the exception of portions of dorsal precentral gyrus– which showed low activation although it was more than 50% likely to be in cerebral cortex.  </w:t>
      </w:r>
    </w:p>
    <w:p w14:paraId="3732F406" w14:textId="21FE39C2" w:rsidR="006D6FD3" w:rsidRPr="00055A4D" w:rsidRDefault="006D6FD3" w:rsidP="006D6FD3">
      <w:pPr>
        <w:pStyle w:val="Normal1"/>
        <w:spacing w:after="160"/>
        <w:rPr>
          <w:rFonts w:ascii="Century Schoolbook" w:hAnsi="Century Schoolbook"/>
          <w:color w:val="333333"/>
          <w:sz w:val="24"/>
          <w:szCs w:val="24"/>
        </w:rPr>
      </w:pPr>
      <w:r w:rsidRPr="00055A4D">
        <w:rPr>
          <w:rFonts w:ascii="Century Schoolbook" w:hAnsi="Century Schoolbook"/>
          <w:color w:val="333333"/>
          <w:sz w:val="24"/>
          <w:szCs w:val="24"/>
          <w:highlight w:val="white"/>
        </w:rPr>
        <w:t xml:space="preserve">We calculated the co-activation between each cortical voxel and every other voxel in the brain (including sub-cortex) </w:t>
      </w:r>
      <w:ins w:id="333" w:author="Alejandro De La Vega" w:date="2016-10-13T18:13:00Z">
        <w:r w:rsidR="008E7793">
          <w:rPr>
            <w:rFonts w:ascii="Century Schoolbook" w:hAnsi="Century Schoolbook"/>
            <w:color w:val="333333"/>
            <w:sz w:val="24"/>
            <w:szCs w:val="24"/>
            <w:highlight w:val="white"/>
          </w:rPr>
          <w:t xml:space="preserve">by determining how correlated their activity was across studies. </w:t>
        </w:r>
      </w:ins>
      <w:r w:rsidRPr="00055A4D">
        <w:rPr>
          <w:rFonts w:ascii="Century Schoolbook" w:hAnsi="Century Schoolbook"/>
          <w:color w:val="333333"/>
          <w:sz w:val="24"/>
          <w:szCs w:val="24"/>
          <w:highlight w:val="white"/>
        </w:rPr>
        <w:t xml:space="preserve">Activation in each voxel is represented as a binary vector of length </w:t>
      </w:r>
      <w:r w:rsidRPr="00055A4D">
        <w:rPr>
          <w:rFonts w:ascii="Century Schoolbook" w:hAnsi="Century Schoolbook"/>
          <w:color w:val="333333"/>
          <w:sz w:val="24"/>
          <w:szCs w:val="24"/>
        </w:rPr>
        <w:t xml:space="preserve">11,406 </w:t>
      </w:r>
      <w:r w:rsidRPr="00055A4D">
        <w:rPr>
          <w:rFonts w:ascii="Century Schoolbook" w:hAnsi="Century Schoolbook"/>
          <w:color w:val="333333"/>
          <w:sz w:val="24"/>
          <w:szCs w:val="24"/>
          <w:highlight w:val="white"/>
        </w:rPr>
        <w:t>(the number of studies). A value of 1 indicated that the voxel fell within 10 mm of an activation focus reported in a particular study, and a value of 0 indicated that it did not. Because correlating the activation of every cortical voxel with every other voxel in the brain would result in a very large matrix (</w:t>
      </w:r>
      <w:r w:rsidRPr="00055A4D">
        <w:rPr>
          <w:rFonts w:ascii="Century Schoolbook" w:hAnsi="Century Schoolbook"/>
          <w:color w:val="333333"/>
          <w:sz w:val="24"/>
          <w:szCs w:val="24"/>
        </w:rPr>
        <w:t xml:space="preserve">112,358 cortical voxels x </w:t>
      </w:r>
      <w:r w:rsidRPr="00055A4D">
        <w:rPr>
          <w:rFonts w:ascii="Century Schoolbook" w:hAnsi="Century Schoolbook"/>
          <w:color w:val="333333"/>
          <w:sz w:val="24"/>
          <w:szCs w:val="24"/>
          <w:highlight w:val="white"/>
        </w:rPr>
        <w:t xml:space="preserve">171,534 whole-brain voxels) that would be very computationally costly to cluster so as to identify distinct LFC regions. Hence, we reduced the dimensionality of the whole brain to 100 components using principal components analysis (PCA; the precise choice of number of components does not materially affect the reported results). Next, we computed the Pearson correlation distance between every voxel in the MFC mask with each whole-brain PCA component, resulting in a matrix that described the frequency with which each cortical voxel co-activated </w:t>
      </w:r>
      <w:r w:rsidRPr="00055A4D">
        <w:rPr>
          <w:rFonts w:ascii="Century Schoolbook" w:hAnsi="Century Schoolbook"/>
          <w:color w:val="333333"/>
          <w:sz w:val="24"/>
          <w:szCs w:val="24"/>
        </w:rPr>
        <w:t xml:space="preserve">with the rest of the brain. </w:t>
      </w:r>
    </w:p>
    <w:p w14:paraId="38C85FAC" w14:textId="3627B20E" w:rsidR="006D6FD3" w:rsidRPr="00055A4D" w:rsidRDefault="006D6FD3" w:rsidP="006D6FD3">
      <w:pPr>
        <w:pStyle w:val="Normal1"/>
        <w:spacing w:after="160"/>
        <w:rPr>
          <w:rFonts w:ascii="Century Schoolbook" w:hAnsi="Century Schoolbook"/>
          <w:color w:val="333333"/>
          <w:sz w:val="24"/>
          <w:szCs w:val="24"/>
        </w:rPr>
      </w:pPr>
      <w:r w:rsidRPr="00055A4D">
        <w:rPr>
          <w:rFonts w:ascii="Century Schoolbook" w:hAnsi="Century Schoolbook"/>
          <w:color w:val="333333"/>
          <w:sz w:val="24"/>
          <w:szCs w:val="24"/>
        </w:rPr>
        <w:t>As an additional pre-processing step, we standardized each cortical voxel’s co-activation with other brain voxels to ensure clustering would be driven by relative differences in whole brain co-activation and not the overall activation rate of each voxel. That is, if two voxels co-activated with similar voxels across the brain, we should consider them to be relatively similar even if one of those voxels activates more frequently (and thus has slightly stronger correlations with all voxels). This adjustment was particularly important</w:t>
      </w:r>
      <w:ins w:id="334" w:author="Tal Yarkoni" w:date="2016-10-20T16:12:00Z">
        <w:r w:rsidR="00A220EC">
          <w:rPr>
            <w:rFonts w:ascii="Century Schoolbook" w:hAnsi="Century Schoolbook"/>
            <w:color w:val="333333"/>
            <w:sz w:val="24"/>
            <w:szCs w:val="24"/>
          </w:rPr>
          <w:t>,</w:t>
        </w:r>
      </w:ins>
      <w:r w:rsidRPr="00055A4D">
        <w:rPr>
          <w:rFonts w:ascii="Century Schoolbook" w:hAnsi="Century Schoolbook"/>
          <w:color w:val="333333"/>
          <w:sz w:val="24"/>
          <w:szCs w:val="24"/>
        </w:rPr>
        <w:t xml:space="preserve"> as preliminary analyses indicated that regions with very high rates of activation (e.g. pre-SMA/mid-cingulate cortex) more readily clustered into multiple clusters with few voxels, reflecting base rates in activation, although differences in their functional associations were minimal. Indeed, preliminary analyses confirmed that standardizing the co-activation matrix alleviated this concern. At k = 70, the mean activation rate of each cluster showed no correlation with voxel size when Z-scoring was used (r=0.05), as compared to when the raw co-activation matrix </w:t>
      </w:r>
      <w:r w:rsidR="00E87AA4">
        <w:rPr>
          <w:rFonts w:ascii="Century Schoolbook" w:hAnsi="Century Schoolbook"/>
          <w:color w:val="333333"/>
          <w:sz w:val="24"/>
          <w:szCs w:val="24"/>
        </w:rPr>
        <w:t xml:space="preserve">was used (r = -0.65) at k = 70. </w:t>
      </w:r>
      <w:r w:rsidRPr="00055A4D">
        <w:rPr>
          <w:rFonts w:ascii="Century Schoolbook" w:hAnsi="Century Schoolbook"/>
          <w:color w:val="333333"/>
          <w:sz w:val="24"/>
          <w:szCs w:val="24"/>
        </w:rPr>
        <w:t xml:space="preserve">Additionally, the range of cluster sizes was compressed, resulting in more evenly sized clusters. Cluster sizes ranged from 352 to 4546 voxels using the raw activation, compared to a range of 560 to 2862 voxels using standardized co-activation. </w:t>
      </w:r>
    </w:p>
    <w:p w14:paraId="7A0B2CFC" w14:textId="0A66BA1A" w:rsidR="006D6FD3" w:rsidRPr="00055A4D" w:rsidRDefault="006D6FD3" w:rsidP="006D6FD3">
      <w:pPr>
        <w:pStyle w:val="Normal1"/>
        <w:spacing w:after="160"/>
        <w:rPr>
          <w:rFonts w:ascii="Century Schoolbook" w:hAnsi="Century Schoolbook"/>
          <w:color w:val="333333"/>
          <w:sz w:val="24"/>
          <w:szCs w:val="24"/>
        </w:rPr>
      </w:pPr>
      <w:r w:rsidRPr="00055A4D">
        <w:rPr>
          <w:rFonts w:ascii="Century Schoolbook" w:hAnsi="Century Schoolbook"/>
          <w:color w:val="333333"/>
          <w:sz w:val="24"/>
          <w:szCs w:val="24"/>
          <w:highlight w:val="white"/>
        </w:rPr>
        <w:t xml:space="preserve">We applied hierarchical clustering with Ward’s linkage to the normalized co-activation matrix, resulting in a whole-brain linkage matrix. Ward’s </w:t>
      </w:r>
      <w:r w:rsidRPr="00055A4D">
        <w:rPr>
          <w:rFonts w:ascii="Century Schoolbook" w:hAnsi="Century Schoolbook"/>
          <w:color w:val="333333"/>
          <w:sz w:val="24"/>
          <w:szCs w:val="24"/>
        </w:rPr>
        <w:t xml:space="preserve">clustering was selected </w:t>
      </w:r>
      <w:r w:rsidRPr="00055A4D">
        <w:rPr>
          <w:rFonts w:ascii="Century Schoolbook" w:hAnsi="Century Schoolbook"/>
          <w:color w:val="333333"/>
          <w:sz w:val="24"/>
          <w:szCs w:val="24"/>
          <w:highlight w:val="white"/>
        </w:rPr>
        <w:t xml:space="preserve">as this algorithm is recommended as </w:t>
      </w:r>
      <w:ins w:id="335" w:author="Tal Yarkoni" w:date="2016-10-20T16:13:00Z">
        <w:r w:rsidR="00FE6EB0">
          <w:rPr>
            <w:rFonts w:ascii="Century Schoolbook" w:hAnsi="Century Schoolbook"/>
            <w:color w:val="333333"/>
            <w:sz w:val="24"/>
            <w:szCs w:val="24"/>
            <w:highlight w:val="white"/>
          </w:rPr>
          <w:t>a good</w:t>
        </w:r>
      </w:ins>
      <w:r w:rsidRPr="00055A4D">
        <w:rPr>
          <w:rFonts w:ascii="Century Schoolbook" w:hAnsi="Century Schoolbook"/>
          <w:color w:val="333333"/>
          <w:sz w:val="24"/>
          <w:szCs w:val="24"/>
          <w:highlight w:val="white"/>
        </w:rPr>
        <w:t xml:space="preserve"> compromise between accuracy (e.g., fit to data) and reproducibility for clustering fMRI data</w:t>
      </w:r>
      <w:r w:rsidR="00BD025B">
        <w:rPr>
          <w:rFonts w:ascii="Century Schoolbook" w:hAnsi="Century Schoolbook"/>
          <w:color w:val="333333"/>
          <w:sz w:val="24"/>
          <w:szCs w:val="24"/>
          <w:highlight w:val="white"/>
        </w:rPr>
        <w:fldChar w:fldCharType="begin"/>
      </w:r>
      <w:r w:rsidR="00132E8A">
        <w:rPr>
          <w:rFonts w:ascii="Century Schoolbook" w:hAnsi="Century Schoolbook"/>
          <w:color w:val="333333"/>
          <w:sz w:val="24"/>
          <w:szCs w:val="24"/>
          <w:highlight w:val="white"/>
        </w:rPr>
        <w:instrText xml:space="preserve"> ADDIN PAPERS2_CITATIONS &lt;citation&gt;&lt;uuid&gt;694C780B-2219-4D60-BD3D-7383CC3ED0CD&lt;/uuid&gt;&lt;priority&gt;0&lt;/priority&gt;&lt;publications&gt;&lt;publication&gt;&lt;volume&gt;8&lt;/volume&gt;&lt;publication_date&gt;99201407011200000000222000&lt;/publication_date&gt;&lt;number&gt;171&lt;/number&gt;&lt;doi&gt;10.3389/fnins.2014.00167&lt;/doi&gt;&lt;startpage&gt;169&lt;/startpage&gt;&lt;title&gt;Which fMRI clustering gives good brain parcellations?&lt;/title&gt;&lt;uuid&gt;465F9BD9-999C-4228-BCA7-773E71BF7BCC&lt;/uuid&gt;&lt;subtype&gt;400&lt;/subtype&gt;&lt;publisher&gt;Frontiers&lt;/publisher&gt;&lt;type&gt;400&lt;/type&gt;&lt;url&gt;http://journal.frontiersin.org/article/10.3389/fnins.2014.00167/full&lt;/url&gt;&lt;bundle&gt;&lt;publication&gt;&lt;publisher&gt;Frontiers&lt;/publisher&gt;&lt;title&gt;Frontiers in Neuroscience&lt;/title&gt;&lt;type&gt;-100&lt;/type&gt;&lt;subtype&gt;-100&lt;/subtype&gt;&lt;uuid&gt;7C098B58-518E-416D-B4D1-226A682F7CDC&lt;/uuid&gt;&lt;/publication&gt;&lt;/bundle&gt;&lt;authors&gt;&lt;author&gt;&lt;firstName&gt;Bertrand&lt;/firstName&gt;&lt;lastName&gt;Thirion&lt;/lastName&gt;&lt;/author&gt;&lt;author&gt;&lt;firstName&gt;Gaël&lt;/firstName&gt;&lt;lastName&gt;Varoquaux&lt;/lastName&gt;&lt;/author&gt;&lt;author&gt;&lt;firstName&gt;Elvis&lt;/firstName&gt;&lt;lastName&gt;Dohmatob&lt;/lastName&gt;&lt;/author&gt;&lt;author&gt;&lt;firstName&gt;Jean-Baptiste&lt;/firstName&gt;&lt;lastName&gt;Poline&lt;/lastName&gt;&lt;/author&gt;&lt;/authors&gt;&lt;/publication&gt;&lt;/publications&gt;&lt;cites&gt;&lt;/cites&gt;&lt;/citation&gt;</w:instrText>
      </w:r>
      <w:r w:rsidR="00BD025B">
        <w:rPr>
          <w:rFonts w:ascii="Century Schoolbook" w:hAnsi="Century Schoolbook"/>
          <w:color w:val="333333"/>
          <w:sz w:val="24"/>
          <w:szCs w:val="24"/>
          <w:highlight w:val="white"/>
        </w:rPr>
        <w:fldChar w:fldCharType="separate"/>
      </w:r>
      <w:ins w:id="336" w:author="Alejandro De La Vega" w:date="2016-10-20T14:54:00Z">
        <w:r w:rsidR="00132E8A">
          <w:rPr>
            <w:rFonts w:eastAsiaTheme="minorEastAsia" w:cs="Cambria"/>
            <w:i/>
            <w:sz w:val="24"/>
            <w:vertAlign w:val="superscript"/>
          </w:rPr>
          <w:t>66</w:t>
        </w:r>
      </w:ins>
      <w:r w:rsidR="00BD025B">
        <w:rPr>
          <w:rFonts w:ascii="Century Schoolbook" w:hAnsi="Century Schoolbook"/>
          <w:color w:val="333333"/>
          <w:sz w:val="24"/>
          <w:szCs w:val="24"/>
          <w:highlight w:val="white"/>
        </w:rPr>
        <w:fldChar w:fldCharType="end"/>
      </w:r>
      <w:r w:rsidR="00BD025B">
        <w:rPr>
          <w:rFonts w:ascii="Century Schoolbook" w:hAnsi="Century Schoolbook"/>
          <w:color w:val="333333"/>
          <w:sz w:val="24"/>
          <w:szCs w:val="24"/>
          <w:highlight w:val="white"/>
        </w:rPr>
        <w:t xml:space="preserve">. </w:t>
      </w:r>
      <w:r w:rsidRPr="00055A4D">
        <w:rPr>
          <w:rFonts w:ascii="Century Schoolbook" w:hAnsi="Century Schoolbook"/>
          <w:color w:val="333333"/>
          <w:sz w:val="24"/>
          <w:szCs w:val="24"/>
          <w:highlight w:val="white"/>
        </w:rPr>
        <w:t>However, this clustering algorithm is seldom used for whole-brain clustering because the computational time increases cubically [</w:t>
      </w:r>
      <w:proofErr w:type="gramStart"/>
      <w:r w:rsidRPr="00055A4D">
        <w:rPr>
          <w:rFonts w:ascii="Times New Roman" w:hAnsi="Times New Roman"/>
          <w:color w:val="333333"/>
          <w:sz w:val="24"/>
          <w:szCs w:val="24"/>
        </w:rPr>
        <w:t>Θ</w:t>
      </w:r>
      <w:r w:rsidRPr="00055A4D">
        <w:rPr>
          <w:rFonts w:ascii="Century Schoolbook" w:hAnsi="Century Schoolbook"/>
          <w:color w:val="333333"/>
          <w:sz w:val="24"/>
          <w:szCs w:val="24"/>
        </w:rPr>
        <w:t>(</w:t>
      </w:r>
      <w:proofErr w:type="gramEnd"/>
      <w:r w:rsidRPr="00055A4D">
        <w:rPr>
          <w:rFonts w:ascii="Century Schoolbook" w:hAnsi="Century Schoolbook"/>
          <w:color w:val="333333"/>
          <w:sz w:val="24"/>
          <w:szCs w:val="24"/>
        </w:rPr>
        <w:t xml:space="preserve">N³)] as a function of samples. We employed the </w:t>
      </w:r>
      <w:proofErr w:type="spellStart"/>
      <w:r w:rsidRPr="00055A4D">
        <w:rPr>
          <w:rFonts w:ascii="Century Schoolbook" w:hAnsi="Century Schoolbook"/>
          <w:color w:val="333333"/>
          <w:sz w:val="24"/>
          <w:szCs w:val="24"/>
        </w:rPr>
        <w:t>fastcluster</w:t>
      </w:r>
      <w:proofErr w:type="spellEnd"/>
      <w:r w:rsidRPr="00055A4D">
        <w:rPr>
          <w:rFonts w:ascii="Century Schoolbook" w:hAnsi="Century Schoolbook"/>
          <w:color w:val="333333"/>
          <w:sz w:val="24"/>
          <w:szCs w:val="24"/>
        </w:rPr>
        <w:t xml:space="preserve"> algorithm</w:t>
      </w:r>
      <w:r w:rsidR="00BD025B">
        <w:rPr>
          <w:rFonts w:ascii="Century Schoolbook" w:hAnsi="Century Schoolbook"/>
          <w:color w:val="333333"/>
          <w:sz w:val="24"/>
          <w:szCs w:val="24"/>
        </w:rPr>
        <w:fldChar w:fldCharType="begin"/>
      </w:r>
      <w:r w:rsidR="00132E8A">
        <w:rPr>
          <w:rFonts w:ascii="Century Schoolbook" w:hAnsi="Century Schoolbook"/>
          <w:color w:val="333333"/>
          <w:sz w:val="24"/>
          <w:szCs w:val="24"/>
        </w:rPr>
        <w:instrText xml:space="preserve"> ADDIN PAPERS2_CITATIONS &lt;citation&gt;&lt;uuid&gt;29A21BD7-8C72-4891-A424-AF32C413DF04&lt;/uuid&gt;&lt;priority&gt;0&lt;/priority&gt;&lt;publications&gt;&lt;publication&gt;&lt;type&gt;400&lt;/type&gt;&lt;publication_date&gt;99201300001200000000200000&lt;/publication_date&gt;&lt;title&gt;fastcluster: Fast hierarchical, agglomerative clustering routines for R and Python&lt;/title&gt;&lt;url&gt;https://www.jstatsoft.org/article/view/v053i09/v53i09.pdf&lt;/url&gt;&lt;subtype&gt;400&lt;/subtype&gt;&lt;uuid&gt;DF0E5E89-B05C-4E60-8C26-3137A4E73201&lt;/uuid&gt;&lt;bundle&gt;&lt;publication&gt;&lt;title&gt;Journal of Statistical Software&lt;/title&gt;&lt;type&gt;-100&lt;/type&gt;&lt;subtype&gt;-100&lt;/subtype&gt;&lt;uuid&gt;EBFF6B2A-7CF4-4EAF-B1B4-B602E0EA2AEE&lt;/uuid&gt;&lt;/publication&gt;&lt;/bundle&gt;&lt;authors&gt;&lt;author&gt;&lt;firstName&gt;D&lt;/firstName&gt;&lt;lastName&gt;Müllner&lt;/lastName&gt;&lt;/author&gt;&lt;/authors&gt;&lt;/publication&gt;&lt;/publications&gt;&lt;cites&gt;&lt;/cites&gt;&lt;/citation&gt;</w:instrText>
      </w:r>
      <w:r w:rsidR="00BD025B">
        <w:rPr>
          <w:rFonts w:ascii="Century Schoolbook" w:hAnsi="Century Schoolbook"/>
          <w:color w:val="333333"/>
          <w:sz w:val="24"/>
          <w:szCs w:val="24"/>
        </w:rPr>
        <w:fldChar w:fldCharType="separate"/>
      </w:r>
      <w:ins w:id="337" w:author="Alejandro De La Vega" w:date="2016-10-20T14:54:00Z">
        <w:r w:rsidR="00132E8A">
          <w:rPr>
            <w:rFonts w:eastAsiaTheme="minorEastAsia" w:cs="Cambria"/>
            <w:i/>
            <w:sz w:val="24"/>
            <w:vertAlign w:val="superscript"/>
          </w:rPr>
          <w:t>67</w:t>
        </w:r>
      </w:ins>
      <w:r w:rsidR="00BD025B">
        <w:rPr>
          <w:rFonts w:ascii="Century Schoolbook" w:hAnsi="Century Schoolbook"/>
          <w:color w:val="333333"/>
          <w:sz w:val="24"/>
          <w:szCs w:val="24"/>
        </w:rPr>
        <w:fldChar w:fldCharType="end"/>
      </w:r>
      <w:r w:rsidRPr="00055A4D">
        <w:rPr>
          <w:rFonts w:ascii="Century Schoolbook" w:hAnsi="Century Schoolbook"/>
          <w:color w:val="333333"/>
          <w:sz w:val="24"/>
          <w:szCs w:val="24"/>
        </w:rPr>
        <w:t xml:space="preserve">—a package of libraries that enable efficient hierarchical clustering </w:t>
      </w:r>
      <w:r w:rsidRPr="00055A4D">
        <w:rPr>
          <w:rFonts w:ascii="Century Schoolbook" w:hAnsi="Century Schoolbook"/>
          <w:color w:val="333333"/>
          <w:sz w:val="24"/>
          <w:szCs w:val="24"/>
          <w:highlight w:val="white"/>
        </w:rPr>
        <w:t>[</w:t>
      </w:r>
      <w:r w:rsidRPr="00055A4D">
        <w:rPr>
          <w:rFonts w:ascii="Times New Roman" w:hAnsi="Times New Roman"/>
          <w:color w:val="333333"/>
          <w:sz w:val="24"/>
          <w:szCs w:val="24"/>
        </w:rPr>
        <w:t>Θ</w:t>
      </w:r>
      <w:r w:rsidRPr="00055A4D">
        <w:rPr>
          <w:rFonts w:ascii="Century Schoolbook" w:hAnsi="Century Schoolbook"/>
          <w:color w:val="333333"/>
          <w:sz w:val="24"/>
          <w:szCs w:val="24"/>
        </w:rPr>
        <w:t>(N</w:t>
      </w:r>
      <w:r w:rsidRPr="00055A4D">
        <w:rPr>
          <w:rFonts w:ascii="Century Schoolbook" w:hAnsi="Century Schoolbook"/>
          <w:color w:val="333333"/>
          <w:sz w:val="24"/>
          <w:szCs w:val="24"/>
          <w:vertAlign w:val="superscript"/>
        </w:rPr>
        <w:t>2</w:t>
      </w:r>
      <w:r w:rsidRPr="00055A4D">
        <w:rPr>
          <w:rFonts w:ascii="Century Schoolbook" w:hAnsi="Century Schoolbook"/>
          <w:color w:val="333333"/>
          <w:sz w:val="24"/>
          <w:szCs w:val="24"/>
        </w:rPr>
        <w:t xml:space="preserve">)]—to achieve whole-brain clustering. </w:t>
      </w:r>
    </w:p>
    <w:p w14:paraId="19C9C825" w14:textId="7A301D11" w:rsidR="006D6FD3" w:rsidRPr="00055A4D" w:rsidRDefault="006D6FD3" w:rsidP="006D6FD3">
      <w:pPr>
        <w:pStyle w:val="Normal1"/>
        <w:spacing w:after="160"/>
        <w:rPr>
          <w:rFonts w:ascii="Century Schoolbook" w:hAnsi="Century Schoolbook"/>
          <w:color w:val="1D1F22"/>
          <w:sz w:val="24"/>
          <w:szCs w:val="24"/>
        </w:rPr>
      </w:pPr>
      <w:r w:rsidRPr="00055A4D">
        <w:rPr>
          <w:rFonts w:ascii="Century Schoolbook" w:hAnsi="Century Schoolbook"/>
          <w:color w:val="333333"/>
          <w:sz w:val="24"/>
          <w:szCs w:val="24"/>
          <w:highlight w:val="white"/>
        </w:rPr>
        <w:t>Since the optimality of a given clustering depends in large part on investigators’ goals, the preferred level of analysis, and the nature and dimensionality of the available data, identifying the ‘correct’ number of clusters is arguably an intractable problem</w:t>
      </w:r>
      <w:r w:rsidRPr="00055A4D">
        <w:rPr>
          <w:rFonts w:ascii="Century Schoolbook" w:hAnsi="Century Schoolbook"/>
          <w:color w:val="333333"/>
          <w:sz w:val="24"/>
          <w:szCs w:val="24"/>
          <w:highlight w:val="white"/>
        </w:rPr>
        <w:fldChar w:fldCharType="begin"/>
      </w:r>
      <w:r w:rsidR="00132E8A">
        <w:rPr>
          <w:rFonts w:ascii="Century Schoolbook" w:hAnsi="Century Schoolbook"/>
          <w:color w:val="333333"/>
          <w:sz w:val="24"/>
          <w:szCs w:val="24"/>
          <w:highlight w:val="white"/>
        </w:rPr>
        <w:instrText xml:space="preserve"> ADDIN PAPERS2_CITATIONS &lt;citation&gt;&lt;uuid&gt;581EC22D-8807-4654-BC19-07B797B41246&lt;/uuid&gt;&lt;priority&gt;21&lt;/priority&gt;&lt;publications&gt;&lt;publication&gt;&lt;uuid&gt;9C60BB83-0E9B-47B7-9C3A-B6EC969AC79F&lt;/uuid&gt;&lt;volume&gt;36&lt;/volume&gt;&lt;doi&gt;10.1002/hbm.22933&lt;/doi&gt;&lt;subtitle&gt;Connectivity-Based Parcellation&lt;/subtitle&gt;&lt;startpage&gt;4771&lt;/startpage&gt;&lt;publication_date&gt;99201509271200000000222000&lt;/publication_date&gt;&lt;url&gt;http://doi.wiley.com/10.1002/hbm.22933&lt;/url&gt;&lt;type&gt;400&lt;/type&gt;&lt;title&gt;Connectivity-based parcellation: Critique and implications&lt;/title&gt;&lt;number&gt;12&lt;/number&gt;&lt;subtype&gt;400&lt;/subtype&gt;&lt;endpage&gt;4792&lt;/endpage&gt;&lt;bundle&gt;&lt;publication&gt;&lt;publisher&gt;Wiley Subscription Services, Inc., A Wiley Company&lt;/publisher&gt;&lt;title&gt;Human Brain Mapping&lt;/title&gt;&lt;type&gt;-100&lt;/type&gt;&lt;subtype&gt;-100&lt;/subtype&gt;&lt;uuid&gt;51D1075C-96BF-4254-8628-E29CD052311E&lt;/uuid&gt;&lt;/publication&gt;&lt;/bundle&gt;&lt;authors&gt;&lt;author&gt;&lt;firstName&gt;Simon&lt;/firstName&gt;&lt;middleNames&gt;B&lt;/middleNames&gt;&lt;lastName&gt;Eickhoff&lt;/lastName&gt;&lt;/author&gt;&lt;author&gt;&lt;firstName&gt;Bertrand&lt;/firstName&gt;&lt;lastName&gt;Thirion&lt;/lastName&gt;&lt;/author&gt;&lt;author&gt;&lt;firstName&gt;Gaël&lt;/firstName&gt;&lt;lastName&gt;Varoquaux&lt;/lastName&gt;&lt;/author&gt;&lt;author&gt;&lt;firstName&gt;Danilo&lt;/firstName&gt;&lt;lastName&gt;Bzdok&lt;/lastName&gt;&lt;/author&gt;&lt;/authors&gt;&lt;/publication&gt;&lt;/publications&gt;&lt;cites&gt;&lt;/cites&gt;&lt;/citation&gt;</w:instrText>
      </w:r>
      <w:r w:rsidRPr="00055A4D">
        <w:rPr>
          <w:rFonts w:ascii="Century Schoolbook" w:hAnsi="Century Schoolbook"/>
          <w:color w:val="333333"/>
          <w:sz w:val="24"/>
          <w:szCs w:val="24"/>
          <w:highlight w:val="white"/>
        </w:rPr>
        <w:fldChar w:fldCharType="separate"/>
      </w:r>
      <w:ins w:id="338" w:author="Alejandro De La Vega" w:date="2016-10-20T14:54:00Z">
        <w:r w:rsidR="00132E8A">
          <w:rPr>
            <w:rFonts w:eastAsiaTheme="minorEastAsia" w:cs="Cambria"/>
            <w:i/>
            <w:sz w:val="24"/>
            <w:vertAlign w:val="superscript"/>
          </w:rPr>
          <w:t>32</w:t>
        </w:r>
      </w:ins>
      <w:r w:rsidRPr="00055A4D">
        <w:rPr>
          <w:rFonts w:ascii="Century Schoolbook" w:hAnsi="Century Schoolbook"/>
          <w:color w:val="333333"/>
          <w:sz w:val="24"/>
          <w:szCs w:val="24"/>
          <w:highlight w:val="white"/>
        </w:rPr>
        <w:fldChar w:fldCharType="end"/>
      </w:r>
      <w:r w:rsidRPr="00055A4D">
        <w:rPr>
          <w:rFonts w:ascii="Century Schoolbook" w:hAnsi="Century Schoolbook"/>
          <w:color w:val="333333"/>
          <w:sz w:val="24"/>
          <w:szCs w:val="24"/>
          <w:highlight w:val="white"/>
        </w:rPr>
        <w:t xml:space="preserve">. However, in order to attempt to objectively guide the choice of choice of number of clusters to further analyze, we selected viable solutions using the silhouette score– a measure of within-cluster cohesion. Crucially, as we were specifically interested in the fit of the clustering to lateral frontal cortex, we only calculated the silhouette score with respect to voxels within our lateral frontal cortex mask. </w:t>
      </w:r>
      <w:r w:rsidRPr="00055A4D">
        <w:rPr>
          <w:rFonts w:ascii="Century Schoolbook" w:hAnsi="Century Schoolbook"/>
          <w:color w:val="1D1F22"/>
          <w:sz w:val="24"/>
          <w:szCs w:val="24"/>
          <w:highlight w:val="white"/>
        </w:rPr>
        <w:t xml:space="preserve">The silhouette coefficient was defined as </w:t>
      </w:r>
      <w:r w:rsidRPr="00055A4D">
        <w:rPr>
          <w:rFonts w:ascii="Century Schoolbook" w:hAnsi="Century Schoolbook"/>
          <w:color w:val="1D1F22"/>
          <w:sz w:val="24"/>
          <w:szCs w:val="24"/>
        </w:rPr>
        <w:t xml:space="preserve">(b – a) / </w:t>
      </w:r>
      <w:proofErr w:type="gramStart"/>
      <w:r w:rsidRPr="00055A4D">
        <w:rPr>
          <w:rFonts w:ascii="Century Schoolbook" w:hAnsi="Century Schoolbook"/>
          <w:color w:val="1D1F22"/>
          <w:sz w:val="24"/>
          <w:szCs w:val="24"/>
        </w:rPr>
        <w:t>max(</w:t>
      </w:r>
      <w:proofErr w:type="gramEnd"/>
      <w:r w:rsidRPr="00055A4D">
        <w:rPr>
          <w:rFonts w:ascii="Century Schoolbook" w:hAnsi="Century Schoolbook"/>
          <w:color w:val="1D1F22"/>
          <w:sz w:val="24"/>
          <w:szCs w:val="24"/>
        </w:rPr>
        <w:t xml:space="preserve">a, b), </w:t>
      </w:r>
      <w:r w:rsidRPr="00055A4D">
        <w:rPr>
          <w:rFonts w:ascii="Century Schoolbook" w:hAnsi="Century Schoolbook"/>
          <w:color w:val="1D1F22"/>
          <w:sz w:val="24"/>
          <w:szCs w:val="24"/>
          <w:highlight w:val="white"/>
        </w:rPr>
        <w:t xml:space="preserve">where a is the mean intra-cluster distance and b is the distance between a sample and the nearest cluster of which the sample is not a part. </w:t>
      </w:r>
      <w:r w:rsidRPr="00055A4D">
        <w:rPr>
          <w:rFonts w:ascii="Century Schoolbook" w:hAnsi="Century Schoolbook"/>
          <w:color w:val="333333"/>
          <w:sz w:val="24"/>
          <w:szCs w:val="24"/>
          <w:highlight w:val="white"/>
        </w:rPr>
        <w:t>Solutions that minimized the average distance between voxels within each cluster received a greater score.</w:t>
      </w:r>
      <w:r w:rsidRPr="00055A4D">
        <w:rPr>
          <w:rFonts w:ascii="Century Schoolbook" w:hAnsi="Century Schoolbook"/>
          <w:color w:val="333333"/>
          <w:sz w:val="24"/>
          <w:szCs w:val="24"/>
        </w:rPr>
        <w:t xml:space="preserve"> </w:t>
      </w:r>
      <w:ins w:id="339" w:author="Alejandro De La Vega" w:date="2016-10-13T18:24:00Z">
        <w:r w:rsidR="00621FAA">
          <w:rPr>
            <w:rFonts w:ascii="Century Schoolbook" w:hAnsi="Century Schoolbook"/>
            <w:color w:val="333333"/>
            <w:sz w:val="24"/>
            <w:szCs w:val="24"/>
          </w:rPr>
          <w:t xml:space="preserve">Once having chose two whole brain solutions, we </w:t>
        </w:r>
      </w:ins>
      <w:r w:rsidRPr="00055A4D">
        <w:rPr>
          <w:rFonts w:ascii="Century Schoolbook" w:hAnsi="Century Schoolbook"/>
          <w:color w:val="333333"/>
          <w:sz w:val="24"/>
          <w:szCs w:val="24"/>
        </w:rPr>
        <w:t xml:space="preserve">extracted </w:t>
      </w:r>
      <w:ins w:id="340" w:author="Alejandro De La Vega" w:date="2016-10-13T18:24:00Z">
        <w:r w:rsidR="00621FAA">
          <w:rPr>
            <w:rFonts w:ascii="Century Schoolbook" w:hAnsi="Century Schoolbook"/>
            <w:color w:val="333333"/>
            <w:sz w:val="24"/>
            <w:szCs w:val="24"/>
          </w:rPr>
          <w:t xml:space="preserve">LFC </w:t>
        </w:r>
      </w:ins>
      <w:r w:rsidRPr="00055A4D">
        <w:rPr>
          <w:rFonts w:ascii="Century Schoolbook" w:hAnsi="Century Schoolbook"/>
          <w:color w:val="333333"/>
          <w:sz w:val="24"/>
          <w:szCs w:val="24"/>
        </w:rPr>
        <w:t xml:space="preserve">clusters from </w:t>
      </w:r>
      <w:ins w:id="341" w:author="Alejandro De La Vega" w:date="2016-10-13T18:24:00Z">
        <w:r w:rsidR="00621FAA">
          <w:rPr>
            <w:rFonts w:ascii="Century Schoolbook" w:hAnsi="Century Schoolbook"/>
            <w:color w:val="333333"/>
            <w:sz w:val="24"/>
            <w:szCs w:val="24"/>
          </w:rPr>
          <w:t>with a</w:t>
        </w:r>
      </w:ins>
      <w:r w:rsidRPr="00055A4D">
        <w:rPr>
          <w:rFonts w:ascii="Century Schoolbook" w:hAnsi="Century Schoolbook"/>
          <w:color w:val="333333"/>
          <w:sz w:val="24"/>
          <w:szCs w:val="24"/>
        </w:rPr>
        <w:t xml:space="preserve"> substantial percentage of voxels </w:t>
      </w:r>
      <w:ins w:id="342" w:author="Alejandro De La Vega" w:date="2016-10-13T18:24:00Z">
        <w:r w:rsidR="00621FAA">
          <w:rPr>
            <w:rFonts w:ascii="Century Schoolbook" w:hAnsi="Century Schoolbook"/>
            <w:color w:val="333333"/>
            <w:sz w:val="24"/>
            <w:szCs w:val="24"/>
          </w:rPr>
          <w:t>within our apriori LFC</w:t>
        </w:r>
      </w:ins>
      <w:r w:rsidRPr="00055A4D">
        <w:rPr>
          <w:rFonts w:ascii="Century Schoolbook" w:hAnsi="Century Schoolbook"/>
          <w:color w:val="333333"/>
          <w:sz w:val="24"/>
          <w:szCs w:val="24"/>
        </w:rPr>
        <w:t xml:space="preserve"> mask. We varied the percentage of voxels within our LFC mask required to include a region across granularities with the objective maximizing coverage in LFC without including extraneous clusters with little presence in LFC. We arrived at 1</w:t>
      </w:r>
      <w:ins w:id="343" w:author="Alejandro De La Vega" w:date="2016-10-13T18:25:00Z">
        <w:r w:rsidR="00621FAA">
          <w:rPr>
            <w:rFonts w:ascii="Century Schoolbook" w:hAnsi="Century Schoolbook"/>
            <w:color w:val="333333"/>
            <w:sz w:val="24"/>
            <w:szCs w:val="24"/>
          </w:rPr>
          <w:t>2</w:t>
        </w:r>
      </w:ins>
      <w:r w:rsidRPr="00055A4D">
        <w:rPr>
          <w:rFonts w:ascii="Century Schoolbook" w:hAnsi="Century Schoolbook"/>
          <w:color w:val="333333"/>
          <w:sz w:val="24"/>
          <w:szCs w:val="24"/>
        </w:rPr>
        <w:t xml:space="preserve">% of voxels in a cluster within LFC at k=5 </w:t>
      </w:r>
      <w:ins w:id="344" w:author="Alejandro De La Vega" w:date="2016-10-13T18:25:00Z">
        <w:r w:rsidR="00621FAA">
          <w:rPr>
            <w:rFonts w:ascii="Century Schoolbook" w:hAnsi="Century Schoolbook"/>
            <w:color w:val="333333"/>
            <w:sz w:val="24"/>
            <w:szCs w:val="24"/>
          </w:rPr>
          <w:t>and</w:t>
        </w:r>
      </w:ins>
      <w:r w:rsidRPr="00055A4D">
        <w:rPr>
          <w:rFonts w:ascii="Century Schoolbook" w:hAnsi="Century Schoolbook"/>
          <w:color w:val="333333"/>
          <w:sz w:val="24"/>
          <w:szCs w:val="24"/>
        </w:rPr>
        <w:t xml:space="preserve"> </w:t>
      </w:r>
      <w:ins w:id="345" w:author="Alejandro De La Vega" w:date="2016-10-13T18:25:00Z">
        <w:r w:rsidR="00621FAA">
          <w:rPr>
            <w:rFonts w:ascii="Century Schoolbook" w:hAnsi="Century Schoolbook"/>
            <w:color w:val="333333"/>
            <w:sz w:val="24"/>
            <w:szCs w:val="24"/>
          </w:rPr>
          <w:t>75</w:t>
        </w:r>
      </w:ins>
      <w:r w:rsidRPr="00055A4D">
        <w:rPr>
          <w:rFonts w:ascii="Century Schoolbook" w:hAnsi="Century Schoolbook"/>
          <w:color w:val="333333"/>
          <w:sz w:val="24"/>
          <w:szCs w:val="24"/>
        </w:rPr>
        <w:t xml:space="preserve">% of voxels at k=70. </w:t>
      </w:r>
    </w:p>
    <w:p w14:paraId="6D0FEC03" w14:textId="758F3B72" w:rsidR="006D6FD3" w:rsidRPr="00055A4D" w:rsidRDefault="006D6FD3" w:rsidP="006D6FD3">
      <w:pPr>
        <w:pStyle w:val="Normal1"/>
        <w:ind w:firstLine="720"/>
        <w:rPr>
          <w:rFonts w:ascii="Century Schoolbook" w:hAnsi="Century Schoolbook"/>
          <w:sz w:val="24"/>
          <w:szCs w:val="24"/>
        </w:rPr>
      </w:pPr>
      <w:r w:rsidRPr="00055A4D">
        <w:rPr>
          <w:rFonts w:ascii="Century Schoolbook" w:hAnsi="Century Schoolbook"/>
          <w:sz w:val="24"/>
          <w:szCs w:val="24"/>
        </w:rPr>
        <w:t xml:space="preserve">To understand the anatomical correspondence of the resulting clusters, we consulted a variety of anatomical and cytoarchitechtonic atlases. To locate each cluster anatomically, we used the probabilistic Harvard-Oxford atlas (H-O) that is packaged with FSL. We also visually compared the location of our clusters to the </w:t>
      </w:r>
      <w:proofErr w:type="spellStart"/>
      <w:r w:rsidRPr="00055A4D">
        <w:rPr>
          <w:rFonts w:ascii="Century Schoolbook" w:hAnsi="Century Schoolbook"/>
          <w:sz w:val="24"/>
          <w:szCs w:val="24"/>
        </w:rPr>
        <w:t>Petrides</w:t>
      </w:r>
      <w:proofErr w:type="spellEnd"/>
      <w:r w:rsidRPr="00055A4D">
        <w:rPr>
          <w:rFonts w:ascii="Century Schoolbook" w:hAnsi="Century Schoolbook"/>
          <w:sz w:val="24"/>
          <w:szCs w:val="24"/>
        </w:rPr>
        <w:t xml:space="preserve">’ (2005) and </w:t>
      </w:r>
      <w:proofErr w:type="spellStart"/>
      <w:r w:rsidRPr="00055A4D">
        <w:rPr>
          <w:rFonts w:ascii="Century Schoolbook" w:hAnsi="Century Schoolbook"/>
          <w:sz w:val="24"/>
          <w:szCs w:val="24"/>
        </w:rPr>
        <w:t>Jülich</w:t>
      </w:r>
      <w:proofErr w:type="spellEnd"/>
      <w:r w:rsidRPr="00055A4D">
        <w:rPr>
          <w:rFonts w:ascii="Century Schoolbook" w:hAnsi="Century Schoolbook"/>
          <w:sz w:val="24"/>
          <w:szCs w:val="24"/>
        </w:rPr>
        <w:t xml:space="preserve"> micro-anatomical atlases included in FSL</w:t>
      </w:r>
      <w:r w:rsidRPr="00055A4D">
        <w:rPr>
          <w:rFonts w:ascii="Century Schoolbook" w:hAnsi="Century Schoolbook"/>
          <w:sz w:val="24"/>
          <w:szCs w:val="24"/>
        </w:rPr>
        <w:fldChar w:fldCharType="begin"/>
      </w:r>
      <w:r w:rsidR="00132E8A">
        <w:rPr>
          <w:rFonts w:ascii="Century Schoolbook" w:hAnsi="Century Schoolbook"/>
          <w:sz w:val="24"/>
          <w:szCs w:val="24"/>
        </w:rPr>
        <w:instrText xml:space="preserve"> ADDIN PAPERS2_CITATIONS &lt;citation&gt;&lt;uuid&gt;35075B51-0DFE-489C-885D-0A73F2C9E27D&lt;/uuid&gt;&lt;priority&gt;0&lt;/priority&gt;&lt;publications&gt;&lt;publication&gt;&lt;uuid&gt;90BE0EAE-D0F7-41C6-8938-EAAB7F521BEB&lt;/uuid&gt;&lt;volume&gt;36&lt;/volume&gt;&lt;doi&gt;10.1016/j.neuroimage.2007.03.060&lt;/doi&gt;&lt;startpage&gt;511&lt;/startpage&gt;&lt;publication_date&gt;99200707011200000000222000&lt;/publication_date&gt;&lt;url&gt;http://dx.doi.org/10.1016/j.neuroimage.2007.03.060&lt;/url&gt;&lt;type&gt;400&lt;/type&gt;&lt;title&gt;Assignment of functional activations to probabilistic cytoarchitectonic areas revisited&lt;/title&gt;&lt;publisher&gt;Elsevier Inc.&lt;/publisher&gt;&lt;number&gt;3&lt;/number&gt;&lt;subtype&gt;400&lt;/subtype&gt;&lt;endpage&gt;521&lt;/endpage&gt;&lt;bundle&gt;&lt;publication&gt;&lt;publisher&gt;Elsevier Inc.&lt;/publisher&gt;&lt;title&gt;NeuroImage&lt;/title&gt;&lt;type&gt;-100&lt;/type&gt;&lt;subtype&gt;-100&lt;/subtype&gt;&lt;uuid&gt;6CD5DDF9-C34D-49F1-A9F1-46714B6AB5E1&lt;/uuid&gt;&lt;/publication&gt;&lt;/bundle&gt;&lt;authors&gt;&lt;author&gt;&lt;firstName&gt;Simon&lt;/firstName&gt;&lt;middleNames&gt;B&lt;/middleNames&gt;&lt;lastName&gt;Eickhoff&lt;/lastName&gt;&lt;/author&gt;&lt;author&gt;&lt;firstName&gt;Tomas&lt;/firstName&gt;&lt;lastName&gt;Paus&lt;/lastName&gt;&lt;/author&gt;&lt;author&gt;&lt;firstName&gt;Svenja&lt;/firstName&gt;&lt;lastName&gt;Caspers&lt;/lastName&gt;&lt;/author&gt;&lt;author&gt;&lt;firstName&gt;Marie-Helene&lt;/firstName&gt;&lt;lastName&gt;Grosbras&lt;/lastName&gt;&lt;/author&gt;&lt;author&gt;&lt;firstName&gt;Alan&lt;/firstName&gt;&lt;middleNames&gt;C&lt;/middleNames&gt;&lt;lastName&gt;Evans&lt;/lastName&gt;&lt;/author&gt;&lt;author&gt;&lt;firstName&gt;Karl&lt;/firstName&gt;&lt;lastName&gt;Zilles&lt;/lastName&gt;&lt;/author&gt;&lt;author&gt;&lt;firstName&gt;Katrin&lt;/firstName&gt;&lt;lastName&gt;Amunts&lt;/lastName&gt;&lt;/author&gt;&lt;/authors&gt;&lt;/publication&gt;&lt;/publications&gt;&lt;cites&gt;&lt;/cites&gt;&lt;/citation&gt;</w:instrText>
      </w:r>
      <w:r w:rsidRPr="00055A4D">
        <w:rPr>
          <w:rFonts w:ascii="Century Schoolbook" w:hAnsi="Century Schoolbook"/>
          <w:sz w:val="24"/>
          <w:szCs w:val="24"/>
        </w:rPr>
        <w:fldChar w:fldCharType="separate"/>
      </w:r>
      <w:ins w:id="346" w:author="Alejandro De La Vega" w:date="2016-10-20T14:54:00Z">
        <w:r w:rsidR="00132E8A">
          <w:rPr>
            <w:rFonts w:eastAsiaTheme="minorEastAsia" w:cs="Cambria"/>
            <w:i/>
            <w:sz w:val="24"/>
            <w:vertAlign w:val="superscript"/>
          </w:rPr>
          <w:t>56</w:t>
        </w:r>
      </w:ins>
      <w:r w:rsidRPr="00055A4D">
        <w:rPr>
          <w:rFonts w:ascii="Century Schoolbook" w:hAnsi="Century Schoolbook"/>
          <w:sz w:val="24"/>
          <w:szCs w:val="24"/>
        </w:rPr>
        <w:fldChar w:fldCharType="end"/>
      </w:r>
      <w:r w:rsidRPr="00055A4D">
        <w:rPr>
          <w:rFonts w:ascii="Century Schoolbook" w:hAnsi="Century Schoolbook"/>
          <w:sz w:val="24"/>
          <w:szCs w:val="24"/>
        </w:rPr>
        <w:t xml:space="preserve">. Regions were assigned names in accordance to </w:t>
      </w:r>
      <w:proofErr w:type="spellStart"/>
      <w:r w:rsidRPr="00055A4D">
        <w:rPr>
          <w:rFonts w:ascii="Century Schoolbook" w:hAnsi="Century Schoolbook"/>
          <w:sz w:val="24"/>
          <w:szCs w:val="24"/>
        </w:rPr>
        <w:t>Brodmann</w:t>
      </w:r>
      <w:proofErr w:type="spellEnd"/>
      <w:r w:rsidRPr="00055A4D">
        <w:rPr>
          <w:rFonts w:ascii="Century Schoolbook" w:hAnsi="Century Schoolbook"/>
          <w:sz w:val="24"/>
          <w:szCs w:val="24"/>
        </w:rPr>
        <w:t xml:space="preserve"> areas (BA) whenever clusters were sufficient</w:t>
      </w:r>
      <w:ins w:id="347" w:author="Alejandro De La Vega" w:date="2016-10-13T18:25:00Z">
        <w:r w:rsidR="00621FAA">
          <w:rPr>
            <w:rFonts w:ascii="Century Schoolbook" w:hAnsi="Century Schoolbook"/>
            <w:sz w:val="24"/>
            <w:szCs w:val="24"/>
          </w:rPr>
          <w:t>ly</w:t>
        </w:r>
      </w:ins>
      <w:r w:rsidRPr="00055A4D">
        <w:rPr>
          <w:rFonts w:ascii="Century Schoolbook" w:hAnsi="Century Schoolbook"/>
          <w:sz w:val="24"/>
          <w:szCs w:val="24"/>
        </w:rPr>
        <w:t xml:space="preserve"> small to correspond to a single area (e.g. ‘area 9/46v’). Clusters were given functional names when they spanned multiple cytoarchitechtonic areas (e.g. IFJ) or multiple clusters spanned a single cytoarchitechtonic area (e.g. </w:t>
      </w:r>
      <w:proofErr w:type="spellStart"/>
      <w:r w:rsidRPr="00055A4D">
        <w:rPr>
          <w:rFonts w:ascii="Century Schoolbook" w:hAnsi="Century Schoolbook"/>
          <w:sz w:val="24"/>
          <w:szCs w:val="24"/>
        </w:rPr>
        <w:t>PMd</w:t>
      </w:r>
      <w:proofErr w:type="spellEnd"/>
      <w:r w:rsidRPr="00055A4D">
        <w:rPr>
          <w:rFonts w:ascii="Century Schoolbook" w:hAnsi="Century Schoolbook"/>
          <w:sz w:val="24"/>
          <w:szCs w:val="24"/>
        </w:rPr>
        <w:t xml:space="preserve"> &amp; </w:t>
      </w:r>
      <w:proofErr w:type="spellStart"/>
      <w:r w:rsidRPr="00055A4D">
        <w:rPr>
          <w:rFonts w:ascii="Century Schoolbook" w:hAnsi="Century Schoolbook"/>
          <w:sz w:val="24"/>
          <w:szCs w:val="24"/>
        </w:rPr>
        <w:t>PMv</w:t>
      </w:r>
      <w:proofErr w:type="spellEnd"/>
      <w:r w:rsidRPr="00055A4D">
        <w:rPr>
          <w:rFonts w:ascii="Century Schoolbook" w:hAnsi="Century Schoolbook"/>
          <w:sz w:val="24"/>
          <w:szCs w:val="24"/>
        </w:rPr>
        <w:t>). Note that although names were assigned to ease the discussion of these regions, we do not make strong claims of correspondence between functionally and anatomically defined regions, as we observed several discrepancies throughout LFC.</w:t>
      </w:r>
    </w:p>
    <w:p w14:paraId="16DE0E40" w14:textId="36F847E9" w:rsidR="006D6FD3" w:rsidRPr="00055A4D" w:rsidRDefault="006D6FD3" w:rsidP="006D6FD3">
      <w:pPr>
        <w:pStyle w:val="Heading3"/>
        <w:spacing w:after="160" w:line="480" w:lineRule="auto"/>
        <w:ind w:firstLine="720"/>
        <w:rPr>
          <w:rFonts w:ascii="Century Schoolbook" w:hAnsi="Century Schoolbook"/>
          <w:b w:val="0"/>
          <w:i w:val="0"/>
          <w:sz w:val="24"/>
          <w:szCs w:val="24"/>
        </w:rPr>
      </w:pPr>
      <w:r w:rsidRPr="00055A4D">
        <w:rPr>
          <w:rFonts w:ascii="Century Schoolbook" w:hAnsi="Century Schoolbook"/>
          <w:i w:val="0"/>
          <w:sz w:val="24"/>
          <w:szCs w:val="24"/>
        </w:rPr>
        <w:t>Co-activation profiles.</w:t>
      </w:r>
      <w:r w:rsidRPr="00055A4D">
        <w:rPr>
          <w:rFonts w:ascii="Century Schoolbook" w:hAnsi="Century Schoolbook"/>
          <w:b w:val="0"/>
          <w:i w:val="0"/>
          <w:sz w:val="24"/>
          <w:szCs w:val="24"/>
        </w:rPr>
        <w:t xml:space="preserve"> </w:t>
      </w:r>
      <w:r w:rsidRPr="00055A4D">
        <w:rPr>
          <w:rFonts w:ascii="Century Schoolbook" w:hAnsi="Century Schoolbook"/>
          <w:b w:val="0"/>
          <w:i w:val="0"/>
          <w:color w:val="333333"/>
          <w:sz w:val="24"/>
          <w:szCs w:val="24"/>
          <w:highlight w:val="white"/>
        </w:rPr>
        <w:t xml:space="preserve">Next, we analyzed the differences in whole brain co-activation between the resulting clusters (Figure </w:t>
      </w:r>
      <w:r w:rsidR="00E87AA4">
        <w:rPr>
          <w:rFonts w:ascii="Century Schoolbook" w:hAnsi="Century Schoolbook"/>
          <w:b w:val="0"/>
          <w:i w:val="0"/>
          <w:color w:val="333333"/>
          <w:sz w:val="24"/>
          <w:szCs w:val="24"/>
          <w:highlight w:val="white"/>
        </w:rPr>
        <w:t>1B</w:t>
      </w:r>
      <w:r w:rsidRPr="00055A4D">
        <w:rPr>
          <w:rFonts w:ascii="Century Schoolbook" w:hAnsi="Century Schoolbook"/>
          <w:b w:val="0"/>
          <w:i w:val="0"/>
          <w:color w:val="333333"/>
          <w:sz w:val="24"/>
          <w:szCs w:val="24"/>
          <w:highlight w:val="white"/>
        </w:rPr>
        <w:t xml:space="preserve">) in order to understand the patterns of co-activation that differentiates these clusters. To highlight differences between clusters, we contrasted </w:t>
      </w:r>
      <w:r w:rsidR="00E87AA4">
        <w:rPr>
          <w:rFonts w:ascii="Century Schoolbook" w:hAnsi="Century Schoolbook"/>
          <w:b w:val="0"/>
          <w:i w:val="0"/>
          <w:color w:val="333333"/>
          <w:sz w:val="24"/>
          <w:szCs w:val="24"/>
          <w:highlight w:val="white"/>
        </w:rPr>
        <w:t>the co-activation of each cluster to the mean co-activation of the entire LFC</w:t>
      </w:r>
      <w:r w:rsidRPr="00055A4D">
        <w:rPr>
          <w:rFonts w:ascii="Century Schoolbook" w:hAnsi="Century Schoolbook"/>
          <w:b w:val="0"/>
          <w:i w:val="0"/>
          <w:color w:val="333333"/>
          <w:sz w:val="24"/>
          <w:szCs w:val="24"/>
          <w:highlight w:val="white"/>
        </w:rPr>
        <w:t xml:space="preserve">. To do so, we performed a meta-analytic contrast between studies that activated a given cluster, and studies that activated </w:t>
      </w:r>
      <w:r w:rsidR="00E87AA4">
        <w:rPr>
          <w:rFonts w:ascii="Century Schoolbook" w:hAnsi="Century Schoolbook"/>
          <w:b w:val="0"/>
          <w:i w:val="0"/>
          <w:color w:val="333333"/>
          <w:sz w:val="24"/>
          <w:szCs w:val="24"/>
          <w:highlight w:val="white"/>
        </w:rPr>
        <w:t>a LFC mask composed of all clusters</w:t>
      </w:r>
      <w:r w:rsidRPr="00055A4D">
        <w:rPr>
          <w:rFonts w:ascii="Century Schoolbook" w:hAnsi="Century Schoolbook"/>
          <w:b w:val="0"/>
          <w:i w:val="0"/>
          <w:color w:val="333333"/>
          <w:sz w:val="24"/>
          <w:szCs w:val="24"/>
          <w:highlight w:val="white"/>
        </w:rPr>
        <w:t xml:space="preserve">. The resulting images identify voxels with a greater probability of co-activating with the cluster of interest than with </w:t>
      </w:r>
      <w:r w:rsidR="00E87AA4">
        <w:rPr>
          <w:rFonts w:ascii="Century Schoolbook" w:hAnsi="Century Schoolbook"/>
          <w:b w:val="0"/>
          <w:i w:val="0"/>
          <w:color w:val="333333"/>
          <w:sz w:val="24"/>
          <w:szCs w:val="24"/>
          <w:highlight w:val="white"/>
        </w:rPr>
        <w:t>LFC on average</w:t>
      </w:r>
      <w:r w:rsidRPr="00055A4D">
        <w:rPr>
          <w:rFonts w:ascii="Century Schoolbook" w:hAnsi="Century Schoolbook"/>
          <w:b w:val="0"/>
          <w:i w:val="0"/>
          <w:color w:val="333333"/>
          <w:sz w:val="24"/>
          <w:szCs w:val="24"/>
          <w:highlight w:val="white"/>
        </w:rPr>
        <w:t xml:space="preserve">. For example, voxels in blue in Figure </w:t>
      </w:r>
      <w:r w:rsidR="00E87AA4">
        <w:rPr>
          <w:rFonts w:ascii="Century Schoolbook" w:hAnsi="Century Schoolbook"/>
          <w:b w:val="0"/>
          <w:i w:val="0"/>
          <w:color w:val="333333"/>
          <w:sz w:val="24"/>
          <w:szCs w:val="24"/>
          <w:highlight w:val="white"/>
        </w:rPr>
        <w:t>5b</w:t>
      </w:r>
      <w:r w:rsidRPr="00055A4D">
        <w:rPr>
          <w:rFonts w:ascii="Century Schoolbook" w:hAnsi="Century Schoolbook"/>
          <w:b w:val="0"/>
          <w:i w:val="0"/>
          <w:color w:val="333333"/>
          <w:sz w:val="24"/>
          <w:szCs w:val="24"/>
          <w:highlight w:val="white"/>
        </w:rPr>
        <w:t xml:space="preserve"> indicate voxels that are active more frequently in studies in which ‘area 9’ is active than in studies in which other </w:t>
      </w:r>
      <w:r w:rsidR="00E87AA4">
        <w:rPr>
          <w:rFonts w:ascii="Century Schoolbook" w:hAnsi="Century Schoolbook"/>
          <w:b w:val="0"/>
          <w:i w:val="0"/>
          <w:color w:val="333333"/>
          <w:sz w:val="24"/>
          <w:szCs w:val="24"/>
          <w:highlight w:val="white"/>
        </w:rPr>
        <w:t>LFC on average is</w:t>
      </w:r>
      <w:r w:rsidRPr="00055A4D">
        <w:rPr>
          <w:rFonts w:ascii="Century Schoolbook" w:hAnsi="Century Schoolbook"/>
          <w:b w:val="0"/>
          <w:i w:val="0"/>
          <w:color w:val="333333"/>
          <w:sz w:val="24"/>
          <w:szCs w:val="24"/>
          <w:highlight w:val="white"/>
        </w:rPr>
        <w:t xml:space="preserve"> active. We calculated p-values </w:t>
      </w:r>
      <w:r w:rsidRPr="00055A4D">
        <w:rPr>
          <w:rFonts w:ascii="Century Schoolbook" w:hAnsi="Century Schoolbook"/>
          <w:b w:val="0"/>
          <w:i w:val="0"/>
          <w:color w:val="333333"/>
          <w:sz w:val="24"/>
          <w:szCs w:val="24"/>
        </w:rPr>
        <w:t xml:space="preserve">for each voxel using a two-way chi-square test between the two sets of studies and </w:t>
      </w:r>
      <w:proofErr w:type="spellStart"/>
      <w:r w:rsidRPr="00055A4D">
        <w:rPr>
          <w:rFonts w:ascii="Century Schoolbook" w:hAnsi="Century Schoolbook"/>
          <w:b w:val="0"/>
          <w:i w:val="0"/>
          <w:color w:val="333333"/>
          <w:sz w:val="24"/>
          <w:szCs w:val="24"/>
        </w:rPr>
        <w:t>thresholded</w:t>
      </w:r>
      <w:proofErr w:type="spellEnd"/>
      <w:r w:rsidRPr="00055A4D">
        <w:rPr>
          <w:rFonts w:ascii="Century Schoolbook" w:hAnsi="Century Schoolbook"/>
          <w:b w:val="0"/>
          <w:i w:val="0"/>
          <w:color w:val="333333"/>
          <w:sz w:val="24"/>
          <w:szCs w:val="24"/>
        </w:rPr>
        <w:t xml:space="preserve"> the co-activation images using the False Discovery Rate (q&lt;0.01). The resulting images were </w:t>
      </w:r>
      <w:proofErr w:type="spellStart"/>
      <w:r w:rsidRPr="00055A4D">
        <w:rPr>
          <w:rFonts w:ascii="Century Schoolbook" w:hAnsi="Century Schoolbook"/>
          <w:b w:val="0"/>
          <w:i w:val="0"/>
          <w:color w:val="333333"/>
          <w:sz w:val="24"/>
          <w:szCs w:val="24"/>
        </w:rPr>
        <w:t>binarized</w:t>
      </w:r>
      <w:proofErr w:type="spellEnd"/>
      <w:r w:rsidRPr="00055A4D">
        <w:rPr>
          <w:rFonts w:ascii="Century Schoolbook" w:hAnsi="Century Schoolbook"/>
          <w:b w:val="0"/>
          <w:i w:val="0"/>
          <w:color w:val="333333"/>
          <w:sz w:val="24"/>
          <w:szCs w:val="24"/>
        </w:rPr>
        <w:t xml:space="preserve"> for display purposes and visualized using the </w:t>
      </w:r>
      <w:proofErr w:type="spellStart"/>
      <w:ins w:id="348" w:author="Alejandro De La Vega" w:date="2016-10-13T18:27:00Z">
        <w:r w:rsidR="00621FAA">
          <w:rPr>
            <w:rFonts w:ascii="Century Schoolbook" w:hAnsi="Century Schoolbook"/>
            <w:b w:val="0"/>
            <w:i w:val="0"/>
            <w:color w:val="333333"/>
            <w:sz w:val="24"/>
            <w:szCs w:val="24"/>
          </w:rPr>
          <w:t>pysurfer</w:t>
        </w:r>
        <w:proofErr w:type="spellEnd"/>
        <w:r w:rsidR="00621FAA">
          <w:rPr>
            <w:rFonts w:ascii="Century Schoolbook" w:hAnsi="Century Schoolbook"/>
            <w:b w:val="0"/>
            <w:i w:val="0"/>
            <w:color w:val="333333"/>
            <w:sz w:val="24"/>
            <w:szCs w:val="24"/>
          </w:rPr>
          <w:t xml:space="preserve"> Python library</w:t>
        </w:r>
      </w:ins>
      <w:r w:rsidRPr="00055A4D">
        <w:rPr>
          <w:rFonts w:ascii="Century Schoolbook" w:hAnsi="Century Schoolbook"/>
          <w:b w:val="0"/>
          <w:i w:val="0"/>
          <w:color w:val="333333"/>
          <w:sz w:val="24"/>
          <w:szCs w:val="24"/>
        </w:rPr>
        <w:t xml:space="preserve">.  </w:t>
      </w:r>
    </w:p>
    <w:p w14:paraId="5FD57B19" w14:textId="1DF5CFC3" w:rsidR="006D6FD3" w:rsidRPr="00055A4D" w:rsidRDefault="006D6FD3" w:rsidP="006D6FD3">
      <w:pPr>
        <w:pStyle w:val="Heading3"/>
        <w:spacing w:before="0" w:after="160" w:line="480" w:lineRule="auto"/>
        <w:ind w:firstLine="720"/>
        <w:rPr>
          <w:rFonts w:ascii="Century Schoolbook" w:hAnsi="Century Schoolbook"/>
          <w:b w:val="0"/>
          <w:i w:val="0"/>
          <w:sz w:val="24"/>
          <w:szCs w:val="24"/>
        </w:rPr>
      </w:pPr>
      <w:r w:rsidRPr="00055A4D">
        <w:rPr>
          <w:rFonts w:ascii="Century Schoolbook" w:hAnsi="Century Schoolbook"/>
          <w:i w:val="0"/>
          <w:sz w:val="24"/>
          <w:szCs w:val="24"/>
        </w:rPr>
        <w:t>Topic modeling.</w:t>
      </w:r>
      <w:r w:rsidRPr="00055A4D">
        <w:rPr>
          <w:rFonts w:ascii="Century Schoolbook" w:hAnsi="Century Schoolbook"/>
          <w:b w:val="0"/>
          <w:i w:val="0"/>
          <w:sz w:val="24"/>
          <w:szCs w:val="24"/>
        </w:rPr>
        <w:t xml:space="preserve"> </w:t>
      </w:r>
      <w:r w:rsidRPr="00055A4D">
        <w:rPr>
          <w:rFonts w:ascii="Century Schoolbook" w:hAnsi="Century Schoolbook"/>
          <w:b w:val="0"/>
          <w:i w:val="0"/>
          <w:color w:val="333333"/>
          <w:sz w:val="24"/>
          <w:szCs w:val="24"/>
          <w:highlight w:val="white"/>
        </w:rPr>
        <w:t xml:space="preserve">Although term-based meta-analysis maps in Neurosynth closely resemble the results of manual meta-analyses of the same concepts, there is a high degree of redundancy between terms (e.g. ‘episodes’ and ‘episodic’), as well as potential ambiguity as to the meaning of an individual word out of context (e.g. ‘memory’ can indicate working memory or episodic memory). To remedy this problem, we employed a reduced semantic representation of the latent conceptual structure underlying the neuroimaging literature: a set of 60 topics derived using latent </w:t>
      </w:r>
      <w:proofErr w:type="spellStart"/>
      <w:r w:rsidRPr="00055A4D">
        <w:rPr>
          <w:rFonts w:ascii="Century Schoolbook" w:hAnsi="Century Schoolbook"/>
          <w:b w:val="0"/>
          <w:i w:val="0"/>
          <w:color w:val="333333"/>
          <w:sz w:val="24"/>
          <w:szCs w:val="24"/>
          <w:highlight w:val="white"/>
        </w:rPr>
        <w:t>dirichlet</w:t>
      </w:r>
      <w:proofErr w:type="spellEnd"/>
      <w:r w:rsidRPr="00055A4D">
        <w:rPr>
          <w:rFonts w:ascii="Century Schoolbook" w:hAnsi="Century Schoolbook"/>
          <w:b w:val="0"/>
          <w:i w:val="0"/>
          <w:color w:val="333333"/>
          <w:sz w:val="24"/>
          <w:szCs w:val="24"/>
          <w:highlight w:val="white"/>
        </w:rPr>
        <w:t xml:space="preserve"> allocation (LDA) topic-modeling</w:t>
      </w:r>
      <w:r w:rsidR="00BD025B" w:rsidRPr="00BD025B">
        <w:rPr>
          <w:rFonts w:ascii="Century Schoolbook" w:hAnsi="Century Schoolbook"/>
          <w:b w:val="0"/>
          <w:i w:val="0"/>
          <w:color w:val="333333"/>
          <w:sz w:val="24"/>
          <w:szCs w:val="24"/>
          <w:highlight w:val="white"/>
        </w:rPr>
        <w:fldChar w:fldCharType="begin"/>
      </w:r>
      <w:r w:rsidR="00132E8A">
        <w:rPr>
          <w:rFonts w:ascii="Century Schoolbook" w:hAnsi="Century Schoolbook"/>
          <w:b w:val="0"/>
          <w:i w:val="0"/>
          <w:color w:val="333333"/>
          <w:sz w:val="24"/>
          <w:szCs w:val="24"/>
          <w:highlight w:val="white"/>
        </w:rPr>
        <w:instrText xml:space="preserve"> ADDIN PAPERS2_CITATIONS &lt;citation&gt;&lt;uuid&gt;CB8FA449-35CA-4299-BF60-F0DC068E8D2A&lt;/uuid&gt;&lt;priority&gt;0&lt;/priority&gt;&lt;publications&gt;&lt;publication&gt;&lt;volume&gt;3&lt;/volume&gt;&lt;publication_date&gt;99200300001200000000200000&lt;/publication_date&gt;&lt;number&gt;Jan&lt;/number&gt;&lt;startpage&gt;993&lt;/startpage&gt;&lt;title&gt;Latent Dirichlet Allocation&lt;/title&gt;&lt;uuid&gt;17E3D0A8-FD51-4947-BAAC-A2246D8166ED&lt;/uuid&gt;&lt;subtype&gt;400&lt;/subtype&gt;&lt;endpage&gt;1022&lt;/endpage&gt;&lt;type&gt;400&lt;/type&gt;&lt;url&gt;http://www.jmlr.org/papers/v3/blei03a.html&lt;/url&gt;&lt;bundle&gt;&lt;publication&gt;&lt;title&gt;Journal of Machine Learning Research&lt;/title&gt;&lt;type&gt;-100&lt;/type&gt;&lt;subtype&gt;-100&lt;/subtype&gt;&lt;uuid&gt;C4BA3712-0971-4C7A-9F3B-0FA90FCF2407&lt;/uuid&gt;&lt;/publication&gt;&lt;/bundle&gt;&lt;authors&gt;&lt;author&gt;&lt;firstName&gt;David&lt;/firstName&gt;&lt;middleNames&gt;M&lt;/middleNames&gt;&lt;lastName&gt;Blei&lt;/lastName&gt;&lt;/author&gt;&lt;author&gt;&lt;firstName&gt;Andrew&lt;/firstName&gt;&lt;middleNames&gt;Y&lt;/middleNames&gt;&lt;lastName&gt;Ng&lt;/lastName&gt;&lt;/author&gt;&lt;author&gt;&lt;firstName&gt;Michael&lt;/firstName&gt;&lt;middleNames&gt;I&lt;/middleNames&gt;&lt;lastName&gt;Jordan&lt;/lastName&gt;&lt;/author&gt;&lt;/authors&gt;&lt;/publication&gt;&lt;/publications&gt;&lt;cites&gt;&lt;/cites&gt;&lt;/citation&gt;</w:instrText>
      </w:r>
      <w:r w:rsidR="00BD025B" w:rsidRPr="00BD025B">
        <w:rPr>
          <w:rFonts w:ascii="Century Schoolbook" w:hAnsi="Century Schoolbook"/>
          <w:b w:val="0"/>
          <w:i w:val="0"/>
          <w:color w:val="333333"/>
          <w:sz w:val="24"/>
          <w:szCs w:val="24"/>
          <w:highlight w:val="white"/>
        </w:rPr>
        <w:fldChar w:fldCharType="separate"/>
      </w:r>
      <w:ins w:id="349" w:author="Alejandro De La Vega" w:date="2016-10-20T14:54:00Z">
        <w:r w:rsidR="00132E8A">
          <w:rPr>
            <w:rFonts w:eastAsiaTheme="minorEastAsia" w:cs="Calibri"/>
            <w:i w:val="0"/>
            <w:sz w:val="24"/>
            <w:vertAlign w:val="superscript"/>
          </w:rPr>
          <w:t>31</w:t>
        </w:r>
      </w:ins>
      <w:r w:rsidR="00BD025B" w:rsidRPr="00BD025B">
        <w:rPr>
          <w:rFonts w:ascii="Century Schoolbook" w:hAnsi="Century Schoolbook"/>
          <w:b w:val="0"/>
          <w:i w:val="0"/>
          <w:color w:val="333333"/>
          <w:sz w:val="24"/>
          <w:szCs w:val="24"/>
          <w:highlight w:val="white"/>
        </w:rPr>
        <w:fldChar w:fldCharType="end"/>
      </w:r>
      <w:r w:rsidR="00BD025B" w:rsidRPr="00BD025B">
        <w:rPr>
          <w:rFonts w:ascii="Century Schoolbook" w:hAnsi="Century Schoolbook"/>
          <w:b w:val="0"/>
          <w:i w:val="0"/>
          <w:color w:val="333333"/>
          <w:sz w:val="24"/>
          <w:szCs w:val="24"/>
          <w:highlight w:val="white"/>
        </w:rPr>
        <w:t xml:space="preserve">. </w:t>
      </w:r>
      <w:r w:rsidRPr="00BD025B">
        <w:rPr>
          <w:rFonts w:ascii="Century Schoolbook" w:hAnsi="Century Schoolbook"/>
          <w:b w:val="0"/>
          <w:i w:val="0"/>
          <w:color w:val="333333"/>
          <w:sz w:val="24"/>
          <w:szCs w:val="24"/>
          <w:highlight w:val="white"/>
        </w:rPr>
        <w:t>This procedure was identical to that used in a previous study</w:t>
      </w:r>
      <w:r w:rsidRPr="00BD025B">
        <w:rPr>
          <w:rFonts w:ascii="Century Schoolbook" w:hAnsi="Century Schoolbook"/>
          <w:b w:val="0"/>
          <w:i w:val="0"/>
          <w:color w:val="333333"/>
          <w:sz w:val="24"/>
          <w:szCs w:val="24"/>
          <w:highlight w:val="white"/>
        </w:rPr>
        <w:fldChar w:fldCharType="begin"/>
      </w:r>
      <w:r w:rsidR="00132E8A">
        <w:rPr>
          <w:rFonts w:ascii="Century Schoolbook" w:hAnsi="Century Schoolbook"/>
          <w:b w:val="0"/>
          <w:i w:val="0"/>
          <w:color w:val="333333"/>
          <w:sz w:val="24"/>
          <w:szCs w:val="24"/>
          <w:highlight w:val="white"/>
        </w:rPr>
        <w:instrText xml:space="preserve"> ADDIN PAPERS2_CITATIONS &lt;citation&gt;&lt;uuid&gt;9BECC2E5-5999-486E-8E8D-6E01798D1FBD&lt;/uuid&gt;&lt;priority&gt;0&lt;/priority&gt;&lt;publications&gt;&lt;publication&gt;&lt;volume&gt;8&lt;/volume&gt;&lt;publication_date&gt;99201210111200000000222000&lt;/publication_date&gt;&lt;number&gt;10&lt;/number&gt;&lt;doi&gt;10.1371/journal.pcbi.1002707&lt;/doi&gt;&lt;startpage&gt;e1002707&lt;/startpage&gt;&lt;title&gt;Discovering Relations Between Mind, Brain, and Mental Disorders Using Topic Mapping&lt;/title&gt;&lt;uuid&gt;D7C805F3-0FA6-4040-A9DE-CBD2F7783171&lt;/uuid&gt;&lt;subtype&gt;400&lt;/subtype&gt;&lt;endpage&gt;14&lt;/endpage&gt;&lt;type&gt;400&lt;/type&gt;&lt;url&gt;http://dx.plos.org/10.1371/journal.pcbi.1002707&lt;/url&gt;&lt;bundle&gt;&lt;publication&gt;&lt;publisher&gt;Public Library of Science&lt;/publisher&gt;&lt;title&gt;PLoS computational biology&lt;/title&gt;&lt;citekey&gt;Anonymous:S/hY2jPn&lt;/citekey&gt;&lt;type&gt;-100&lt;/type&gt;&lt;subtype&gt;-100&lt;/subtype&gt;&lt;uuid&gt;5FC795DD-E0AD-400C-97E6-117626AACE93&lt;/uuid&gt;&lt;/publication&gt;&lt;/bundle&gt;&lt;authors&gt;&lt;author&gt;&lt;firstName&gt;Russell&lt;/firstName&gt;&lt;middleNames&gt;A&lt;/middleNames&gt;&lt;lastName&gt;Poldrack&lt;/lastName&gt;&lt;/author&gt;&lt;author&gt;&lt;firstName&gt;Jeanette&lt;/firstName&gt;&lt;middleNames&gt;A&lt;/middleNames&gt;&lt;lastName&gt;Mumford&lt;/lastName&gt;&lt;/author&gt;&lt;author&gt;&lt;firstName&gt;Tom&lt;/firstName&gt;&lt;lastName&gt;Schonberg&lt;/lastName&gt;&lt;/author&gt;&lt;author&gt;&lt;firstName&gt;Donald&lt;/firstName&gt;&lt;lastName&gt;Kalar&lt;/lastName&gt;&lt;/author&gt;&lt;author&gt;&lt;firstName&gt;Bishal&lt;/firstName&gt;&lt;lastName&gt;Barman&lt;/lastName&gt;&lt;/author&gt;&lt;author&gt;&lt;firstName&gt;Tal&lt;/firstName&gt;&lt;lastName&gt;Yarkoni&lt;/lastName&gt;&lt;/author&gt;&lt;/authors&gt;&lt;editors&gt;&lt;author&gt;&lt;firstName&gt;Olaf&lt;/firstName&gt;&lt;lastName&gt;Sporns&lt;/lastName&gt;&lt;/author&gt;&lt;/editors&gt;&lt;/publication&gt;&lt;/publications&gt;&lt;cites&gt;&lt;/cites&gt;&lt;/citation&gt;</w:instrText>
      </w:r>
      <w:r w:rsidRPr="00BD025B">
        <w:rPr>
          <w:rFonts w:ascii="Century Schoolbook" w:hAnsi="Century Schoolbook"/>
          <w:b w:val="0"/>
          <w:i w:val="0"/>
          <w:color w:val="333333"/>
          <w:sz w:val="24"/>
          <w:szCs w:val="24"/>
          <w:highlight w:val="white"/>
        </w:rPr>
        <w:fldChar w:fldCharType="separate"/>
      </w:r>
      <w:ins w:id="350" w:author="Alejandro De La Vega" w:date="2016-10-20T14:54:00Z">
        <w:r w:rsidR="00132E8A">
          <w:rPr>
            <w:rFonts w:eastAsiaTheme="minorEastAsia" w:cs="Calibri"/>
            <w:i w:val="0"/>
            <w:sz w:val="24"/>
            <w:vertAlign w:val="superscript"/>
          </w:rPr>
          <w:t>40</w:t>
        </w:r>
      </w:ins>
      <w:r w:rsidRPr="00BD025B">
        <w:rPr>
          <w:rFonts w:ascii="Century Schoolbook" w:hAnsi="Century Schoolbook"/>
          <w:b w:val="0"/>
          <w:i w:val="0"/>
          <w:color w:val="333333"/>
          <w:sz w:val="24"/>
          <w:szCs w:val="24"/>
          <w:highlight w:val="white"/>
        </w:rPr>
        <w:fldChar w:fldCharType="end"/>
      </w:r>
      <w:r w:rsidRPr="00BD025B">
        <w:rPr>
          <w:rFonts w:ascii="Century Schoolbook" w:hAnsi="Century Schoolbook"/>
          <w:b w:val="0"/>
          <w:i w:val="0"/>
          <w:color w:val="333333"/>
          <w:sz w:val="24"/>
          <w:szCs w:val="24"/>
          <w:highlight w:val="white"/>
        </w:rPr>
        <w:t>, except for the use of a smaller number of topics and a much larger version of the Neurosynth database. The generative topic model derives 60 independent topics from the co-occurrence of all words in the abstracts of fMRI studies in the database. Each topic</w:t>
      </w:r>
      <w:r w:rsidRPr="00055A4D">
        <w:rPr>
          <w:rFonts w:ascii="Century Schoolbook" w:hAnsi="Century Schoolbook"/>
          <w:b w:val="0"/>
          <w:i w:val="0"/>
          <w:color w:val="333333"/>
          <w:sz w:val="24"/>
          <w:szCs w:val="24"/>
          <w:highlight w:val="white"/>
        </w:rPr>
        <w:t xml:space="preserve"> loads onto individual words to a varying extent, facilitating the interpretation of topics; for example, a working memory topic loads highest on the words “memory, WM, load”, while an episodic memory topic loads on “memory, retrieval, </w:t>
      </w:r>
      <w:proofErr w:type="gramStart"/>
      <w:r w:rsidRPr="00055A4D">
        <w:rPr>
          <w:rFonts w:ascii="Century Schoolbook" w:hAnsi="Century Schoolbook"/>
          <w:b w:val="0"/>
          <w:i w:val="0"/>
          <w:color w:val="333333"/>
          <w:sz w:val="24"/>
          <w:szCs w:val="24"/>
          <w:highlight w:val="white"/>
        </w:rPr>
        <w:t>events</w:t>
      </w:r>
      <w:proofErr w:type="gramEnd"/>
      <w:r w:rsidRPr="00055A4D">
        <w:rPr>
          <w:rFonts w:ascii="Century Schoolbook" w:hAnsi="Century Schoolbook"/>
          <w:b w:val="0"/>
          <w:i w:val="0"/>
          <w:color w:val="333333"/>
          <w:sz w:val="24"/>
          <w:szCs w:val="24"/>
          <w:highlight w:val="white"/>
        </w:rPr>
        <w:t xml:space="preserve">”. Note that both topics highly load on the word “memory”, but the meaning of this word is disambiguated because it is contextualized by other words that strongly load onto that topic. </w:t>
      </w:r>
      <w:r w:rsidRPr="00055A4D">
        <w:rPr>
          <w:rFonts w:ascii="Century Schoolbook" w:hAnsi="Century Schoolbook"/>
          <w:b w:val="0"/>
          <w:i w:val="0"/>
          <w:color w:val="333333"/>
          <w:sz w:val="24"/>
          <w:szCs w:val="24"/>
        </w:rPr>
        <w:t xml:space="preserve">Although the set of topics included 25 topics representing non-psychological phenomena– such as the nature of the subject population (e.g. gender, special populations) and methods (e.g., words such as “images”, “voxels”)—these topics were not explicitly excluded as they were rarely the strongest loading topics for any region. For all of our results, we focus on a set of 16 topics that strongly loaded onto lateral frontal cortex clusters (Table </w:t>
      </w:r>
      <w:ins w:id="351" w:author="Alejandro De La Vega" w:date="2016-10-13T18:26:00Z">
        <w:r w:rsidR="00621FAA">
          <w:rPr>
            <w:rFonts w:ascii="Century Schoolbook" w:hAnsi="Century Schoolbook"/>
            <w:b w:val="0"/>
            <w:i w:val="0"/>
            <w:color w:val="333333"/>
            <w:sz w:val="24"/>
            <w:szCs w:val="24"/>
          </w:rPr>
          <w:t>1</w:t>
        </w:r>
      </w:ins>
      <w:r w:rsidRPr="00055A4D">
        <w:rPr>
          <w:rFonts w:ascii="Century Schoolbook" w:hAnsi="Century Schoolbook"/>
          <w:b w:val="0"/>
          <w:i w:val="0"/>
          <w:color w:val="333333"/>
          <w:sz w:val="24"/>
          <w:szCs w:val="24"/>
        </w:rPr>
        <w:t xml:space="preserve">). These topics were obtained by determining the two strongest loading topics for each region. </w:t>
      </w:r>
    </w:p>
    <w:tbl>
      <w:tblPr>
        <w:tblW w:w="8670" w:type="dxa"/>
        <w:tblInd w:w="93" w:type="dxa"/>
        <w:tblLook w:val="04A0" w:firstRow="1" w:lastRow="0" w:firstColumn="1" w:lastColumn="0" w:noHBand="0" w:noVBand="1"/>
      </w:tblPr>
      <w:tblGrid>
        <w:gridCol w:w="1320"/>
        <w:gridCol w:w="3719"/>
        <w:gridCol w:w="3719"/>
      </w:tblGrid>
      <w:tr w:rsidR="006D6FD3" w:rsidRPr="00055A4D" w14:paraId="38DB3E70" w14:textId="77777777" w:rsidTr="00F95D47">
        <w:trPr>
          <w:trHeight w:val="300"/>
        </w:trPr>
        <w:tc>
          <w:tcPr>
            <w:tcW w:w="1232" w:type="dxa"/>
            <w:tcBorders>
              <w:top w:val="nil"/>
              <w:left w:val="nil"/>
              <w:bottom w:val="nil"/>
              <w:right w:val="nil"/>
            </w:tcBorders>
            <w:shd w:val="clear" w:color="auto" w:fill="auto"/>
            <w:noWrap/>
            <w:vAlign w:val="bottom"/>
            <w:hideMark/>
          </w:tcPr>
          <w:p w14:paraId="1BE063B9" w14:textId="77777777" w:rsidR="006D6FD3" w:rsidRPr="00055A4D" w:rsidRDefault="006D6FD3" w:rsidP="00F95D47">
            <w:pPr>
              <w:overflowPunct/>
              <w:autoSpaceDE/>
              <w:autoSpaceDN/>
              <w:adjustRightInd/>
              <w:rPr>
                <w:i w:val="0"/>
                <w:color w:val="000000"/>
                <w:sz w:val="20"/>
              </w:rPr>
            </w:pPr>
            <w:r w:rsidRPr="00055A4D">
              <w:rPr>
                <w:i w:val="0"/>
                <w:color w:val="000000"/>
                <w:sz w:val="20"/>
              </w:rPr>
              <w:t>Topic name</w:t>
            </w:r>
          </w:p>
        </w:tc>
        <w:tc>
          <w:tcPr>
            <w:tcW w:w="3719" w:type="dxa"/>
            <w:tcBorders>
              <w:top w:val="nil"/>
              <w:left w:val="nil"/>
              <w:bottom w:val="nil"/>
              <w:right w:val="nil"/>
            </w:tcBorders>
            <w:shd w:val="clear" w:color="auto" w:fill="auto"/>
            <w:noWrap/>
            <w:vAlign w:val="bottom"/>
            <w:hideMark/>
          </w:tcPr>
          <w:p w14:paraId="0A5E6A6E" w14:textId="77777777" w:rsidR="006D6FD3" w:rsidRPr="00055A4D" w:rsidRDefault="006D6FD3" w:rsidP="00F95D47">
            <w:pPr>
              <w:overflowPunct/>
              <w:autoSpaceDE/>
              <w:autoSpaceDN/>
              <w:adjustRightInd/>
              <w:rPr>
                <w:i w:val="0"/>
                <w:color w:val="000000"/>
                <w:sz w:val="20"/>
              </w:rPr>
            </w:pPr>
            <w:r w:rsidRPr="00055A4D">
              <w:rPr>
                <w:i w:val="0"/>
                <w:color w:val="000000"/>
                <w:sz w:val="20"/>
              </w:rPr>
              <w:t>Top words</w:t>
            </w:r>
          </w:p>
        </w:tc>
        <w:tc>
          <w:tcPr>
            <w:tcW w:w="3719" w:type="dxa"/>
            <w:tcBorders>
              <w:top w:val="nil"/>
              <w:left w:val="nil"/>
              <w:bottom w:val="nil"/>
              <w:right w:val="nil"/>
            </w:tcBorders>
            <w:shd w:val="clear" w:color="auto" w:fill="auto"/>
            <w:noWrap/>
            <w:vAlign w:val="bottom"/>
            <w:hideMark/>
          </w:tcPr>
          <w:p w14:paraId="6325B69B" w14:textId="77777777" w:rsidR="006D6FD3" w:rsidRPr="00055A4D" w:rsidRDefault="006D6FD3" w:rsidP="00F95D47">
            <w:pPr>
              <w:overflowPunct/>
              <w:autoSpaceDE/>
              <w:autoSpaceDN/>
              <w:adjustRightInd/>
              <w:rPr>
                <w:i w:val="0"/>
                <w:color w:val="000000"/>
                <w:sz w:val="20"/>
              </w:rPr>
            </w:pPr>
          </w:p>
        </w:tc>
      </w:tr>
      <w:tr w:rsidR="006D6FD3" w:rsidRPr="00055A4D" w14:paraId="6BD84798" w14:textId="77777777" w:rsidTr="00F95D47">
        <w:trPr>
          <w:trHeight w:val="300"/>
        </w:trPr>
        <w:tc>
          <w:tcPr>
            <w:tcW w:w="1232" w:type="dxa"/>
            <w:tcBorders>
              <w:top w:val="nil"/>
              <w:left w:val="nil"/>
              <w:bottom w:val="nil"/>
              <w:right w:val="nil"/>
            </w:tcBorders>
            <w:shd w:val="clear" w:color="auto" w:fill="auto"/>
            <w:noWrap/>
            <w:vAlign w:val="bottom"/>
            <w:hideMark/>
          </w:tcPr>
          <w:p w14:paraId="4DF71844"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action</w:t>
            </w:r>
            <w:proofErr w:type="gramEnd"/>
          </w:p>
        </w:tc>
        <w:tc>
          <w:tcPr>
            <w:tcW w:w="7438" w:type="dxa"/>
            <w:gridSpan w:val="2"/>
            <w:tcBorders>
              <w:top w:val="nil"/>
              <w:left w:val="nil"/>
              <w:bottom w:val="nil"/>
              <w:right w:val="nil"/>
            </w:tcBorders>
            <w:shd w:val="clear" w:color="auto" w:fill="auto"/>
            <w:noWrap/>
            <w:vAlign w:val="bottom"/>
            <w:hideMark/>
          </w:tcPr>
          <w:p w14:paraId="1B6AD0C8"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action</w:t>
            </w:r>
            <w:proofErr w:type="gramEnd"/>
            <w:r w:rsidRPr="00055A4D">
              <w:rPr>
                <w:i w:val="0"/>
                <w:color w:val="000000"/>
                <w:sz w:val="20"/>
              </w:rPr>
              <w:t xml:space="preserve"> actions motor goal mirror planning imitation execution </w:t>
            </w:r>
          </w:p>
        </w:tc>
      </w:tr>
      <w:tr w:rsidR="006D6FD3" w:rsidRPr="00055A4D" w14:paraId="0105C72A" w14:textId="77777777" w:rsidTr="00F95D47">
        <w:trPr>
          <w:trHeight w:val="300"/>
        </w:trPr>
        <w:tc>
          <w:tcPr>
            <w:tcW w:w="1232" w:type="dxa"/>
            <w:tcBorders>
              <w:top w:val="nil"/>
              <w:left w:val="nil"/>
              <w:bottom w:val="nil"/>
              <w:right w:val="nil"/>
            </w:tcBorders>
            <w:shd w:val="clear" w:color="auto" w:fill="auto"/>
            <w:noWrap/>
            <w:vAlign w:val="bottom"/>
            <w:hideMark/>
          </w:tcPr>
          <w:p w14:paraId="633F823C"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attention</w:t>
            </w:r>
            <w:proofErr w:type="gramEnd"/>
          </w:p>
        </w:tc>
        <w:tc>
          <w:tcPr>
            <w:tcW w:w="7438" w:type="dxa"/>
            <w:gridSpan w:val="2"/>
            <w:tcBorders>
              <w:top w:val="nil"/>
              <w:left w:val="nil"/>
              <w:bottom w:val="nil"/>
              <w:right w:val="nil"/>
            </w:tcBorders>
            <w:shd w:val="clear" w:color="auto" w:fill="auto"/>
            <w:noWrap/>
            <w:vAlign w:val="bottom"/>
            <w:hideMark/>
          </w:tcPr>
          <w:p w14:paraId="167426EB"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attention</w:t>
            </w:r>
            <w:proofErr w:type="gramEnd"/>
            <w:r w:rsidRPr="00055A4D">
              <w:rPr>
                <w:i w:val="0"/>
                <w:color w:val="000000"/>
                <w:sz w:val="20"/>
              </w:rPr>
              <w:t xml:space="preserve"> </w:t>
            </w:r>
            <w:proofErr w:type="spellStart"/>
            <w:r w:rsidRPr="00055A4D">
              <w:rPr>
                <w:i w:val="0"/>
                <w:color w:val="000000"/>
                <w:sz w:val="20"/>
              </w:rPr>
              <w:t>attentional</w:t>
            </w:r>
            <w:proofErr w:type="spellEnd"/>
            <w:r w:rsidRPr="00055A4D">
              <w:rPr>
                <w:i w:val="0"/>
                <w:color w:val="000000"/>
                <w:sz w:val="20"/>
              </w:rPr>
              <w:t xml:space="preserve"> visual spatial search location orienting target </w:t>
            </w:r>
          </w:p>
        </w:tc>
      </w:tr>
      <w:tr w:rsidR="006D6FD3" w:rsidRPr="00055A4D" w14:paraId="507E4208" w14:textId="77777777" w:rsidTr="00F95D47">
        <w:trPr>
          <w:trHeight w:val="300"/>
        </w:trPr>
        <w:tc>
          <w:tcPr>
            <w:tcW w:w="1232" w:type="dxa"/>
            <w:tcBorders>
              <w:top w:val="nil"/>
              <w:left w:val="nil"/>
              <w:bottom w:val="nil"/>
              <w:right w:val="nil"/>
            </w:tcBorders>
            <w:shd w:val="clear" w:color="auto" w:fill="auto"/>
            <w:noWrap/>
            <w:vAlign w:val="bottom"/>
            <w:hideMark/>
          </w:tcPr>
          <w:p w14:paraId="55B635CD"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conflict</w:t>
            </w:r>
            <w:proofErr w:type="gramEnd"/>
          </w:p>
        </w:tc>
        <w:tc>
          <w:tcPr>
            <w:tcW w:w="7438" w:type="dxa"/>
            <w:gridSpan w:val="2"/>
            <w:tcBorders>
              <w:top w:val="nil"/>
              <w:left w:val="nil"/>
              <w:bottom w:val="nil"/>
              <w:right w:val="nil"/>
            </w:tcBorders>
            <w:shd w:val="clear" w:color="auto" w:fill="auto"/>
            <w:noWrap/>
            <w:vAlign w:val="bottom"/>
            <w:hideMark/>
          </w:tcPr>
          <w:p w14:paraId="4A3AE55F"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conflict</w:t>
            </w:r>
            <w:proofErr w:type="gramEnd"/>
            <w:r w:rsidRPr="00055A4D">
              <w:rPr>
                <w:i w:val="0"/>
                <w:color w:val="000000"/>
                <w:sz w:val="20"/>
              </w:rPr>
              <w:t xml:space="preserve"> interference incongruent </w:t>
            </w:r>
            <w:proofErr w:type="spellStart"/>
            <w:r w:rsidRPr="00055A4D">
              <w:rPr>
                <w:i w:val="0"/>
                <w:color w:val="000000"/>
                <w:sz w:val="20"/>
              </w:rPr>
              <w:t>stroop</w:t>
            </w:r>
            <w:proofErr w:type="spellEnd"/>
            <w:r w:rsidRPr="00055A4D">
              <w:rPr>
                <w:i w:val="0"/>
                <w:color w:val="000000"/>
                <w:sz w:val="20"/>
              </w:rPr>
              <w:t xml:space="preserve"> congruent selection competition color </w:t>
            </w:r>
          </w:p>
        </w:tc>
      </w:tr>
      <w:tr w:rsidR="006D6FD3" w:rsidRPr="00055A4D" w14:paraId="2D66B1F7" w14:textId="77777777" w:rsidTr="00F95D47">
        <w:trPr>
          <w:trHeight w:val="300"/>
        </w:trPr>
        <w:tc>
          <w:tcPr>
            <w:tcW w:w="1232" w:type="dxa"/>
            <w:tcBorders>
              <w:top w:val="nil"/>
              <w:left w:val="nil"/>
              <w:bottom w:val="nil"/>
              <w:right w:val="nil"/>
            </w:tcBorders>
            <w:shd w:val="clear" w:color="auto" w:fill="auto"/>
            <w:noWrap/>
            <w:vAlign w:val="bottom"/>
            <w:hideMark/>
          </w:tcPr>
          <w:p w14:paraId="16B8028D"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emotion</w:t>
            </w:r>
            <w:proofErr w:type="gramEnd"/>
          </w:p>
        </w:tc>
        <w:tc>
          <w:tcPr>
            <w:tcW w:w="7438" w:type="dxa"/>
            <w:gridSpan w:val="2"/>
            <w:tcBorders>
              <w:top w:val="nil"/>
              <w:left w:val="nil"/>
              <w:bottom w:val="nil"/>
              <w:right w:val="nil"/>
            </w:tcBorders>
            <w:shd w:val="clear" w:color="auto" w:fill="auto"/>
            <w:noWrap/>
            <w:vAlign w:val="bottom"/>
            <w:hideMark/>
          </w:tcPr>
          <w:p w14:paraId="2C46A64D"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emotional</w:t>
            </w:r>
            <w:proofErr w:type="gramEnd"/>
            <w:r w:rsidRPr="00055A4D">
              <w:rPr>
                <w:i w:val="0"/>
                <w:color w:val="000000"/>
                <w:sz w:val="20"/>
              </w:rPr>
              <w:t xml:space="preserve"> emotion regulation affective pictures emotions arousal affect </w:t>
            </w:r>
          </w:p>
        </w:tc>
      </w:tr>
      <w:tr w:rsidR="006D6FD3" w:rsidRPr="00055A4D" w14:paraId="4921D511" w14:textId="77777777" w:rsidTr="00F95D47">
        <w:trPr>
          <w:trHeight w:val="300"/>
        </w:trPr>
        <w:tc>
          <w:tcPr>
            <w:tcW w:w="1232" w:type="dxa"/>
            <w:tcBorders>
              <w:top w:val="nil"/>
              <w:left w:val="nil"/>
              <w:bottom w:val="nil"/>
              <w:right w:val="nil"/>
            </w:tcBorders>
            <w:shd w:val="clear" w:color="auto" w:fill="auto"/>
            <w:noWrap/>
            <w:vAlign w:val="bottom"/>
            <w:hideMark/>
          </w:tcPr>
          <w:p w14:paraId="57C609F9"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gaze</w:t>
            </w:r>
            <w:proofErr w:type="gramEnd"/>
          </w:p>
        </w:tc>
        <w:tc>
          <w:tcPr>
            <w:tcW w:w="7438" w:type="dxa"/>
            <w:gridSpan w:val="2"/>
            <w:tcBorders>
              <w:top w:val="nil"/>
              <w:left w:val="nil"/>
              <w:bottom w:val="nil"/>
              <w:right w:val="nil"/>
            </w:tcBorders>
            <w:shd w:val="clear" w:color="auto" w:fill="auto"/>
            <w:noWrap/>
            <w:vAlign w:val="bottom"/>
            <w:hideMark/>
          </w:tcPr>
          <w:p w14:paraId="63798CF7"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eye</w:t>
            </w:r>
            <w:proofErr w:type="gramEnd"/>
            <w:r w:rsidRPr="00055A4D">
              <w:rPr>
                <w:i w:val="0"/>
                <w:color w:val="000000"/>
                <w:sz w:val="20"/>
              </w:rPr>
              <w:t xml:space="preserve"> gaze eyes movements saccades target saccade visual </w:t>
            </w:r>
          </w:p>
        </w:tc>
      </w:tr>
      <w:tr w:rsidR="006D6FD3" w:rsidRPr="00055A4D" w14:paraId="228CE5DE" w14:textId="77777777" w:rsidTr="00F95D47">
        <w:trPr>
          <w:trHeight w:val="300"/>
        </w:trPr>
        <w:tc>
          <w:tcPr>
            <w:tcW w:w="1232" w:type="dxa"/>
            <w:tcBorders>
              <w:top w:val="nil"/>
              <w:left w:val="nil"/>
              <w:bottom w:val="nil"/>
              <w:right w:val="nil"/>
            </w:tcBorders>
            <w:shd w:val="clear" w:color="auto" w:fill="auto"/>
            <w:noWrap/>
            <w:vAlign w:val="bottom"/>
            <w:hideMark/>
          </w:tcPr>
          <w:p w14:paraId="31F7D840"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inhibition</w:t>
            </w:r>
            <w:proofErr w:type="gramEnd"/>
          </w:p>
        </w:tc>
        <w:tc>
          <w:tcPr>
            <w:tcW w:w="7438" w:type="dxa"/>
            <w:gridSpan w:val="2"/>
            <w:tcBorders>
              <w:top w:val="nil"/>
              <w:left w:val="nil"/>
              <w:bottom w:val="nil"/>
              <w:right w:val="nil"/>
            </w:tcBorders>
            <w:shd w:val="clear" w:color="auto" w:fill="auto"/>
            <w:noWrap/>
            <w:vAlign w:val="bottom"/>
            <w:hideMark/>
          </w:tcPr>
          <w:p w14:paraId="0C2FD862"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inhibition</w:t>
            </w:r>
            <w:proofErr w:type="gramEnd"/>
            <w:r w:rsidRPr="00055A4D">
              <w:rPr>
                <w:i w:val="0"/>
                <w:color w:val="000000"/>
                <w:sz w:val="20"/>
              </w:rPr>
              <w:t xml:space="preserve"> inhibitory stop motor sustained </w:t>
            </w:r>
            <w:proofErr w:type="spellStart"/>
            <w:r w:rsidRPr="00055A4D">
              <w:rPr>
                <w:i w:val="0"/>
                <w:color w:val="000000"/>
                <w:sz w:val="20"/>
              </w:rPr>
              <w:t>nogo</w:t>
            </w:r>
            <w:proofErr w:type="spellEnd"/>
            <w:r w:rsidRPr="00055A4D">
              <w:rPr>
                <w:i w:val="0"/>
                <w:color w:val="000000"/>
                <w:sz w:val="20"/>
              </w:rPr>
              <w:t xml:space="preserve"> transient suppression </w:t>
            </w:r>
          </w:p>
        </w:tc>
      </w:tr>
      <w:tr w:rsidR="006D6FD3" w:rsidRPr="00055A4D" w14:paraId="6A7E4030" w14:textId="77777777" w:rsidTr="00F95D47">
        <w:trPr>
          <w:trHeight w:val="300"/>
        </w:trPr>
        <w:tc>
          <w:tcPr>
            <w:tcW w:w="1232" w:type="dxa"/>
            <w:tcBorders>
              <w:top w:val="nil"/>
              <w:left w:val="nil"/>
              <w:bottom w:val="nil"/>
              <w:right w:val="nil"/>
            </w:tcBorders>
            <w:shd w:val="clear" w:color="auto" w:fill="auto"/>
            <w:noWrap/>
            <w:vAlign w:val="bottom"/>
            <w:hideMark/>
          </w:tcPr>
          <w:p w14:paraId="125B4D51"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memory</w:t>
            </w:r>
            <w:proofErr w:type="gramEnd"/>
          </w:p>
        </w:tc>
        <w:tc>
          <w:tcPr>
            <w:tcW w:w="7438" w:type="dxa"/>
            <w:gridSpan w:val="2"/>
            <w:tcBorders>
              <w:top w:val="nil"/>
              <w:left w:val="nil"/>
              <w:bottom w:val="nil"/>
              <w:right w:val="nil"/>
            </w:tcBorders>
            <w:shd w:val="clear" w:color="auto" w:fill="auto"/>
            <w:noWrap/>
            <w:vAlign w:val="bottom"/>
            <w:hideMark/>
          </w:tcPr>
          <w:p w14:paraId="53B1E3D5"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memory</w:t>
            </w:r>
            <w:proofErr w:type="gramEnd"/>
            <w:r w:rsidRPr="00055A4D">
              <w:rPr>
                <w:i w:val="0"/>
                <w:color w:val="000000"/>
                <w:sz w:val="20"/>
              </w:rPr>
              <w:t xml:space="preserve"> retrieval encoding recognition episodic items recall words </w:t>
            </w:r>
          </w:p>
        </w:tc>
      </w:tr>
      <w:tr w:rsidR="006D6FD3" w:rsidRPr="00055A4D" w14:paraId="7AA4C370" w14:textId="77777777" w:rsidTr="00F95D47">
        <w:trPr>
          <w:trHeight w:val="300"/>
        </w:trPr>
        <w:tc>
          <w:tcPr>
            <w:tcW w:w="1232" w:type="dxa"/>
            <w:tcBorders>
              <w:top w:val="nil"/>
              <w:left w:val="nil"/>
              <w:bottom w:val="nil"/>
              <w:right w:val="nil"/>
            </w:tcBorders>
            <w:shd w:val="clear" w:color="auto" w:fill="auto"/>
            <w:noWrap/>
            <w:vAlign w:val="bottom"/>
            <w:hideMark/>
          </w:tcPr>
          <w:p w14:paraId="08715B2A" w14:textId="77777777" w:rsidR="006D6FD3" w:rsidRPr="00055A4D" w:rsidRDefault="006D6FD3" w:rsidP="00F95D47">
            <w:pPr>
              <w:overflowPunct/>
              <w:autoSpaceDE/>
              <w:autoSpaceDN/>
              <w:adjustRightInd/>
              <w:rPr>
                <w:i w:val="0"/>
                <w:color w:val="000000"/>
                <w:sz w:val="20"/>
              </w:rPr>
            </w:pPr>
            <w:proofErr w:type="spellStart"/>
            <w:proofErr w:type="gramStart"/>
            <w:r w:rsidRPr="00055A4D">
              <w:rPr>
                <w:i w:val="0"/>
                <w:color w:val="000000"/>
                <w:sz w:val="20"/>
              </w:rPr>
              <w:t>mentalizing</w:t>
            </w:r>
            <w:proofErr w:type="spellEnd"/>
            <w:proofErr w:type="gramEnd"/>
          </w:p>
        </w:tc>
        <w:tc>
          <w:tcPr>
            <w:tcW w:w="7438" w:type="dxa"/>
            <w:gridSpan w:val="2"/>
            <w:tcBorders>
              <w:top w:val="nil"/>
              <w:left w:val="nil"/>
              <w:bottom w:val="nil"/>
              <w:right w:val="nil"/>
            </w:tcBorders>
            <w:shd w:val="clear" w:color="auto" w:fill="auto"/>
            <w:noWrap/>
            <w:vAlign w:val="bottom"/>
            <w:hideMark/>
          </w:tcPr>
          <w:p w14:paraId="7FC3190B"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social</w:t>
            </w:r>
            <w:proofErr w:type="gramEnd"/>
            <w:r w:rsidRPr="00055A4D">
              <w:rPr>
                <w:i w:val="0"/>
                <w:color w:val="000000"/>
                <w:sz w:val="20"/>
              </w:rPr>
              <w:t xml:space="preserve"> empathy moral person judgments </w:t>
            </w:r>
            <w:proofErr w:type="spellStart"/>
            <w:r w:rsidRPr="00055A4D">
              <w:rPr>
                <w:i w:val="0"/>
                <w:color w:val="000000"/>
                <w:sz w:val="20"/>
              </w:rPr>
              <w:t>mentalizing</w:t>
            </w:r>
            <w:proofErr w:type="spellEnd"/>
            <w:r w:rsidRPr="00055A4D">
              <w:rPr>
                <w:i w:val="0"/>
                <w:color w:val="000000"/>
                <w:sz w:val="20"/>
              </w:rPr>
              <w:t xml:space="preserve"> mental mind </w:t>
            </w:r>
          </w:p>
        </w:tc>
      </w:tr>
      <w:tr w:rsidR="006D6FD3" w:rsidRPr="00055A4D" w14:paraId="75C17BA9" w14:textId="77777777" w:rsidTr="00F95D47">
        <w:trPr>
          <w:trHeight w:val="300"/>
        </w:trPr>
        <w:tc>
          <w:tcPr>
            <w:tcW w:w="1232" w:type="dxa"/>
            <w:tcBorders>
              <w:top w:val="nil"/>
              <w:left w:val="nil"/>
              <w:bottom w:val="nil"/>
              <w:right w:val="nil"/>
            </w:tcBorders>
            <w:shd w:val="clear" w:color="auto" w:fill="auto"/>
            <w:noWrap/>
            <w:vAlign w:val="bottom"/>
            <w:hideMark/>
          </w:tcPr>
          <w:p w14:paraId="1DEA970D"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motor</w:t>
            </w:r>
            <w:proofErr w:type="gramEnd"/>
          </w:p>
        </w:tc>
        <w:tc>
          <w:tcPr>
            <w:tcW w:w="7438" w:type="dxa"/>
            <w:gridSpan w:val="2"/>
            <w:tcBorders>
              <w:top w:val="nil"/>
              <w:left w:val="nil"/>
              <w:bottom w:val="nil"/>
              <w:right w:val="nil"/>
            </w:tcBorders>
            <w:shd w:val="clear" w:color="auto" w:fill="auto"/>
            <w:noWrap/>
            <w:vAlign w:val="bottom"/>
            <w:hideMark/>
          </w:tcPr>
          <w:p w14:paraId="4BB18ED6"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motor</w:t>
            </w:r>
            <w:proofErr w:type="gramEnd"/>
            <w:r w:rsidRPr="00055A4D">
              <w:rPr>
                <w:i w:val="0"/>
                <w:color w:val="000000"/>
                <w:sz w:val="20"/>
              </w:rPr>
              <w:t xml:space="preserve"> movement movements sensorimotor finger somatosensory sensory force </w:t>
            </w:r>
          </w:p>
        </w:tc>
      </w:tr>
      <w:tr w:rsidR="006D6FD3" w:rsidRPr="00055A4D" w14:paraId="15764B5E" w14:textId="77777777" w:rsidTr="00F95D47">
        <w:trPr>
          <w:trHeight w:val="300"/>
        </w:trPr>
        <w:tc>
          <w:tcPr>
            <w:tcW w:w="1232" w:type="dxa"/>
            <w:tcBorders>
              <w:top w:val="nil"/>
              <w:left w:val="nil"/>
              <w:bottom w:val="nil"/>
              <w:right w:val="nil"/>
            </w:tcBorders>
            <w:shd w:val="clear" w:color="auto" w:fill="auto"/>
            <w:noWrap/>
            <w:vAlign w:val="bottom"/>
            <w:hideMark/>
          </w:tcPr>
          <w:p w14:paraId="1AB1ED05"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novelty</w:t>
            </w:r>
            <w:proofErr w:type="gramEnd"/>
          </w:p>
        </w:tc>
        <w:tc>
          <w:tcPr>
            <w:tcW w:w="7438" w:type="dxa"/>
            <w:gridSpan w:val="2"/>
            <w:tcBorders>
              <w:top w:val="nil"/>
              <w:left w:val="nil"/>
              <w:bottom w:val="nil"/>
              <w:right w:val="nil"/>
            </w:tcBorders>
            <w:shd w:val="clear" w:color="auto" w:fill="auto"/>
            <w:noWrap/>
            <w:vAlign w:val="bottom"/>
            <w:hideMark/>
          </w:tcPr>
          <w:p w14:paraId="36DE9E93"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target</w:t>
            </w:r>
            <w:proofErr w:type="gramEnd"/>
            <w:r w:rsidRPr="00055A4D">
              <w:rPr>
                <w:i w:val="0"/>
                <w:color w:val="000000"/>
                <w:sz w:val="20"/>
              </w:rPr>
              <w:t xml:space="preserve"> targets novelty oddball distractor distractors deception mismatch </w:t>
            </w:r>
          </w:p>
        </w:tc>
      </w:tr>
      <w:tr w:rsidR="006D6FD3" w:rsidRPr="00055A4D" w14:paraId="7EA44AF6" w14:textId="77777777" w:rsidTr="00F95D47">
        <w:trPr>
          <w:trHeight w:val="300"/>
        </w:trPr>
        <w:tc>
          <w:tcPr>
            <w:tcW w:w="1232" w:type="dxa"/>
            <w:tcBorders>
              <w:top w:val="nil"/>
              <w:left w:val="nil"/>
              <w:bottom w:val="nil"/>
              <w:right w:val="nil"/>
            </w:tcBorders>
            <w:shd w:val="clear" w:color="auto" w:fill="auto"/>
            <w:noWrap/>
            <w:vAlign w:val="bottom"/>
            <w:hideMark/>
          </w:tcPr>
          <w:p w14:paraId="76360014"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pain</w:t>
            </w:r>
            <w:proofErr w:type="gramEnd"/>
          </w:p>
        </w:tc>
        <w:tc>
          <w:tcPr>
            <w:tcW w:w="7438" w:type="dxa"/>
            <w:gridSpan w:val="2"/>
            <w:tcBorders>
              <w:top w:val="nil"/>
              <w:left w:val="nil"/>
              <w:bottom w:val="nil"/>
              <w:right w:val="nil"/>
            </w:tcBorders>
            <w:shd w:val="clear" w:color="auto" w:fill="auto"/>
            <w:noWrap/>
            <w:vAlign w:val="bottom"/>
            <w:hideMark/>
          </w:tcPr>
          <w:p w14:paraId="10AE028B"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pain</w:t>
            </w:r>
            <w:proofErr w:type="gramEnd"/>
            <w:r w:rsidRPr="00055A4D">
              <w:rPr>
                <w:i w:val="0"/>
                <w:color w:val="000000"/>
                <w:sz w:val="20"/>
              </w:rPr>
              <w:t xml:space="preserve"> stimulation somatosensory painful intensity sensory chronic noxious </w:t>
            </w:r>
          </w:p>
        </w:tc>
      </w:tr>
      <w:tr w:rsidR="006D6FD3" w:rsidRPr="00055A4D" w14:paraId="3AF3659D" w14:textId="77777777" w:rsidTr="00F95D47">
        <w:trPr>
          <w:trHeight w:val="300"/>
        </w:trPr>
        <w:tc>
          <w:tcPr>
            <w:tcW w:w="1232" w:type="dxa"/>
            <w:tcBorders>
              <w:top w:val="nil"/>
              <w:left w:val="nil"/>
              <w:bottom w:val="nil"/>
              <w:right w:val="nil"/>
            </w:tcBorders>
            <w:shd w:val="clear" w:color="auto" w:fill="auto"/>
            <w:noWrap/>
            <w:vAlign w:val="bottom"/>
            <w:hideMark/>
          </w:tcPr>
          <w:p w14:paraId="7FDCAF9B"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reward</w:t>
            </w:r>
            <w:proofErr w:type="gramEnd"/>
          </w:p>
        </w:tc>
        <w:tc>
          <w:tcPr>
            <w:tcW w:w="7438" w:type="dxa"/>
            <w:gridSpan w:val="2"/>
            <w:tcBorders>
              <w:top w:val="nil"/>
              <w:left w:val="nil"/>
              <w:bottom w:val="nil"/>
              <w:right w:val="nil"/>
            </w:tcBorders>
            <w:shd w:val="clear" w:color="auto" w:fill="auto"/>
            <w:noWrap/>
            <w:vAlign w:val="bottom"/>
            <w:hideMark/>
          </w:tcPr>
          <w:p w14:paraId="5049D168"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reward</w:t>
            </w:r>
            <w:proofErr w:type="gramEnd"/>
            <w:r w:rsidRPr="00055A4D">
              <w:rPr>
                <w:i w:val="0"/>
                <w:color w:val="000000"/>
                <w:sz w:val="20"/>
              </w:rPr>
              <w:t xml:space="preserve"> sleep anticipation monetary rewards motivation incentive loss </w:t>
            </w:r>
          </w:p>
        </w:tc>
      </w:tr>
      <w:tr w:rsidR="006D6FD3" w:rsidRPr="00055A4D" w14:paraId="741CDB09" w14:textId="77777777" w:rsidTr="00F95D47">
        <w:trPr>
          <w:trHeight w:val="300"/>
        </w:trPr>
        <w:tc>
          <w:tcPr>
            <w:tcW w:w="1232" w:type="dxa"/>
            <w:tcBorders>
              <w:top w:val="nil"/>
              <w:left w:val="nil"/>
              <w:bottom w:val="nil"/>
              <w:right w:val="nil"/>
            </w:tcBorders>
            <w:shd w:val="clear" w:color="auto" w:fill="auto"/>
            <w:noWrap/>
            <w:vAlign w:val="bottom"/>
            <w:hideMark/>
          </w:tcPr>
          <w:p w14:paraId="268E01EB"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semantics</w:t>
            </w:r>
            <w:proofErr w:type="gramEnd"/>
          </w:p>
        </w:tc>
        <w:tc>
          <w:tcPr>
            <w:tcW w:w="7438" w:type="dxa"/>
            <w:gridSpan w:val="2"/>
            <w:tcBorders>
              <w:top w:val="nil"/>
              <w:left w:val="nil"/>
              <w:bottom w:val="nil"/>
              <w:right w:val="nil"/>
            </w:tcBorders>
            <w:shd w:val="clear" w:color="auto" w:fill="auto"/>
            <w:noWrap/>
            <w:vAlign w:val="bottom"/>
            <w:hideMark/>
          </w:tcPr>
          <w:p w14:paraId="30EC4B98"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semantic</w:t>
            </w:r>
            <w:proofErr w:type="gramEnd"/>
            <w:r w:rsidRPr="00055A4D">
              <w:rPr>
                <w:i w:val="0"/>
                <w:color w:val="000000"/>
                <w:sz w:val="20"/>
              </w:rPr>
              <w:t xml:space="preserve"> words word lexical verbs abstract meaning verb </w:t>
            </w:r>
          </w:p>
        </w:tc>
      </w:tr>
      <w:tr w:rsidR="006D6FD3" w:rsidRPr="00055A4D" w14:paraId="2D30362E" w14:textId="77777777" w:rsidTr="00F95D47">
        <w:trPr>
          <w:trHeight w:val="300"/>
        </w:trPr>
        <w:tc>
          <w:tcPr>
            <w:tcW w:w="1232" w:type="dxa"/>
            <w:tcBorders>
              <w:top w:val="nil"/>
              <w:left w:val="nil"/>
              <w:bottom w:val="nil"/>
              <w:right w:val="nil"/>
            </w:tcBorders>
            <w:shd w:val="clear" w:color="auto" w:fill="auto"/>
            <w:noWrap/>
            <w:vAlign w:val="bottom"/>
            <w:hideMark/>
          </w:tcPr>
          <w:p w14:paraId="120BD9CA"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speech</w:t>
            </w:r>
            <w:proofErr w:type="gramEnd"/>
          </w:p>
        </w:tc>
        <w:tc>
          <w:tcPr>
            <w:tcW w:w="7438" w:type="dxa"/>
            <w:gridSpan w:val="2"/>
            <w:tcBorders>
              <w:top w:val="nil"/>
              <w:left w:val="nil"/>
              <w:bottom w:val="nil"/>
              <w:right w:val="nil"/>
            </w:tcBorders>
            <w:shd w:val="clear" w:color="auto" w:fill="auto"/>
            <w:noWrap/>
            <w:vAlign w:val="bottom"/>
            <w:hideMark/>
          </w:tcPr>
          <w:p w14:paraId="6BAED50D"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speech</w:t>
            </w:r>
            <w:proofErr w:type="gramEnd"/>
            <w:r w:rsidRPr="00055A4D">
              <w:rPr>
                <w:i w:val="0"/>
                <w:color w:val="000000"/>
                <w:sz w:val="20"/>
              </w:rPr>
              <w:t xml:space="preserve"> auditory sounds sound perception voice acoustic listening </w:t>
            </w:r>
          </w:p>
        </w:tc>
      </w:tr>
      <w:tr w:rsidR="006D6FD3" w:rsidRPr="00055A4D" w14:paraId="013B7A84" w14:textId="77777777" w:rsidTr="00F95D47">
        <w:trPr>
          <w:trHeight w:val="300"/>
        </w:trPr>
        <w:tc>
          <w:tcPr>
            <w:tcW w:w="1232" w:type="dxa"/>
            <w:tcBorders>
              <w:top w:val="nil"/>
              <w:left w:val="nil"/>
              <w:bottom w:val="nil"/>
              <w:right w:val="nil"/>
            </w:tcBorders>
            <w:shd w:val="clear" w:color="auto" w:fill="auto"/>
            <w:noWrap/>
            <w:vAlign w:val="bottom"/>
            <w:hideMark/>
          </w:tcPr>
          <w:p w14:paraId="2D9B5043"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switching</w:t>
            </w:r>
            <w:proofErr w:type="gramEnd"/>
          </w:p>
        </w:tc>
        <w:tc>
          <w:tcPr>
            <w:tcW w:w="7438" w:type="dxa"/>
            <w:gridSpan w:val="2"/>
            <w:tcBorders>
              <w:top w:val="nil"/>
              <w:left w:val="nil"/>
              <w:bottom w:val="nil"/>
              <w:right w:val="nil"/>
            </w:tcBorders>
            <w:shd w:val="clear" w:color="auto" w:fill="auto"/>
            <w:noWrap/>
            <w:vAlign w:val="bottom"/>
            <w:hideMark/>
          </w:tcPr>
          <w:p w14:paraId="3A62F41B"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switching</w:t>
            </w:r>
            <w:proofErr w:type="gramEnd"/>
            <w:r w:rsidRPr="00055A4D">
              <w:rPr>
                <w:i w:val="0"/>
                <w:color w:val="000000"/>
                <w:sz w:val="20"/>
              </w:rPr>
              <w:t xml:space="preserve"> rule executive switch rules flexibility shifting aggression </w:t>
            </w:r>
          </w:p>
        </w:tc>
      </w:tr>
      <w:tr w:rsidR="006D6FD3" w:rsidRPr="00055A4D" w14:paraId="017B5E5A" w14:textId="77777777" w:rsidTr="00F95D47">
        <w:trPr>
          <w:trHeight w:val="300"/>
        </w:trPr>
        <w:tc>
          <w:tcPr>
            <w:tcW w:w="1232" w:type="dxa"/>
            <w:tcBorders>
              <w:top w:val="nil"/>
              <w:left w:val="nil"/>
              <w:bottom w:val="nil"/>
              <w:right w:val="nil"/>
            </w:tcBorders>
            <w:shd w:val="clear" w:color="auto" w:fill="auto"/>
            <w:noWrap/>
            <w:vAlign w:val="bottom"/>
            <w:hideMark/>
          </w:tcPr>
          <w:p w14:paraId="61D7D119" w14:textId="77777777" w:rsidR="006D6FD3" w:rsidRPr="00055A4D" w:rsidRDefault="006D6FD3" w:rsidP="00F95D47">
            <w:pPr>
              <w:overflowPunct/>
              <w:autoSpaceDE/>
              <w:autoSpaceDN/>
              <w:adjustRightInd/>
              <w:rPr>
                <w:i w:val="0"/>
                <w:color w:val="000000"/>
                <w:sz w:val="20"/>
              </w:rPr>
            </w:pPr>
            <w:r w:rsidRPr="00055A4D">
              <w:rPr>
                <w:i w:val="0"/>
                <w:color w:val="000000"/>
                <w:sz w:val="20"/>
              </w:rPr>
              <w:t>WM</w:t>
            </w:r>
          </w:p>
        </w:tc>
        <w:tc>
          <w:tcPr>
            <w:tcW w:w="7438" w:type="dxa"/>
            <w:gridSpan w:val="2"/>
            <w:tcBorders>
              <w:top w:val="nil"/>
              <w:left w:val="nil"/>
              <w:bottom w:val="nil"/>
              <w:right w:val="nil"/>
            </w:tcBorders>
            <w:shd w:val="clear" w:color="auto" w:fill="auto"/>
            <w:noWrap/>
            <w:vAlign w:val="bottom"/>
            <w:hideMark/>
          </w:tcPr>
          <w:p w14:paraId="2F7DA04C"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memory</w:t>
            </w:r>
            <w:proofErr w:type="gramEnd"/>
            <w:r w:rsidRPr="00055A4D">
              <w:rPr>
                <w:i w:val="0"/>
                <w:color w:val="000000"/>
                <w:sz w:val="20"/>
              </w:rPr>
              <w:t xml:space="preserve"> working </w:t>
            </w:r>
            <w:proofErr w:type="spellStart"/>
            <w:r w:rsidRPr="00055A4D">
              <w:rPr>
                <w:i w:val="0"/>
                <w:color w:val="000000"/>
                <w:sz w:val="20"/>
              </w:rPr>
              <w:t>wm</w:t>
            </w:r>
            <w:proofErr w:type="spellEnd"/>
            <w:r w:rsidRPr="00055A4D">
              <w:rPr>
                <w:i w:val="0"/>
                <w:color w:val="000000"/>
                <w:sz w:val="20"/>
              </w:rPr>
              <w:t xml:space="preserve"> load verbal maintenance delay encoding </w:t>
            </w:r>
          </w:p>
        </w:tc>
      </w:tr>
    </w:tbl>
    <w:p w14:paraId="74DF54E5" w14:textId="77777777" w:rsidR="006D6FD3" w:rsidRPr="00055A4D" w:rsidRDefault="006D6FD3" w:rsidP="006D6FD3">
      <w:pPr>
        <w:pStyle w:val="Normal1"/>
        <w:spacing w:after="160" w:line="240" w:lineRule="auto"/>
        <w:ind w:firstLine="0"/>
        <w:rPr>
          <w:rFonts w:ascii="Century Schoolbook" w:hAnsi="Century Schoolbook"/>
          <w:sz w:val="24"/>
          <w:szCs w:val="24"/>
        </w:rPr>
      </w:pPr>
      <w:r w:rsidRPr="00055A4D">
        <w:rPr>
          <w:rFonts w:ascii="Century Schoolbook" w:hAnsi="Century Schoolbook"/>
          <w:color w:val="333333"/>
          <w:sz w:val="24"/>
          <w:szCs w:val="24"/>
        </w:rPr>
        <w:br/>
      </w:r>
      <w:r w:rsidRPr="00055A4D">
        <w:rPr>
          <w:rFonts w:ascii="Century Schoolbook" w:hAnsi="Century Schoolbook"/>
          <w:b/>
          <w:sz w:val="24"/>
          <w:szCs w:val="24"/>
        </w:rPr>
        <w:t>Table 1. Topics most strongly associated with lateral frontal regions.</w:t>
      </w:r>
      <w:r w:rsidRPr="00055A4D">
        <w:rPr>
          <w:rFonts w:ascii="Century Schoolbook" w:hAnsi="Century Schoolbook"/>
          <w:sz w:val="24"/>
          <w:szCs w:val="24"/>
        </w:rPr>
        <w:t xml:space="preserve"> Eight strongest loading words for each topic are listed, in descending order of association strength.</w:t>
      </w:r>
    </w:p>
    <w:p w14:paraId="36C8C9DB" w14:textId="22F1078E" w:rsidR="006D6FD3" w:rsidRPr="00BD025B" w:rsidRDefault="006D6FD3" w:rsidP="006D6FD3">
      <w:pPr>
        <w:pStyle w:val="Heading3"/>
        <w:spacing w:after="160" w:line="480" w:lineRule="auto"/>
        <w:rPr>
          <w:rFonts w:ascii="Century Schoolbook" w:hAnsi="Century Schoolbook"/>
          <w:b w:val="0"/>
          <w:i w:val="0"/>
          <w:sz w:val="24"/>
          <w:szCs w:val="24"/>
        </w:rPr>
      </w:pPr>
      <w:proofErr w:type="gramStart"/>
      <w:r w:rsidRPr="00AE2898">
        <w:rPr>
          <w:rFonts w:ascii="Century Schoolbook" w:hAnsi="Century Schoolbook"/>
          <w:i w:val="0"/>
          <w:sz w:val="24"/>
          <w:szCs w:val="24"/>
        </w:rPr>
        <w:t>Meta-analytic functional preference profiles</w:t>
      </w:r>
      <w:r w:rsidRPr="00BD025B">
        <w:rPr>
          <w:rFonts w:ascii="Century Schoolbook" w:hAnsi="Century Schoolbook"/>
          <w:b w:val="0"/>
          <w:i w:val="0"/>
          <w:sz w:val="24"/>
          <w:szCs w:val="24"/>
        </w:rPr>
        <w:t>.</w:t>
      </w:r>
      <w:proofErr w:type="gramEnd"/>
      <w:r w:rsidRPr="00BD025B">
        <w:rPr>
          <w:rFonts w:ascii="Century Schoolbook" w:hAnsi="Century Schoolbook"/>
          <w:b w:val="0"/>
          <w:i w:val="0"/>
          <w:sz w:val="24"/>
          <w:szCs w:val="24"/>
        </w:rPr>
        <w:t xml:space="preserve"> </w:t>
      </w:r>
      <w:r w:rsidRPr="00BD025B">
        <w:rPr>
          <w:rFonts w:ascii="Century Schoolbook" w:hAnsi="Century Schoolbook"/>
          <w:b w:val="0"/>
          <w:i w:val="0"/>
          <w:color w:val="333333"/>
          <w:sz w:val="24"/>
          <w:szCs w:val="24"/>
          <w:highlight w:val="white"/>
        </w:rPr>
        <w:t>We generated functional preference profiles by determining which psychological topics best predicted each cluster’</w:t>
      </w:r>
      <w:r w:rsidR="00E87AA4" w:rsidRPr="00BD025B">
        <w:rPr>
          <w:rFonts w:ascii="Century Schoolbook" w:hAnsi="Century Schoolbook"/>
          <w:b w:val="0"/>
          <w:i w:val="0"/>
          <w:color w:val="333333"/>
          <w:sz w:val="24"/>
          <w:szCs w:val="24"/>
          <w:highlight w:val="white"/>
        </w:rPr>
        <w:t>s activity across fMRI studies (Figure 1</w:t>
      </w:r>
      <w:r w:rsidRPr="00BD025B">
        <w:rPr>
          <w:rFonts w:ascii="Century Schoolbook" w:hAnsi="Century Schoolbook"/>
          <w:b w:val="0"/>
          <w:i w:val="0"/>
          <w:color w:val="333333"/>
          <w:sz w:val="24"/>
          <w:szCs w:val="24"/>
          <w:highlight w:val="white"/>
        </w:rPr>
        <w:t>C). First, we selected two sets of studies: studies that activated a given cluster– defined as activating at least 5% of voxels in the cluster– and studies that did not– defined as activating no voxels in the cluster. For each cluster, we trained a naive Bayes classifier to discriminate these two sets of studies based the loading of psychological topics onto individual studies. We chose naive Bayes because (</w:t>
      </w:r>
      <w:proofErr w:type="spellStart"/>
      <w:r w:rsidRPr="00BD025B">
        <w:rPr>
          <w:rFonts w:ascii="Century Schoolbook" w:hAnsi="Century Schoolbook"/>
          <w:b w:val="0"/>
          <w:i w:val="0"/>
          <w:color w:val="333333"/>
          <w:sz w:val="24"/>
          <w:szCs w:val="24"/>
          <w:highlight w:val="white"/>
        </w:rPr>
        <w:t>i</w:t>
      </w:r>
      <w:proofErr w:type="spellEnd"/>
      <w:r w:rsidRPr="00BD025B">
        <w:rPr>
          <w:rFonts w:ascii="Century Schoolbook" w:hAnsi="Century Schoolbook"/>
          <w:b w:val="0"/>
          <w:i w:val="0"/>
          <w:color w:val="333333"/>
          <w:sz w:val="24"/>
          <w:szCs w:val="24"/>
          <w:highlight w:val="white"/>
        </w:rPr>
        <w:t>) we have previously had success applying this algorithm to Neurosynth data</w:t>
      </w:r>
      <w:r w:rsidR="00BD025B" w:rsidRPr="00BD025B">
        <w:rPr>
          <w:rFonts w:ascii="Century Schoolbook" w:hAnsi="Century Schoolbook"/>
          <w:b w:val="0"/>
          <w:i w:val="0"/>
          <w:color w:val="333333"/>
          <w:sz w:val="24"/>
          <w:szCs w:val="24"/>
          <w:highlight w:val="white"/>
        </w:rPr>
        <w:fldChar w:fldCharType="begin"/>
      </w:r>
      <w:r w:rsidR="00132E8A">
        <w:rPr>
          <w:rFonts w:ascii="Century Schoolbook" w:hAnsi="Century Schoolbook"/>
          <w:b w:val="0"/>
          <w:i w:val="0"/>
          <w:color w:val="333333"/>
          <w:sz w:val="24"/>
          <w:szCs w:val="24"/>
          <w:highlight w:val="white"/>
        </w:rPr>
        <w:instrText xml:space="preserve"> ADDIN PAPERS2_CITATIONS &lt;citation&gt;&lt;uuid&gt;3F35429C-5C33-489E-9902-7DF1AD295939&lt;/uuid&gt;&lt;priority&gt;0&lt;/priority&gt;&lt;publications&gt;&lt;publication&gt;&lt;uuid&gt;C1A16678-5128-4A01-88C7-8E1A1989E6DB&lt;/uuid&gt;&lt;volume&gt;8&lt;/volume&gt;&lt;accepted_date&gt;99201105241200000000222000&lt;/accepted_date&gt;&lt;doi&gt;10.1038/nmeth.1635&lt;/doi&gt;&lt;startpage&gt;665&lt;/startpage&gt;&lt;publication_date&gt;99201108001200000000220000&lt;/publication_date&gt;&lt;url&gt;http://eutils.ncbi.nlm.nih.gov/entrez/eutils/elink.fcgi?dbfrom=pubmed&amp;amp;id=21706013&amp;amp;retmode=ref&amp;amp;cmd=prlinks&lt;/url&gt;&lt;type&gt;400&lt;/type&gt;&lt;title&gt;Large-scale automated synthesis of human functional neuroimaging data.&lt;/title&gt;&lt;submission_date&gt;99201101241200000000222000&lt;/submission_date&gt;&lt;number&gt;8&lt;/number&gt;&lt;institution&gt;Department of Psychology and Neuroscience, University of Colorado at Boulder, Boulder, Colorado, USA. tal.yarkoni@colorado.edu&lt;/institution&gt;&lt;subtype&gt;400&lt;/subtype&gt;&lt;endpage&gt;670&lt;/endpage&gt;&lt;bundle&gt;&lt;publication&gt;&lt;title&gt;Nature methods&lt;/title&gt;&lt;type&gt;-100&lt;/type&gt;&lt;subtype&gt;-100&lt;/subtype&gt;&lt;uuid&gt;C6231BBB-1654-4E7C-A8AF-85AE9C4AFEFA&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00BD025B" w:rsidRPr="00BD025B">
        <w:rPr>
          <w:rFonts w:ascii="Century Schoolbook" w:hAnsi="Century Schoolbook"/>
          <w:b w:val="0"/>
          <w:i w:val="0"/>
          <w:color w:val="333333"/>
          <w:sz w:val="24"/>
          <w:szCs w:val="24"/>
          <w:highlight w:val="white"/>
        </w:rPr>
        <w:fldChar w:fldCharType="separate"/>
      </w:r>
      <w:ins w:id="352" w:author="Alejandro De La Vega" w:date="2016-10-20T14:54:00Z">
        <w:r w:rsidR="00132E8A">
          <w:rPr>
            <w:rFonts w:eastAsiaTheme="minorEastAsia" w:cs="Calibri"/>
            <w:i w:val="0"/>
            <w:sz w:val="24"/>
            <w:vertAlign w:val="superscript"/>
          </w:rPr>
          <w:t>23</w:t>
        </w:r>
      </w:ins>
      <w:r w:rsidR="00BD025B" w:rsidRPr="00BD025B">
        <w:rPr>
          <w:rFonts w:ascii="Century Schoolbook" w:hAnsi="Century Schoolbook"/>
          <w:b w:val="0"/>
          <w:i w:val="0"/>
          <w:color w:val="333333"/>
          <w:sz w:val="24"/>
          <w:szCs w:val="24"/>
          <w:highlight w:val="white"/>
        </w:rPr>
        <w:fldChar w:fldCharType="end"/>
      </w:r>
      <w:r w:rsidRPr="00BD025B">
        <w:rPr>
          <w:rFonts w:ascii="Century Schoolbook" w:hAnsi="Century Schoolbook"/>
          <w:b w:val="0"/>
          <w:i w:val="0"/>
          <w:color w:val="333333"/>
          <w:sz w:val="24"/>
          <w:szCs w:val="24"/>
          <w:highlight w:val="white"/>
        </w:rPr>
        <w:t>; (ii) these algorithms perform well on many types of data</w:t>
      </w:r>
      <w:r w:rsidR="00BD025B" w:rsidRPr="00BD025B">
        <w:rPr>
          <w:rFonts w:ascii="Century Schoolbook" w:hAnsi="Century Schoolbook"/>
          <w:b w:val="0"/>
          <w:i w:val="0"/>
          <w:color w:val="333333"/>
          <w:sz w:val="24"/>
          <w:szCs w:val="24"/>
          <w:highlight w:val="white"/>
        </w:rPr>
        <w:fldChar w:fldCharType="begin"/>
      </w:r>
      <w:r w:rsidR="00132E8A">
        <w:rPr>
          <w:rFonts w:ascii="Century Schoolbook" w:hAnsi="Century Schoolbook"/>
          <w:b w:val="0"/>
          <w:i w:val="0"/>
          <w:color w:val="333333"/>
          <w:sz w:val="24"/>
          <w:szCs w:val="24"/>
          <w:highlight w:val="white"/>
        </w:rPr>
        <w:instrText xml:space="preserve"> ADDIN PAPERS2_CITATIONS &lt;citation&gt;&lt;uuid&gt;2C378A4C-AD91-4DB2-B377-32E63C059DD5&lt;/uuid&gt;&lt;priority&gt;0&lt;/priority&gt;&lt;publications&gt;&lt;publication&gt;&lt;type&gt;400&lt;/type&gt;&lt;publication_date&gt;99200006071200000000222000&lt;/publication_date&gt;&lt;title&gt;An evaluation of Naive Bayesian anti-spam filtering&lt;/title&gt;&lt;url&gt;http://arxiv.org/abs/cs/0006013&lt;/url&gt;&lt;subtype&gt;400&lt;/subtype&gt;&lt;uuid&gt;516229EC-81B2-42FD-88F8-04B5BB464005&lt;/uuid&gt;&lt;authors&gt;&lt;author&gt;&lt;firstName&gt;Ion&lt;/firstName&gt;&lt;lastName&gt;Androutsopoulos&lt;/lastName&gt;&lt;/author&gt;&lt;author&gt;&lt;firstName&gt;John&lt;/firstName&gt;&lt;lastName&gt;Koutsias&lt;/lastName&gt;&lt;/author&gt;&lt;author&gt;&lt;firstName&gt;Konstantinos&lt;/firstName&gt;&lt;middleNames&gt;V&lt;/middleNames&gt;&lt;lastName&gt;Chandrinos&lt;/lastName&gt;&lt;/author&gt;&lt;author&gt;&lt;firstName&gt;George&lt;/firstName&gt;&lt;lastName&gt;Paliouras&lt;/lastName&gt;&lt;/author&gt;&lt;author&gt;&lt;firstName&gt;Constantine&lt;/firstName&gt;&lt;middleNames&gt;D&lt;/middleNames&gt;&lt;lastName&gt;Spyropoulos&lt;/lastName&gt;&lt;/author&gt;&lt;/authors&gt;&lt;/publication&gt;&lt;/publications&gt;&lt;cites&gt;&lt;/cites&gt;&lt;/citation&gt;</w:instrText>
      </w:r>
      <w:r w:rsidR="00BD025B" w:rsidRPr="00BD025B">
        <w:rPr>
          <w:rFonts w:ascii="Century Schoolbook" w:hAnsi="Century Schoolbook"/>
          <w:b w:val="0"/>
          <w:i w:val="0"/>
          <w:color w:val="333333"/>
          <w:sz w:val="24"/>
          <w:szCs w:val="24"/>
          <w:highlight w:val="white"/>
        </w:rPr>
        <w:fldChar w:fldCharType="separate"/>
      </w:r>
      <w:ins w:id="353" w:author="Alejandro De La Vega" w:date="2016-10-20T14:54:00Z">
        <w:r w:rsidR="00132E8A">
          <w:rPr>
            <w:rFonts w:eastAsiaTheme="minorEastAsia" w:cs="Calibri"/>
            <w:i w:val="0"/>
            <w:sz w:val="24"/>
            <w:vertAlign w:val="superscript"/>
          </w:rPr>
          <w:t>68</w:t>
        </w:r>
      </w:ins>
      <w:r w:rsidR="00BD025B" w:rsidRPr="00BD025B">
        <w:rPr>
          <w:rFonts w:ascii="Century Schoolbook" w:hAnsi="Century Schoolbook"/>
          <w:b w:val="0"/>
          <w:i w:val="0"/>
          <w:color w:val="333333"/>
          <w:sz w:val="24"/>
          <w:szCs w:val="24"/>
          <w:highlight w:val="white"/>
        </w:rPr>
        <w:fldChar w:fldCharType="end"/>
      </w:r>
      <w:r w:rsidR="00BD025B" w:rsidRPr="00BD025B">
        <w:rPr>
          <w:rFonts w:ascii="Century Schoolbook" w:hAnsi="Century Schoolbook"/>
          <w:b w:val="0"/>
          <w:i w:val="0"/>
          <w:color w:val="333333"/>
          <w:sz w:val="24"/>
          <w:szCs w:val="24"/>
          <w:highlight w:val="white"/>
        </w:rPr>
        <w:t xml:space="preserve">, </w:t>
      </w:r>
      <w:r w:rsidRPr="00BD025B">
        <w:rPr>
          <w:rFonts w:ascii="Century Schoolbook" w:hAnsi="Century Schoolbook"/>
          <w:b w:val="0"/>
          <w:i w:val="0"/>
          <w:color w:val="333333"/>
          <w:sz w:val="24"/>
          <w:szCs w:val="24"/>
          <w:highlight w:val="white"/>
        </w:rPr>
        <w:t>(iii) they require almost no tuning of parameters to achieve a high level of performance</w:t>
      </w:r>
      <w:r w:rsidRPr="00BD025B">
        <w:rPr>
          <w:rFonts w:ascii="Century Schoolbook" w:hAnsi="Century Schoolbook"/>
          <w:b w:val="0"/>
          <w:i w:val="0"/>
          <w:color w:val="333333"/>
          <w:sz w:val="24"/>
          <w:szCs w:val="24"/>
        </w:rPr>
        <w:t>; and (iv) they produce highly interpretable solutions, in contrast to many other machine learning approaches (e.g., support vector machines or decision tree forests).</w:t>
      </w:r>
    </w:p>
    <w:p w14:paraId="4FF4B4E5" w14:textId="38F3D907" w:rsidR="006D6FD3" w:rsidRPr="00055A4D" w:rsidRDefault="006D6FD3" w:rsidP="006D6FD3">
      <w:pPr>
        <w:pStyle w:val="Normal1"/>
        <w:spacing w:after="160"/>
        <w:rPr>
          <w:rFonts w:ascii="Century Schoolbook" w:hAnsi="Century Schoolbook"/>
          <w:sz w:val="24"/>
          <w:szCs w:val="24"/>
        </w:rPr>
      </w:pPr>
      <w:r w:rsidRPr="00055A4D">
        <w:rPr>
          <w:rFonts w:ascii="Century Schoolbook" w:hAnsi="Century Schoolbook"/>
          <w:color w:val="333333"/>
          <w:sz w:val="24"/>
          <w:szCs w:val="24"/>
          <w:highlight w:val="white"/>
        </w:rPr>
        <w:t>We trained models to predict whether or not fMRI studies activated each cluster, given the semantic content of the studies. In other words, if we know which psychological topics are mentioned in a study how well can we predict whether the study activates a specific region? We used 4-fold cross-validation for testing and calculated the mean score across all folds as the final measure of performance. We scored our models using the area under the curve of the receiver operating characteristic (AUC-ROC)– a summary metric of classification performance that takes into account both sensitivity and specificity. AUC-ROC was chosen because this measure is not detrimentally affected by unbalanced data</w:t>
      </w:r>
      <w:r w:rsidR="00486654">
        <w:rPr>
          <w:rFonts w:ascii="Century Schoolbook" w:hAnsi="Century Schoolbook"/>
          <w:color w:val="333333"/>
          <w:sz w:val="24"/>
          <w:szCs w:val="24"/>
          <w:highlight w:val="white"/>
        </w:rPr>
        <w:fldChar w:fldCharType="begin"/>
      </w:r>
      <w:r w:rsidR="00132E8A">
        <w:rPr>
          <w:rFonts w:ascii="Century Schoolbook" w:hAnsi="Century Schoolbook"/>
          <w:color w:val="333333"/>
          <w:sz w:val="24"/>
          <w:szCs w:val="24"/>
          <w:highlight w:val="white"/>
        </w:rPr>
        <w:instrText xml:space="preserve"> ADDIN PAPERS2_CITATIONS &lt;citation&gt;&lt;uuid&gt;89224144-47D1-4A9E-B023-34B0383EDF38&lt;/uuid&gt;&lt;priority&gt;0&lt;/priority&gt;&lt;publications&gt;&lt;publication&gt;&lt;uuid&gt;2E08622C-1B9F-4B11-8C5A-614588A1B546&lt;/uuid&gt;&lt;volume&gt;2013&lt;/volume&gt;&lt;doi&gt;10.1109/ACII.2013.47&lt;/doi&gt;&lt;startpage&gt;245&lt;/startpage&gt;&lt;publication_date&gt;99201300001200000000200000&lt;/publication_date&gt;&lt;url&gt;http://eutils.ncbi.nlm.nih.gov/entrez/eutils/elink.fcgi?dbfrom=pubmed&amp;amp;id=25574450&amp;amp;retmode=ref&amp;amp;cmd=prlinks&lt;/url&gt;&lt;type&gt;400&lt;/type&gt;&lt;title&gt;Facing Imbalanced Data--Recommendations for the Use of Performance Metrics&lt;/title&gt;&lt;publisher&gt;IEEE&lt;/publisher&gt;&lt;institution&gt;Carnegie Mellon University, Pittsburgh, PA.&lt;/institution&gt;&lt;subtype&gt;420&lt;/subtype&gt;&lt;endpage&gt;251&lt;/endpage&gt;&lt;bundle&gt;&lt;publication&gt;&lt;title&gt;2013 Humaine Association Conference on Affective Computing and Intelligent Interaction (ACII)&lt;/title&gt;&lt;type&gt;-200&lt;/type&gt;&lt;subtype&gt;-200&lt;/subtype&gt;&lt;uuid&gt;75F1B25A-0542-47D8-A9BB-F74BAD9B8ACA&lt;/uuid&gt;&lt;/publication&gt;&lt;/bundle&gt;&lt;authors&gt;&lt;author&gt;&lt;firstName&gt;Laszlo&lt;/firstName&gt;&lt;middleNames&gt;A&lt;/middleNames&gt;&lt;lastName&gt;Jeni&lt;/lastName&gt;&lt;/author&gt;&lt;author&gt;&lt;firstName&gt;Jeffrey&lt;/firstName&gt;&lt;middleNames&gt;F&lt;/middleNames&gt;&lt;lastName&gt;Cohn&lt;/lastName&gt;&lt;/author&gt;&lt;author&gt;&lt;lastName&gt;Torre&lt;/lastName&gt;&lt;nonDroppingParticle&gt;La&lt;/nonDroppingParticle&gt;&lt;firstName&gt;Fernando&lt;/firstName&gt;&lt;droppingParticle&gt;De&lt;/droppingParticle&gt;&lt;/author&gt;&lt;/authors&gt;&lt;/publication&gt;&lt;/publications&gt;&lt;cites&gt;&lt;/cites&gt;&lt;/citation&gt;</w:instrText>
      </w:r>
      <w:r w:rsidR="00486654">
        <w:rPr>
          <w:rFonts w:ascii="Century Schoolbook" w:hAnsi="Century Schoolbook"/>
          <w:color w:val="333333"/>
          <w:sz w:val="24"/>
          <w:szCs w:val="24"/>
          <w:highlight w:val="white"/>
        </w:rPr>
        <w:fldChar w:fldCharType="separate"/>
      </w:r>
      <w:ins w:id="354" w:author="Alejandro De La Vega" w:date="2016-10-20T14:54:00Z">
        <w:r w:rsidR="00132E8A">
          <w:rPr>
            <w:rFonts w:eastAsiaTheme="minorEastAsia" w:cs="Cambria"/>
            <w:i/>
            <w:sz w:val="24"/>
            <w:vertAlign w:val="superscript"/>
          </w:rPr>
          <w:t>69</w:t>
        </w:r>
      </w:ins>
      <w:r w:rsidR="00486654">
        <w:rPr>
          <w:rFonts w:ascii="Century Schoolbook" w:hAnsi="Century Schoolbook"/>
          <w:color w:val="333333"/>
          <w:sz w:val="24"/>
          <w:szCs w:val="24"/>
          <w:highlight w:val="white"/>
        </w:rPr>
        <w:fldChar w:fldCharType="end"/>
      </w:r>
      <w:r w:rsidR="00BD025B">
        <w:rPr>
          <w:rFonts w:ascii="Century Schoolbook" w:hAnsi="Century Schoolbook"/>
          <w:color w:val="333333"/>
          <w:sz w:val="24"/>
          <w:szCs w:val="24"/>
          <w:highlight w:val="white"/>
        </w:rPr>
        <w:t>,</w:t>
      </w:r>
      <w:r w:rsidRPr="00055A4D">
        <w:rPr>
          <w:rFonts w:ascii="Century Schoolbook" w:hAnsi="Century Schoolbook"/>
          <w:color w:val="333333"/>
          <w:sz w:val="24"/>
          <w:szCs w:val="24"/>
          <w:highlight w:val="white"/>
        </w:rPr>
        <w:t xml:space="preserve"> which was important because each region varied in the ratio of studies that activated it to the studies that did not. </w:t>
      </w:r>
    </w:p>
    <w:p w14:paraId="79CC82F7" w14:textId="7918D501" w:rsidR="006D6FD3" w:rsidRPr="00055A4D" w:rsidRDefault="006D6FD3" w:rsidP="006D6FD3">
      <w:pPr>
        <w:pStyle w:val="Normal1"/>
        <w:rPr>
          <w:rFonts w:ascii="Century Schoolbook" w:hAnsi="Century Schoolbook"/>
          <w:color w:val="333333"/>
          <w:sz w:val="24"/>
          <w:szCs w:val="24"/>
        </w:rPr>
      </w:pPr>
      <w:r w:rsidRPr="00055A4D">
        <w:rPr>
          <w:rFonts w:ascii="Century Schoolbook" w:hAnsi="Century Schoolbook"/>
          <w:color w:val="333333"/>
          <w:sz w:val="24"/>
          <w:szCs w:val="24"/>
          <w:highlight w:val="white"/>
        </w:rPr>
        <w:t xml:space="preserve">To generate functional preference profiles, we extracted from the naive Bayes models the log odds-ratio (LOR) of a topic being present in active studies versus inactive studies. The LOR was defined, for each region, as the log of the ratio between the probability of a given topic in active studies and the probability of the topic in inactive studies, for each region. LOR values above 0 indicate that a psychological topic is predictive of activation of a given region. To determine the statistical significance of these associations, </w:t>
      </w:r>
      <w:r w:rsidRPr="00055A4D">
        <w:rPr>
          <w:rFonts w:ascii="Century Schoolbook" w:hAnsi="Century Schoolbook"/>
          <w:color w:val="333333"/>
          <w:sz w:val="24"/>
          <w:szCs w:val="24"/>
        </w:rPr>
        <w:t>we permuted the class labels and extracted the LOR for each topic 1000 times. This resulted in a null distribution of LOR for each topic and each cluster. Using this null distribution, we calculated p-values for each pairwise relationship between psychological concepts and regions, and reported associations significant after controlling for multiple comparisons using False Discovery Rate with q&lt;0.01. Finally, to determine if certain topics showed greater preference for one cluster versus another, we conducted exploratory, post-hoc comparisons by determining if the 95% confidence intervals (CI) of the LOR of a specific topic for a one region overlapped with the 95% CI of the same topic in another region. We generated CIs using bootstrapping, sampling with replacement and recalculating log-odds ratios for each region 1000 times. A full reference figure of the loading</w:t>
      </w:r>
      <w:r w:rsidR="001D5FB2">
        <w:rPr>
          <w:rFonts w:ascii="Century Schoolbook" w:hAnsi="Century Schoolbook"/>
          <w:color w:val="333333"/>
          <w:sz w:val="24"/>
          <w:szCs w:val="24"/>
        </w:rPr>
        <w:t>s</w:t>
      </w:r>
      <w:r w:rsidRPr="00055A4D">
        <w:rPr>
          <w:rFonts w:ascii="Century Schoolbook" w:hAnsi="Century Schoolbook"/>
          <w:color w:val="333333"/>
          <w:sz w:val="24"/>
          <w:szCs w:val="24"/>
        </w:rPr>
        <w:t xml:space="preserve"> between topic and regions, including CIs, is available in </w:t>
      </w:r>
      <w:r w:rsidR="006F42DA">
        <w:rPr>
          <w:rFonts w:ascii="Century Schoolbook" w:hAnsi="Century Schoolbook"/>
          <w:color w:val="333333"/>
          <w:sz w:val="24"/>
          <w:szCs w:val="24"/>
        </w:rPr>
        <w:t>Supplemental Figure 3</w:t>
      </w:r>
      <w:r w:rsidRPr="00055A4D">
        <w:rPr>
          <w:rFonts w:ascii="Century Schoolbook" w:hAnsi="Century Schoolbook"/>
          <w:color w:val="333333"/>
          <w:sz w:val="24"/>
          <w:szCs w:val="24"/>
        </w:rPr>
        <w:t xml:space="preserve">. The ordering of the labels around the polar plot was determined using hierarchical clustering with average linkage, resulting in an order that concisely conveyed the functional differences between LFC’s </w:t>
      </w:r>
      <w:r w:rsidR="00D82ACD">
        <w:rPr>
          <w:rFonts w:ascii="Century Schoolbook" w:hAnsi="Century Schoolbook"/>
          <w:color w:val="333333"/>
          <w:sz w:val="24"/>
          <w:szCs w:val="24"/>
        </w:rPr>
        <w:t>subregion</w:t>
      </w:r>
      <w:r w:rsidRPr="00055A4D">
        <w:rPr>
          <w:rFonts w:ascii="Century Schoolbook" w:hAnsi="Century Schoolbook"/>
          <w:color w:val="333333"/>
          <w:sz w:val="24"/>
          <w:szCs w:val="24"/>
        </w:rPr>
        <w:t>s.</w:t>
      </w:r>
    </w:p>
    <w:p w14:paraId="2F46B0F7" w14:textId="77777777" w:rsidR="00195259" w:rsidRPr="00055A4D" w:rsidRDefault="00195259" w:rsidP="003C43BA">
      <w:pPr>
        <w:tabs>
          <w:tab w:val="left" w:pos="900"/>
        </w:tabs>
        <w:spacing w:line="480" w:lineRule="auto"/>
        <w:rPr>
          <w:i w:val="0"/>
          <w:sz w:val="24"/>
        </w:rPr>
      </w:pPr>
    </w:p>
    <w:p w14:paraId="7FC37FA0" w14:textId="7672D2CE" w:rsidR="00195259" w:rsidRPr="00055A4D" w:rsidRDefault="00195259">
      <w:pPr>
        <w:overflowPunct/>
        <w:autoSpaceDE/>
        <w:autoSpaceDN/>
        <w:adjustRightInd/>
        <w:rPr>
          <w:i w:val="0"/>
          <w:sz w:val="24"/>
        </w:rPr>
      </w:pPr>
      <w:r w:rsidRPr="00055A4D">
        <w:rPr>
          <w:i w:val="0"/>
          <w:sz w:val="24"/>
        </w:rPr>
        <w:br w:type="page"/>
      </w:r>
    </w:p>
    <w:p w14:paraId="2E0E31F5" w14:textId="719F4710" w:rsidR="00195259" w:rsidRPr="00055A4D" w:rsidRDefault="00195259" w:rsidP="003C43BA">
      <w:pPr>
        <w:tabs>
          <w:tab w:val="left" w:pos="900"/>
        </w:tabs>
        <w:spacing w:line="480" w:lineRule="auto"/>
        <w:rPr>
          <w:i w:val="0"/>
          <w:sz w:val="24"/>
        </w:rPr>
      </w:pPr>
      <w:r w:rsidRPr="00055A4D">
        <w:rPr>
          <w:i w:val="0"/>
          <w:sz w:val="24"/>
        </w:rPr>
        <w:t>References</w:t>
      </w:r>
    </w:p>
    <w:p w14:paraId="2AFB3914" w14:textId="77777777" w:rsidR="00132E8A" w:rsidRDefault="00195259" w:rsidP="00132E8A">
      <w:pPr>
        <w:widowControl w:val="0"/>
        <w:tabs>
          <w:tab w:val="left" w:pos="640"/>
        </w:tabs>
        <w:overflowPunct/>
        <w:ind w:left="640" w:hanging="640"/>
        <w:rPr>
          <w:rFonts w:eastAsiaTheme="minorEastAsia" w:cs="Century Schoolbook"/>
          <w:i w:val="0"/>
          <w:sz w:val="24"/>
        </w:rPr>
      </w:pPr>
      <w:r w:rsidRPr="00055A4D">
        <w:rPr>
          <w:i w:val="0"/>
          <w:sz w:val="24"/>
        </w:rPr>
        <w:fldChar w:fldCharType="begin"/>
      </w:r>
      <w:r w:rsidRPr="00055A4D">
        <w:rPr>
          <w:i w:val="0"/>
          <w:sz w:val="24"/>
        </w:rPr>
        <w:instrText xml:space="preserve"> ADDIN PAPERS2_CITATIONS &lt;papers2_bibliography/&gt;</w:instrText>
      </w:r>
      <w:r w:rsidRPr="00055A4D">
        <w:rPr>
          <w:i w:val="0"/>
          <w:sz w:val="24"/>
        </w:rPr>
        <w:fldChar w:fldCharType="separate"/>
      </w:r>
      <w:r w:rsidR="00132E8A">
        <w:rPr>
          <w:rFonts w:eastAsiaTheme="minorEastAsia" w:cs="Century Schoolbook"/>
          <w:i w:val="0"/>
          <w:sz w:val="24"/>
        </w:rPr>
        <w:t>1.</w:t>
      </w:r>
      <w:r w:rsidR="00132E8A">
        <w:rPr>
          <w:rFonts w:eastAsiaTheme="minorEastAsia" w:cs="Century Schoolbook"/>
          <w:i w:val="0"/>
          <w:sz w:val="24"/>
        </w:rPr>
        <w:tab/>
        <w:t xml:space="preserve">Miller, E. K. &amp; Cohen, J. D. An integrative theory of prefrontal cortex function. </w:t>
      </w:r>
      <w:r w:rsidR="00132E8A">
        <w:rPr>
          <w:rFonts w:eastAsiaTheme="minorEastAsia" w:cs="Century Schoolbook"/>
          <w:iCs/>
          <w:sz w:val="24"/>
        </w:rPr>
        <w:t>Annu. Rev. Neurosci.</w:t>
      </w:r>
      <w:r w:rsidR="00132E8A">
        <w:rPr>
          <w:rFonts w:eastAsiaTheme="minorEastAsia" w:cs="Century Schoolbook"/>
          <w:i w:val="0"/>
          <w:sz w:val="24"/>
        </w:rPr>
        <w:t xml:space="preserve"> </w:t>
      </w:r>
      <w:r w:rsidR="00132E8A">
        <w:rPr>
          <w:rFonts w:eastAsiaTheme="minorEastAsia" w:cs="Century Schoolbook"/>
          <w:b/>
          <w:bCs/>
          <w:i w:val="0"/>
          <w:sz w:val="24"/>
        </w:rPr>
        <w:t>24,</w:t>
      </w:r>
      <w:r w:rsidR="00132E8A">
        <w:rPr>
          <w:rFonts w:eastAsiaTheme="minorEastAsia" w:cs="Century Schoolbook"/>
          <w:i w:val="0"/>
          <w:sz w:val="24"/>
        </w:rPr>
        <w:t xml:space="preserve"> 167–202 (2001).</w:t>
      </w:r>
    </w:p>
    <w:p w14:paraId="02C980C5"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2.</w:t>
      </w:r>
      <w:r>
        <w:rPr>
          <w:rFonts w:eastAsiaTheme="minorEastAsia" w:cs="Century Schoolbook"/>
          <w:i w:val="0"/>
          <w:sz w:val="24"/>
        </w:rPr>
        <w:tab/>
        <w:t xml:space="preserve">Miyake, A. </w:t>
      </w:r>
      <w:r>
        <w:rPr>
          <w:rFonts w:eastAsiaTheme="minorEastAsia" w:cs="Century Schoolbook"/>
          <w:iCs/>
          <w:sz w:val="24"/>
        </w:rPr>
        <w:t>et al.</w:t>
      </w:r>
      <w:r>
        <w:rPr>
          <w:rFonts w:eastAsiaTheme="minorEastAsia" w:cs="Century Schoolbook"/>
          <w:i w:val="0"/>
          <w:sz w:val="24"/>
        </w:rPr>
        <w:t xml:space="preserve"> The unity and diversity of executive functions and their contributions to complex ‘Frontal Lobe’ tasks: a latent variable analysis. </w:t>
      </w:r>
      <w:r>
        <w:rPr>
          <w:rFonts w:eastAsiaTheme="minorEastAsia" w:cs="Century Schoolbook"/>
          <w:iCs/>
          <w:sz w:val="24"/>
        </w:rPr>
        <w:t>Cogn Psychol</w:t>
      </w:r>
      <w:r>
        <w:rPr>
          <w:rFonts w:eastAsiaTheme="minorEastAsia" w:cs="Century Schoolbook"/>
          <w:i w:val="0"/>
          <w:sz w:val="24"/>
        </w:rPr>
        <w:t xml:space="preserve"> </w:t>
      </w:r>
      <w:r>
        <w:rPr>
          <w:rFonts w:eastAsiaTheme="minorEastAsia" w:cs="Century Schoolbook"/>
          <w:b/>
          <w:bCs/>
          <w:i w:val="0"/>
          <w:sz w:val="24"/>
        </w:rPr>
        <w:t>41,</w:t>
      </w:r>
      <w:r>
        <w:rPr>
          <w:rFonts w:eastAsiaTheme="minorEastAsia" w:cs="Century Schoolbook"/>
          <w:i w:val="0"/>
          <w:sz w:val="24"/>
        </w:rPr>
        <w:t xml:space="preserve"> 49–100 (2000).</w:t>
      </w:r>
    </w:p>
    <w:p w14:paraId="075DCA81"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3.</w:t>
      </w:r>
      <w:r>
        <w:rPr>
          <w:rFonts w:eastAsiaTheme="minorEastAsia" w:cs="Century Schoolbook"/>
          <w:i w:val="0"/>
          <w:sz w:val="24"/>
        </w:rPr>
        <w:tab/>
        <w:t xml:space="preserve">Petrides, M. Lateral prefrontal cortex: architectonic and functional organization. </w:t>
      </w:r>
      <w:r>
        <w:rPr>
          <w:rFonts w:eastAsiaTheme="minorEastAsia" w:cs="Century Schoolbook"/>
          <w:iCs/>
          <w:sz w:val="24"/>
        </w:rPr>
        <w:t>Philosophical Transactions of the Royal Society B: Biological Sciences</w:t>
      </w:r>
      <w:r>
        <w:rPr>
          <w:rFonts w:eastAsiaTheme="minorEastAsia" w:cs="Century Schoolbook"/>
          <w:i w:val="0"/>
          <w:sz w:val="24"/>
        </w:rPr>
        <w:t xml:space="preserve"> </w:t>
      </w:r>
      <w:r>
        <w:rPr>
          <w:rFonts w:eastAsiaTheme="minorEastAsia" w:cs="Century Schoolbook"/>
          <w:b/>
          <w:bCs/>
          <w:i w:val="0"/>
          <w:sz w:val="24"/>
        </w:rPr>
        <w:t>360,</w:t>
      </w:r>
      <w:r>
        <w:rPr>
          <w:rFonts w:eastAsiaTheme="minorEastAsia" w:cs="Century Schoolbook"/>
          <w:i w:val="0"/>
          <w:sz w:val="24"/>
        </w:rPr>
        <w:t xml:space="preserve"> 781–795 (2005).</w:t>
      </w:r>
    </w:p>
    <w:p w14:paraId="342E6E8A"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4.</w:t>
      </w:r>
      <w:r>
        <w:rPr>
          <w:rFonts w:eastAsiaTheme="minorEastAsia" w:cs="Century Schoolbook"/>
          <w:i w:val="0"/>
          <w:sz w:val="24"/>
        </w:rPr>
        <w:tab/>
        <w:t xml:space="preserve">Orr, J. M., Smolker, H. R. &amp; Banich, M. T. Organization of the Human Frontal Pole Revealed by Large-Scale DTI-Based Connectivity: Implications for Control of Behavior. </w:t>
      </w:r>
      <w:r>
        <w:rPr>
          <w:rFonts w:eastAsiaTheme="minorEastAsia" w:cs="Century Schoolbook"/>
          <w:iCs/>
          <w:sz w:val="24"/>
        </w:rPr>
        <w:t>PLoS ONE</w:t>
      </w:r>
      <w:r>
        <w:rPr>
          <w:rFonts w:eastAsiaTheme="minorEastAsia" w:cs="Century Schoolbook"/>
          <w:i w:val="0"/>
          <w:sz w:val="24"/>
        </w:rPr>
        <w:t xml:space="preserve"> </w:t>
      </w:r>
      <w:r>
        <w:rPr>
          <w:rFonts w:eastAsiaTheme="minorEastAsia" w:cs="Century Schoolbook"/>
          <w:b/>
          <w:bCs/>
          <w:i w:val="0"/>
          <w:sz w:val="24"/>
        </w:rPr>
        <w:t>10,</w:t>
      </w:r>
      <w:r>
        <w:rPr>
          <w:rFonts w:eastAsiaTheme="minorEastAsia" w:cs="Century Schoolbook"/>
          <w:i w:val="0"/>
          <w:sz w:val="24"/>
        </w:rPr>
        <w:t xml:space="preserve"> e0124797 (2015).</w:t>
      </w:r>
    </w:p>
    <w:p w14:paraId="74536D07"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5.</w:t>
      </w:r>
      <w:r>
        <w:rPr>
          <w:rFonts w:eastAsiaTheme="minorEastAsia" w:cs="Century Schoolbook"/>
          <w:i w:val="0"/>
          <w:sz w:val="24"/>
        </w:rPr>
        <w:tab/>
        <w:t xml:space="preserve">Neubert, F.-X., Mars, R. B., Sallet, J. &amp; Rushworth, M. F. S. Connectivity reveals relationship of brain areas for reward-guided learning and decision making in human and monkey frontal cortex. </w:t>
      </w:r>
      <w:r>
        <w:rPr>
          <w:rFonts w:eastAsiaTheme="minorEastAsia" w:cs="Century Schoolbook"/>
          <w:iCs/>
          <w:sz w:val="24"/>
        </w:rPr>
        <w:t>Proceedings of the National Academy of Sciences</w:t>
      </w:r>
      <w:r>
        <w:rPr>
          <w:rFonts w:eastAsiaTheme="minorEastAsia" w:cs="Century Schoolbook"/>
          <w:i w:val="0"/>
          <w:sz w:val="24"/>
        </w:rPr>
        <w:t xml:space="preserve"> </w:t>
      </w:r>
      <w:r>
        <w:rPr>
          <w:rFonts w:eastAsiaTheme="minorEastAsia" w:cs="Century Schoolbook"/>
          <w:b/>
          <w:bCs/>
          <w:i w:val="0"/>
          <w:sz w:val="24"/>
        </w:rPr>
        <w:t>112,</w:t>
      </w:r>
      <w:r>
        <w:rPr>
          <w:rFonts w:eastAsiaTheme="minorEastAsia" w:cs="Century Schoolbook"/>
          <w:i w:val="0"/>
          <w:sz w:val="24"/>
        </w:rPr>
        <w:t xml:space="preserve"> E2695–E2704 (2015).</w:t>
      </w:r>
    </w:p>
    <w:p w14:paraId="3F8A8C62"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6.</w:t>
      </w:r>
      <w:r>
        <w:rPr>
          <w:rFonts w:eastAsiaTheme="minorEastAsia" w:cs="Century Schoolbook"/>
          <w:i w:val="0"/>
          <w:sz w:val="24"/>
        </w:rPr>
        <w:tab/>
        <w:t xml:space="preserve">Sallet, J. </w:t>
      </w:r>
      <w:r>
        <w:rPr>
          <w:rFonts w:eastAsiaTheme="minorEastAsia" w:cs="Century Schoolbook"/>
          <w:iCs/>
          <w:sz w:val="24"/>
        </w:rPr>
        <w:t>et al.</w:t>
      </w:r>
      <w:r>
        <w:rPr>
          <w:rFonts w:eastAsiaTheme="minorEastAsia" w:cs="Century Schoolbook"/>
          <w:i w:val="0"/>
          <w:sz w:val="24"/>
        </w:rPr>
        <w:t xml:space="preserve"> The organization of dorsal frontal cortex in humans and macaques. </w:t>
      </w:r>
      <w:r>
        <w:rPr>
          <w:rFonts w:eastAsiaTheme="minorEastAsia" w:cs="Century Schoolbook"/>
          <w:iCs/>
          <w:sz w:val="24"/>
        </w:rPr>
        <w:t>J. Neurosci.</w:t>
      </w:r>
      <w:r>
        <w:rPr>
          <w:rFonts w:eastAsiaTheme="minorEastAsia" w:cs="Century Schoolbook"/>
          <w:i w:val="0"/>
          <w:sz w:val="24"/>
        </w:rPr>
        <w:t xml:space="preserve"> </w:t>
      </w:r>
      <w:r>
        <w:rPr>
          <w:rFonts w:eastAsiaTheme="minorEastAsia" w:cs="Century Schoolbook"/>
          <w:b/>
          <w:bCs/>
          <w:i w:val="0"/>
          <w:sz w:val="24"/>
        </w:rPr>
        <w:t>33,</w:t>
      </w:r>
      <w:r>
        <w:rPr>
          <w:rFonts w:eastAsiaTheme="minorEastAsia" w:cs="Century Schoolbook"/>
          <w:i w:val="0"/>
          <w:sz w:val="24"/>
        </w:rPr>
        <w:t xml:space="preserve"> 12255–12274 (2013).</w:t>
      </w:r>
    </w:p>
    <w:p w14:paraId="41385DF3"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7.</w:t>
      </w:r>
      <w:r>
        <w:rPr>
          <w:rFonts w:eastAsiaTheme="minorEastAsia" w:cs="Century Schoolbook"/>
          <w:i w:val="0"/>
          <w:sz w:val="24"/>
        </w:rPr>
        <w:tab/>
        <w:t xml:space="preserve">Kim, J.-H. </w:t>
      </w:r>
      <w:r>
        <w:rPr>
          <w:rFonts w:eastAsiaTheme="minorEastAsia" w:cs="Century Schoolbook"/>
          <w:iCs/>
          <w:sz w:val="24"/>
        </w:rPr>
        <w:t>et al.</w:t>
      </w:r>
      <w:r>
        <w:rPr>
          <w:rFonts w:eastAsiaTheme="minorEastAsia" w:cs="Century Schoolbook"/>
          <w:i w:val="0"/>
          <w:sz w:val="24"/>
        </w:rPr>
        <w:t xml:space="preserve"> Defining functional SMA and pre-SMA subregions in human MFC using resting state fMRI: Functional connectivity-based parcellation method. </w:t>
      </w:r>
      <w:r>
        <w:rPr>
          <w:rFonts w:eastAsiaTheme="minorEastAsia" w:cs="Century Schoolbook"/>
          <w:iCs/>
          <w:sz w:val="24"/>
        </w:rPr>
        <w:t>NeuroImage</w:t>
      </w:r>
      <w:r>
        <w:rPr>
          <w:rFonts w:eastAsiaTheme="minorEastAsia" w:cs="Century Schoolbook"/>
          <w:i w:val="0"/>
          <w:sz w:val="24"/>
        </w:rPr>
        <w:t xml:space="preserve"> </w:t>
      </w:r>
      <w:r>
        <w:rPr>
          <w:rFonts w:eastAsiaTheme="minorEastAsia" w:cs="Century Schoolbook"/>
          <w:b/>
          <w:bCs/>
          <w:i w:val="0"/>
          <w:sz w:val="24"/>
        </w:rPr>
        <w:t>49,</w:t>
      </w:r>
      <w:r>
        <w:rPr>
          <w:rFonts w:eastAsiaTheme="minorEastAsia" w:cs="Century Schoolbook"/>
          <w:i w:val="0"/>
          <w:sz w:val="24"/>
        </w:rPr>
        <w:t xml:space="preserve"> 2375–2386 (2010).</w:t>
      </w:r>
    </w:p>
    <w:p w14:paraId="2A78FEA8"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8.</w:t>
      </w:r>
      <w:r>
        <w:rPr>
          <w:rFonts w:eastAsiaTheme="minorEastAsia" w:cs="Century Schoolbook"/>
          <w:i w:val="0"/>
          <w:sz w:val="24"/>
        </w:rPr>
        <w:tab/>
        <w:t xml:space="preserve">Goulas, A., Uylings, H. B. M. &amp; Stiers, P. Unravelling the Intrinsic Functional Organization of the Human Lateral Frontal Cortex: A Parcellation Scheme Based on Resting State fMRI. </w:t>
      </w:r>
      <w:r>
        <w:rPr>
          <w:rFonts w:eastAsiaTheme="minorEastAsia" w:cs="Century Schoolbook"/>
          <w:iCs/>
          <w:sz w:val="24"/>
        </w:rPr>
        <w:t>Journal of Neuroscience</w:t>
      </w:r>
      <w:r>
        <w:rPr>
          <w:rFonts w:eastAsiaTheme="minorEastAsia" w:cs="Century Schoolbook"/>
          <w:i w:val="0"/>
          <w:sz w:val="24"/>
        </w:rPr>
        <w:t xml:space="preserve"> </w:t>
      </w:r>
      <w:r>
        <w:rPr>
          <w:rFonts w:eastAsiaTheme="minorEastAsia" w:cs="Century Schoolbook"/>
          <w:b/>
          <w:bCs/>
          <w:i w:val="0"/>
          <w:sz w:val="24"/>
        </w:rPr>
        <w:t>32,</w:t>
      </w:r>
      <w:r>
        <w:rPr>
          <w:rFonts w:eastAsiaTheme="minorEastAsia" w:cs="Century Schoolbook"/>
          <w:i w:val="0"/>
          <w:sz w:val="24"/>
        </w:rPr>
        <w:t xml:space="preserve"> 10238–10252 (2012).</w:t>
      </w:r>
    </w:p>
    <w:p w14:paraId="7ECE4287"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9.</w:t>
      </w:r>
      <w:r>
        <w:rPr>
          <w:rFonts w:eastAsiaTheme="minorEastAsia" w:cs="Century Schoolbook"/>
          <w:i w:val="0"/>
          <w:sz w:val="24"/>
        </w:rPr>
        <w:tab/>
        <w:t xml:space="preserve">Eickhoff, S. B. </w:t>
      </w:r>
      <w:r>
        <w:rPr>
          <w:rFonts w:eastAsiaTheme="minorEastAsia" w:cs="Century Schoolbook"/>
          <w:iCs/>
          <w:sz w:val="24"/>
        </w:rPr>
        <w:t>et al.</w:t>
      </w:r>
      <w:r>
        <w:rPr>
          <w:rFonts w:eastAsiaTheme="minorEastAsia" w:cs="Century Schoolbook"/>
          <w:i w:val="0"/>
          <w:sz w:val="24"/>
        </w:rPr>
        <w:t xml:space="preserve"> Assignment of functional activations to probabilistic cytoarchitectonic areas revisited. </w:t>
      </w:r>
      <w:r>
        <w:rPr>
          <w:rFonts w:eastAsiaTheme="minorEastAsia" w:cs="Century Schoolbook"/>
          <w:iCs/>
          <w:sz w:val="24"/>
        </w:rPr>
        <w:t>NeuroImage</w:t>
      </w:r>
      <w:r>
        <w:rPr>
          <w:rFonts w:eastAsiaTheme="minorEastAsia" w:cs="Century Schoolbook"/>
          <w:i w:val="0"/>
          <w:sz w:val="24"/>
        </w:rPr>
        <w:t xml:space="preserve"> </w:t>
      </w:r>
      <w:r>
        <w:rPr>
          <w:rFonts w:eastAsiaTheme="minorEastAsia" w:cs="Century Schoolbook"/>
          <w:b/>
          <w:bCs/>
          <w:i w:val="0"/>
          <w:sz w:val="24"/>
        </w:rPr>
        <w:t>36,</w:t>
      </w:r>
      <w:r>
        <w:rPr>
          <w:rFonts w:eastAsiaTheme="minorEastAsia" w:cs="Century Schoolbook"/>
          <w:i w:val="0"/>
          <w:sz w:val="24"/>
        </w:rPr>
        <w:t xml:space="preserve"> 511–521 (2007).</w:t>
      </w:r>
    </w:p>
    <w:p w14:paraId="49DB2A88"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10.</w:t>
      </w:r>
      <w:r>
        <w:rPr>
          <w:rFonts w:eastAsiaTheme="minorEastAsia" w:cs="Century Schoolbook"/>
          <w:i w:val="0"/>
          <w:sz w:val="24"/>
        </w:rPr>
        <w:tab/>
        <w:t xml:space="preserve">Nee, D. E. </w:t>
      </w:r>
      <w:r>
        <w:rPr>
          <w:rFonts w:eastAsiaTheme="minorEastAsia" w:cs="Century Schoolbook"/>
          <w:iCs/>
          <w:sz w:val="24"/>
        </w:rPr>
        <w:t>et al.</w:t>
      </w:r>
      <w:r>
        <w:rPr>
          <w:rFonts w:eastAsiaTheme="minorEastAsia" w:cs="Century Schoolbook"/>
          <w:i w:val="0"/>
          <w:sz w:val="24"/>
        </w:rPr>
        <w:t xml:space="preserve"> A Meta-analysis of Executive Components of Working Memory. </w:t>
      </w:r>
      <w:r>
        <w:rPr>
          <w:rFonts w:eastAsiaTheme="minorEastAsia" w:cs="Century Schoolbook"/>
          <w:iCs/>
          <w:sz w:val="24"/>
        </w:rPr>
        <w:t>Cereb. Cortex</w:t>
      </w:r>
      <w:r>
        <w:rPr>
          <w:rFonts w:eastAsiaTheme="minorEastAsia" w:cs="Century Schoolbook"/>
          <w:i w:val="0"/>
          <w:sz w:val="24"/>
        </w:rPr>
        <w:t xml:space="preserve"> </w:t>
      </w:r>
      <w:r>
        <w:rPr>
          <w:rFonts w:eastAsiaTheme="minorEastAsia" w:cs="Century Schoolbook"/>
          <w:b/>
          <w:bCs/>
          <w:i w:val="0"/>
          <w:sz w:val="24"/>
        </w:rPr>
        <w:t>23,</w:t>
      </w:r>
      <w:r>
        <w:rPr>
          <w:rFonts w:eastAsiaTheme="minorEastAsia" w:cs="Century Schoolbook"/>
          <w:i w:val="0"/>
          <w:sz w:val="24"/>
        </w:rPr>
        <w:t xml:space="preserve"> 264–282 (2013).</w:t>
      </w:r>
    </w:p>
    <w:p w14:paraId="77FB760D"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11.</w:t>
      </w:r>
      <w:r>
        <w:rPr>
          <w:rFonts w:eastAsiaTheme="minorEastAsia" w:cs="Century Schoolbook"/>
          <w:i w:val="0"/>
          <w:sz w:val="24"/>
        </w:rPr>
        <w:tab/>
        <w:t xml:space="preserve">Wager, T. D. &amp; Smith, E. E. Neuroimaging studies of working memory: a meta-analysis. </w:t>
      </w:r>
      <w:r>
        <w:rPr>
          <w:rFonts w:eastAsiaTheme="minorEastAsia" w:cs="Century Schoolbook"/>
          <w:iCs/>
          <w:sz w:val="24"/>
        </w:rPr>
        <w:t>Cogn Affect Behav Neurosci</w:t>
      </w:r>
      <w:r>
        <w:rPr>
          <w:rFonts w:eastAsiaTheme="minorEastAsia" w:cs="Century Schoolbook"/>
          <w:i w:val="0"/>
          <w:sz w:val="24"/>
        </w:rPr>
        <w:t xml:space="preserve"> </w:t>
      </w:r>
      <w:r>
        <w:rPr>
          <w:rFonts w:eastAsiaTheme="minorEastAsia" w:cs="Century Schoolbook"/>
          <w:b/>
          <w:bCs/>
          <w:i w:val="0"/>
          <w:sz w:val="24"/>
        </w:rPr>
        <w:t>3,</w:t>
      </w:r>
      <w:r>
        <w:rPr>
          <w:rFonts w:eastAsiaTheme="minorEastAsia" w:cs="Century Schoolbook"/>
          <w:i w:val="0"/>
          <w:sz w:val="24"/>
        </w:rPr>
        <w:t xml:space="preserve"> 255–274 (2003).</w:t>
      </w:r>
    </w:p>
    <w:p w14:paraId="04ECB7FA"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12.</w:t>
      </w:r>
      <w:r>
        <w:rPr>
          <w:rFonts w:eastAsiaTheme="minorEastAsia" w:cs="Century Schoolbook"/>
          <w:i w:val="0"/>
          <w:sz w:val="24"/>
        </w:rPr>
        <w:tab/>
        <w:t xml:space="preserve">Nee, D. E., Wager, T. D. &amp; Jonides, J. Interference resolution: insights from a meta-analysis of neuroimaging tasks. </w:t>
      </w:r>
      <w:r>
        <w:rPr>
          <w:rFonts w:eastAsiaTheme="minorEastAsia" w:cs="Century Schoolbook"/>
          <w:iCs/>
          <w:sz w:val="24"/>
        </w:rPr>
        <w:t>Cogn Affect Behav Neurosci</w:t>
      </w:r>
      <w:r>
        <w:rPr>
          <w:rFonts w:eastAsiaTheme="minorEastAsia" w:cs="Century Schoolbook"/>
          <w:i w:val="0"/>
          <w:sz w:val="24"/>
        </w:rPr>
        <w:t xml:space="preserve"> </w:t>
      </w:r>
      <w:r>
        <w:rPr>
          <w:rFonts w:eastAsiaTheme="minorEastAsia" w:cs="Century Schoolbook"/>
          <w:b/>
          <w:bCs/>
          <w:i w:val="0"/>
          <w:sz w:val="24"/>
        </w:rPr>
        <w:t>7,</w:t>
      </w:r>
      <w:r>
        <w:rPr>
          <w:rFonts w:eastAsiaTheme="minorEastAsia" w:cs="Century Schoolbook"/>
          <w:i w:val="0"/>
          <w:sz w:val="24"/>
        </w:rPr>
        <w:t xml:space="preserve"> 1–17 (2007).</w:t>
      </w:r>
    </w:p>
    <w:p w14:paraId="085AB0FD"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13.</w:t>
      </w:r>
      <w:r>
        <w:rPr>
          <w:rFonts w:eastAsiaTheme="minorEastAsia" w:cs="Century Schoolbook"/>
          <w:i w:val="0"/>
          <w:sz w:val="24"/>
        </w:rPr>
        <w:tab/>
        <w:t xml:space="preserve">Derrfuss, J., Brass, M., Neumann, J. &amp; Cramon, von, D. Y. Involvement of the inferior frontal junction in cognitive control: Meta-analyses of switching and Stroop studies. </w:t>
      </w:r>
      <w:r>
        <w:rPr>
          <w:rFonts w:eastAsiaTheme="minorEastAsia" w:cs="Century Schoolbook"/>
          <w:iCs/>
          <w:sz w:val="24"/>
        </w:rPr>
        <w:t>Hum. Brain Mapp.</w:t>
      </w:r>
      <w:r>
        <w:rPr>
          <w:rFonts w:eastAsiaTheme="minorEastAsia" w:cs="Century Schoolbook"/>
          <w:i w:val="0"/>
          <w:sz w:val="24"/>
        </w:rPr>
        <w:t xml:space="preserve"> </w:t>
      </w:r>
      <w:r>
        <w:rPr>
          <w:rFonts w:eastAsiaTheme="minorEastAsia" w:cs="Century Schoolbook"/>
          <w:b/>
          <w:bCs/>
          <w:i w:val="0"/>
          <w:sz w:val="24"/>
        </w:rPr>
        <w:t>25,</w:t>
      </w:r>
      <w:r>
        <w:rPr>
          <w:rFonts w:eastAsiaTheme="minorEastAsia" w:cs="Century Schoolbook"/>
          <w:i w:val="0"/>
          <w:sz w:val="24"/>
        </w:rPr>
        <w:t xml:space="preserve"> 22–34 (2005).</w:t>
      </w:r>
    </w:p>
    <w:p w14:paraId="1A44921C"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14.</w:t>
      </w:r>
      <w:r>
        <w:rPr>
          <w:rFonts w:eastAsiaTheme="minorEastAsia" w:cs="Century Schoolbook"/>
          <w:i w:val="0"/>
          <w:sz w:val="24"/>
        </w:rPr>
        <w:tab/>
        <w:t xml:space="preserve">Wager, T. D., Jonides, J. &amp; Reading, S. Neuroimaging studies of shifting attention: a meta-analysis. </w:t>
      </w:r>
      <w:r>
        <w:rPr>
          <w:rFonts w:eastAsiaTheme="minorEastAsia" w:cs="Century Schoolbook"/>
          <w:iCs/>
          <w:sz w:val="24"/>
        </w:rPr>
        <w:t>NeuroImage</w:t>
      </w:r>
      <w:r>
        <w:rPr>
          <w:rFonts w:eastAsiaTheme="minorEastAsia" w:cs="Century Schoolbook"/>
          <w:i w:val="0"/>
          <w:sz w:val="24"/>
        </w:rPr>
        <w:t xml:space="preserve"> </w:t>
      </w:r>
      <w:r>
        <w:rPr>
          <w:rFonts w:eastAsiaTheme="minorEastAsia" w:cs="Century Schoolbook"/>
          <w:b/>
          <w:bCs/>
          <w:i w:val="0"/>
          <w:sz w:val="24"/>
        </w:rPr>
        <w:t>22,</w:t>
      </w:r>
      <w:r>
        <w:rPr>
          <w:rFonts w:eastAsiaTheme="minorEastAsia" w:cs="Century Schoolbook"/>
          <w:i w:val="0"/>
          <w:sz w:val="24"/>
        </w:rPr>
        <w:t xml:space="preserve"> 1679–1693 (2004).</w:t>
      </w:r>
    </w:p>
    <w:p w14:paraId="53A5F87D"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15.</w:t>
      </w:r>
      <w:r>
        <w:rPr>
          <w:rFonts w:eastAsiaTheme="minorEastAsia" w:cs="Century Schoolbook"/>
          <w:i w:val="0"/>
          <w:sz w:val="24"/>
        </w:rPr>
        <w:tab/>
        <w:t xml:space="preserve">Binder, J. R., Desai, R. H., Graves, W. W. &amp; Conant, L. L. Where Is the Semantic System? A Critical Review and Meta-Analysis of 120 Functional Neuroimaging Studies. </w:t>
      </w:r>
      <w:r>
        <w:rPr>
          <w:rFonts w:eastAsiaTheme="minorEastAsia" w:cs="Century Schoolbook"/>
          <w:iCs/>
          <w:sz w:val="24"/>
        </w:rPr>
        <w:t>Cereb. Cortex</w:t>
      </w:r>
      <w:r>
        <w:rPr>
          <w:rFonts w:eastAsiaTheme="minorEastAsia" w:cs="Century Schoolbook"/>
          <w:i w:val="0"/>
          <w:sz w:val="24"/>
        </w:rPr>
        <w:t xml:space="preserve"> </w:t>
      </w:r>
      <w:r>
        <w:rPr>
          <w:rFonts w:eastAsiaTheme="minorEastAsia" w:cs="Century Schoolbook"/>
          <w:b/>
          <w:bCs/>
          <w:i w:val="0"/>
          <w:sz w:val="24"/>
        </w:rPr>
        <w:t>19,</w:t>
      </w:r>
      <w:r>
        <w:rPr>
          <w:rFonts w:eastAsiaTheme="minorEastAsia" w:cs="Century Schoolbook"/>
          <w:i w:val="0"/>
          <w:sz w:val="24"/>
        </w:rPr>
        <w:t xml:space="preserve"> 2767–2796 (2009).</w:t>
      </w:r>
    </w:p>
    <w:p w14:paraId="213AB5B8"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16.</w:t>
      </w:r>
      <w:r>
        <w:rPr>
          <w:rFonts w:eastAsiaTheme="minorEastAsia" w:cs="Century Schoolbook"/>
          <w:i w:val="0"/>
          <w:sz w:val="24"/>
        </w:rPr>
        <w:tab/>
        <w:t xml:space="preserve">Gilbert, S. J. </w:t>
      </w:r>
      <w:r>
        <w:rPr>
          <w:rFonts w:eastAsiaTheme="minorEastAsia" w:cs="Century Schoolbook"/>
          <w:iCs/>
          <w:sz w:val="24"/>
        </w:rPr>
        <w:t>et al.</w:t>
      </w:r>
      <w:r>
        <w:rPr>
          <w:rFonts w:eastAsiaTheme="minorEastAsia" w:cs="Century Schoolbook"/>
          <w:i w:val="0"/>
          <w:sz w:val="24"/>
        </w:rPr>
        <w:t xml:space="preserve"> Functional specialization within rostral prefrontal cortex (area 10): a meta-analysis. </w:t>
      </w:r>
      <w:r>
        <w:rPr>
          <w:rFonts w:eastAsiaTheme="minorEastAsia" w:cs="Century Schoolbook"/>
          <w:iCs/>
          <w:sz w:val="24"/>
        </w:rPr>
        <w:t>Journal of Cognitive Neuroscience</w:t>
      </w:r>
      <w:r>
        <w:rPr>
          <w:rFonts w:eastAsiaTheme="minorEastAsia" w:cs="Century Schoolbook"/>
          <w:i w:val="0"/>
          <w:sz w:val="24"/>
        </w:rPr>
        <w:t xml:space="preserve"> </w:t>
      </w:r>
      <w:r>
        <w:rPr>
          <w:rFonts w:eastAsiaTheme="minorEastAsia" w:cs="Century Schoolbook"/>
          <w:b/>
          <w:bCs/>
          <w:i w:val="0"/>
          <w:sz w:val="24"/>
        </w:rPr>
        <w:t>18,</w:t>
      </w:r>
      <w:r>
        <w:rPr>
          <w:rFonts w:eastAsiaTheme="minorEastAsia" w:cs="Century Schoolbook"/>
          <w:i w:val="0"/>
          <w:sz w:val="24"/>
        </w:rPr>
        <w:t xml:space="preserve"> 932–948 (2006).</w:t>
      </w:r>
    </w:p>
    <w:p w14:paraId="645A134E"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17.</w:t>
      </w:r>
      <w:r>
        <w:rPr>
          <w:rFonts w:eastAsiaTheme="minorEastAsia" w:cs="Century Schoolbook"/>
          <w:i w:val="0"/>
          <w:sz w:val="24"/>
        </w:rPr>
        <w:tab/>
        <w:t xml:space="preserve">Denny, B. T., Kober, H., Wager, T. D. &amp; Ochsner, K. N. A meta-analysis of functional neuroimaging studies of self- and other judgments reveals a spatial gradient for mentalizing in medial prefrontal cortex. </w:t>
      </w:r>
      <w:r>
        <w:rPr>
          <w:rFonts w:eastAsiaTheme="minorEastAsia" w:cs="Century Schoolbook"/>
          <w:iCs/>
          <w:sz w:val="24"/>
        </w:rPr>
        <w:t>Journal of Cognitive Neuroscience</w:t>
      </w:r>
      <w:r>
        <w:rPr>
          <w:rFonts w:eastAsiaTheme="minorEastAsia" w:cs="Century Schoolbook"/>
          <w:i w:val="0"/>
          <w:sz w:val="24"/>
        </w:rPr>
        <w:t xml:space="preserve"> </w:t>
      </w:r>
      <w:r>
        <w:rPr>
          <w:rFonts w:eastAsiaTheme="minorEastAsia" w:cs="Century Schoolbook"/>
          <w:b/>
          <w:bCs/>
          <w:i w:val="0"/>
          <w:sz w:val="24"/>
        </w:rPr>
        <w:t>24,</w:t>
      </w:r>
      <w:r>
        <w:rPr>
          <w:rFonts w:eastAsiaTheme="minorEastAsia" w:cs="Century Schoolbook"/>
          <w:i w:val="0"/>
          <w:sz w:val="24"/>
        </w:rPr>
        <w:t xml:space="preserve"> 1742–1752 (2012).</w:t>
      </w:r>
    </w:p>
    <w:p w14:paraId="6EA391C4"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18.</w:t>
      </w:r>
      <w:r>
        <w:rPr>
          <w:rFonts w:eastAsiaTheme="minorEastAsia" w:cs="Century Schoolbook"/>
          <w:i w:val="0"/>
          <w:sz w:val="24"/>
        </w:rPr>
        <w:tab/>
        <w:t xml:space="preserve">Petersen, S. E. &amp; Sporns, O. Brain Networks and Cognitive Architectures. </w:t>
      </w:r>
      <w:r>
        <w:rPr>
          <w:rFonts w:eastAsiaTheme="minorEastAsia" w:cs="Century Schoolbook"/>
          <w:iCs/>
          <w:sz w:val="24"/>
        </w:rPr>
        <w:t>Neuron</w:t>
      </w:r>
      <w:r>
        <w:rPr>
          <w:rFonts w:eastAsiaTheme="minorEastAsia" w:cs="Century Schoolbook"/>
          <w:i w:val="0"/>
          <w:sz w:val="24"/>
        </w:rPr>
        <w:t xml:space="preserve"> </w:t>
      </w:r>
      <w:r>
        <w:rPr>
          <w:rFonts w:eastAsiaTheme="minorEastAsia" w:cs="Century Schoolbook"/>
          <w:b/>
          <w:bCs/>
          <w:i w:val="0"/>
          <w:sz w:val="24"/>
        </w:rPr>
        <w:t>88,</w:t>
      </w:r>
      <w:r>
        <w:rPr>
          <w:rFonts w:eastAsiaTheme="minorEastAsia" w:cs="Century Schoolbook"/>
          <w:i w:val="0"/>
          <w:sz w:val="24"/>
        </w:rPr>
        <w:t xml:space="preserve"> 207–219 (2015).</w:t>
      </w:r>
    </w:p>
    <w:p w14:paraId="141C04C4"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19.</w:t>
      </w:r>
      <w:r>
        <w:rPr>
          <w:rFonts w:eastAsiaTheme="minorEastAsia" w:cs="Century Schoolbook"/>
          <w:i w:val="0"/>
          <w:sz w:val="24"/>
        </w:rPr>
        <w:tab/>
        <w:t xml:space="preserve">Poldrack, R. A. Can cognitive processes be inferred from neuroimaging data? </w:t>
      </w:r>
      <w:r>
        <w:rPr>
          <w:rFonts w:eastAsiaTheme="minorEastAsia" w:cs="Century Schoolbook"/>
          <w:iCs/>
          <w:sz w:val="24"/>
        </w:rPr>
        <w:t>Trends in Cognitive Sciences</w:t>
      </w:r>
      <w:r>
        <w:rPr>
          <w:rFonts w:eastAsiaTheme="minorEastAsia" w:cs="Century Schoolbook"/>
          <w:i w:val="0"/>
          <w:sz w:val="24"/>
        </w:rPr>
        <w:t xml:space="preserve"> </w:t>
      </w:r>
      <w:r>
        <w:rPr>
          <w:rFonts w:eastAsiaTheme="minorEastAsia" w:cs="Century Schoolbook"/>
          <w:b/>
          <w:bCs/>
          <w:i w:val="0"/>
          <w:sz w:val="24"/>
        </w:rPr>
        <w:t>10,</w:t>
      </w:r>
      <w:r>
        <w:rPr>
          <w:rFonts w:eastAsiaTheme="minorEastAsia" w:cs="Century Schoolbook"/>
          <w:i w:val="0"/>
          <w:sz w:val="24"/>
        </w:rPr>
        <w:t xml:space="preserve"> 59–63 (2006).</w:t>
      </w:r>
    </w:p>
    <w:p w14:paraId="11EF90B9"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20.</w:t>
      </w:r>
      <w:r>
        <w:rPr>
          <w:rFonts w:eastAsiaTheme="minorEastAsia" w:cs="Century Schoolbook"/>
          <w:i w:val="0"/>
          <w:sz w:val="24"/>
        </w:rPr>
        <w:tab/>
        <w:t xml:space="preserve">Dosenbach, N. U. F. </w:t>
      </w:r>
      <w:r>
        <w:rPr>
          <w:rFonts w:eastAsiaTheme="minorEastAsia" w:cs="Century Schoolbook"/>
          <w:iCs/>
          <w:sz w:val="24"/>
        </w:rPr>
        <w:t>et al.</w:t>
      </w:r>
      <w:r>
        <w:rPr>
          <w:rFonts w:eastAsiaTheme="minorEastAsia" w:cs="Century Schoolbook"/>
          <w:i w:val="0"/>
          <w:sz w:val="24"/>
        </w:rPr>
        <w:t xml:space="preserve"> A core system for the implementation of task sets. </w:t>
      </w:r>
      <w:r>
        <w:rPr>
          <w:rFonts w:eastAsiaTheme="minorEastAsia" w:cs="Century Schoolbook"/>
          <w:iCs/>
          <w:sz w:val="24"/>
        </w:rPr>
        <w:t>Neuron</w:t>
      </w:r>
      <w:r>
        <w:rPr>
          <w:rFonts w:eastAsiaTheme="minorEastAsia" w:cs="Century Schoolbook"/>
          <w:i w:val="0"/>
          <w:sz w:val="24"/>
        </w:rPr>
        <w:t xml:space="preserve"> </w:t>
      </w:r>
      <w:r>
        <w:rPr>
          <w:rFonts w:eastAsiaTheme="minorEastAsia" w:cs="Century Schoolbook"/>
          <w:b/>
          <w:bCs/>
          <w:i w:val="0"/>
          <w:sz w:val="24"/>
        </w:rPr>
        <w:t>50,</w:t>
      </w:r>
      <w:r>
        <w:rPr>
          <w:rFonts w:eastAsiaTheme="minorEastAsia" w:cs="Century Schoolbook"/>
          <w:i w:val="0"/>
          <w:sz w:val="24"/>
        </w:rPr>
        <w:t xml:space="preserve"> 799–812 (2006).</w:t>
      </w:r>
    </w:p>
    <w:p w14:paraId="2E8FC18E"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21.</w:t>
      </w:r>
      <w:r>
        <w:rPr>
          <w:rFonts w:eastAsiaTheme="minorEastAsia" w:cs="Century Schoolbook"/>
          <w:i w:val="0"/>
          <w:sz w:val="24"/>
        </w:rPr>
        <w:tab/>
        <w:t xml:space="preserve">Duncan, J. The multiple-demand (MD) system of the primate brain: mental programs for intelligent behaviour. </w:t>
      </w:r>
      <w:r>
        <w:rPr>
          <w:rFonts w:eastAsiaTheme="minorEastAsia" w:cs="Century Schoolbook"/>
          <w:iCs/>
          <w:sz w:val="24"/>
        </w:rPr>
        <w:t>Trends in Cognitive Sciences</w:t>
      </w:r>
      <w:r>
        <w:rPr>
          <w:rFonts w:eastAsiaTheme="minorEastAsia" w:cs="Century Schoolbook"/>
          <w:i w:val="0"/>
          <w:sz w:val="24"/>
        </w:rPr>
        <w:t xml:space="preserve"> </w:t>
      </w:r>
      <w:r>
        <w:rPr>
          <w:rFonts w:eastAsiaTheme="minorEastAsia" w:cs="Century Schoolbook"/>
          <w:b/>
          <w:bCs/>
          <w:i w:val="0"/>
          <w:sz w:val="24"/>
        </w:rPr>
        <w:t>14,</w:t>
      </w:r>
      <w:r>
        <w:rPr>
          <w:rFonts w:eastAsiaTheme="minorEastAsia" w:cs="Century Schoolbook"/>
          <w:i w:val="0"/>
          <w:sz w:val="24"/>
        </w:rPr>
        <w:t xml:space="preserve"> 172–179 (2010).</w:t>
      </w:r>
    </w:p>
    <w:p w14:paraId="5C012ED7"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22.</w:t>
      </w:r>
      <w:r>
        <w:rPr>
          <w:rFonts w:eastAsiaTheme="minorEastAsia" w:cs="Century Schoolbook"/>
          <w:i w:val="0"/>
          <w:sz w:val="24"/>
        </w:rPr>
        <w:tab/>
        <w:t xml:space="preserve">Nelson, S. M. </w:t>
      </w:r>
      <w:r>
        <w:rPr>
          <w:rFonts w:eastAsiaTheme="minorEastAsia" w:cs="Century Schoolbook"/>
          <w:iCs/>
          <w:sz w:val="24"/>
        </w:rPr>
        <w:t>et al.</w:t>
      </w:r>
      <w:r>
        <w:rPr>
          <w:rFonts w:eastAsiaTheme="minorEastAsia" w:cs="Century Schoolbook"/>
          <w:i w:val="0"/>
          <w:sz w:val="24"/>
        </w:rPr>
        <w:t xml:space="preserve"> Role of the anterior insula in task-level control and focal attention. </w:t>
      </w:r>
      <w:r>
        <w:rPr>
          <w:rFonts w:eastAsiaTheme="minorEastAsia" w:cs="Century Schoolbook"/>
          <w:iCs/>
          <w:sz w:val="24"/>
        </w:rPr>
        <w:t>Brain Struct Funct</w:t>
      </w:r>
      <w:r>
        <w:rPr>
          <w:rFonts w:eastAsiaTheme="minorEastAsia" w:cs="Century Schoolbook"/>
          <w:i w:val="0"/>
          <w:sz w:val="24"/>
        </w:rPr>
        <w:t xml:space="preserve"> </w:t>
      </w:r>
      <w:r>
        <w:rPr>
          <w:rFonts w:eastAsiaTheme="minorEastAsia" w:cs="Century Schoolbook"/>
          <w:b/>
          <w:bCs/>
          <w:i w:val="0"/>
          <w:sz w:val="24"/>
        </w:rPr>
        <w:t>214,</w:t>
      </w:r>
      <w:r>
        <w:rPr>
          <w:rFonts w:eastAsiaTheme="minorEastAsia" w:cs="Century Schoolbook"/>
          <w:i w:val="0"/>
          <w:sz w:val="24"/>
        </w:rPr>
        <w:t xml:space="preserve"> 669–680 (2010).</w:t>
      </w:r>
    </w:p>
    <w:p w14:paraId="346EC82C"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23.</w:t>
      </w:r>
      <w:r>
        <w:rPr>
          <w:rFonts w:eastAsiaTheme="minorEastAsia" w:cs="Century Schoolbook"/>
          <w:i w:val="0"/>
          <w:sz w:val="24"/>
        </w:rPr>
        <w:tab/>
        <w:t xml:space="preserve">Yarkoni, T., Poldrack, R. A., Nichols, T. E., Van Essen, D. C. &amp; Wager, T. D. Large-scale automated synthesis of human functional neuroimaging data. </w:t>
      </w:r>
      <w:r>
        <w:rPr>
          <w:rFonts w:eastAsiaTheme="minorEastAsia" w:cs="Century Schoolbook"/>
          <w:iCs/>
          <w:sz w:val="24"/>
        </w:rPr>
        <w:t>Nat. Methods</w:t>
      </w:r>
      <w:r>
        <w:rPr>
          <w:rFonts w:eastAsiaTheme="minorEastAsia" w:cs="Century Schoolbook"/>
          <w:i w:val="0"/>
          <w:sz w:val="24"/>
        </w:rPr>
        <w:t xml:space="preserve"> </w:t>
      </w:r>
      <w:r>
        <w:rPr>
          <w:rFonts w:eastAsiaTheme="minorEastAsia" w:cs="Century Schoolbook"/>
          <w:b/>
          <w:bCs/>
          <w:i w:val="0"/>
          <w:sz w:val="24"/>
        </w:rPr>
        <w:t>8,</w:t>
      </w:r>
      <w:r>
        <w:rPr>
          <w:rFonts w:eastAsiaTheme="minorEastAsia" w:cs="Century Schoolbook"/>
          <w:i w:val="0"/>
          <w:sz w:val="24"/>
        </w:rPr>
        <w:t xml:space="preserve"> 665–670 (2011).</w:t>
      </w:r>
    </w:p>
    <w:p w14:paraId="19020033"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24.</w:t>
      </w:r>
      <w:r>
        <w:rPr>
          <w:rFonts w:eastAsiaTheme="minorEastAsia" w:cs="Century Schoolbook"/>
          <w:i w:val="0"/>
          <w:sz w:val="24"/>
        </w:rPr>
        <w:tab/>
        <w:t xml:space="preserve">Toro, R., Fox, P. T. &amp; Paus, T. Functional coactivation map of the human brain. </w:t>
      </w:r>
      <w:r>
        <w:rPr>
          <w:rFonts w:eastAsiaTheme="minorEastAsia" w:cs="Century Schoolbook"/>
          <w:iCs/>
          <w:sz w:val="24"/>
        </w:rPr>
        <w:t>Cereb. Cortex</w:t>
      </w:r>
      <w:r>
        <w:rPr>
          <w:rFonts w:eastAsiaTheme="minorEastAsia" w:cs="Century Schoolbook"/>
          <w:i w:val="0"/>
          <w:sz w:val="24"/>
        </w:rPr>
        <w:t xml:space="preserve"> </w:t>
      </w:r>
      <w:r>
        <w:rPr>
          <w:rFonts w:eastAsiaTheme="minorEastAsia" w:cs="Century Schoolbook"/>
          <w:b/>
          <w:bCs/>
          <w:i w:val="0"/>
          <w:sz w:val="24"/>
        </w:rPr>
        <w:t>18,</w:t>
      </w:r>
      <w:r>
        <w:rPr>
          <w:rFonts w:eastAsiaTheme="minorEastAsia" w:cs="Century Schoolbook"/>
          <w:i w:val="0"/>
          <w:sz w:val="24"/>
        </w:rPr>
        <w:t xml:space="preserve"> 2553–2559 (2008).</w:t>
      </w:r>
    </w:p>
    <w:p w14:paraId="7CCE718D"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25.</w:t>
      </w:r>
      <w:r>
        <w:rPr>
          <w:rFonts w:eastAsiaTheme="minorEastAsia" w:cs="Century Schoolbook"/>
          <w:i w:val="0"/>
          <w:sz w:val="24"/>
        </w:rPr>
        <w:tab/>
        <w:t>Kober, H. &amp; Wager, T. D. Meta</w:t>
      </w:r>
      <w:r>
        <w:rPr>
          <w:rFonts w:ascii="American Typewriter Light" w:eastAsiaTheme="minorEastAsia" w:hAnsi="American Typewriter Light" w:cs="American Typewriter Light"/>
          <w:i w:val="0"/>
          <w:sz w:val="24"/>
        </w:rPr>
        <w:t>‐</w:t>
      </w:r>
      <w:r>
        <w:rPr>
          <w:rFonts w:eastAsiaTheme="minorEastAsia" w:cs="Century Schoolbook"/>
          <w:i w:val="0"/>
          <w:sz w:val="24"/>
        </w:rPr>
        <w:t xml:space="preserve">analysis of neuroimaging data. </w:t>
      </w:r>
      <w:r>
        <w:rPr>
          <w:rFonts w:eastAsiaTheme="minorEastAsia" w:cs="Century Schoolbook"/>
          <w:iCs/>
          <w:sz w:val="24"/>
        </w:rPr>
        <w:t>Wiley Interdisciplinary Reviews: Cognitive Science</w:t>
      </w:r>
      <w:r>
        <w:rPr>
          <w:rFonts w:eastAsiaTheme="minorEastAsia" w:cs="Century Schoolbook"/>
          <w:i w:val="0"/>
          <w:sz w:val="24"/>
        </w:rPr>
        <w:t xml:space="preserve"> </w:t>
      </w:r>
      <w:r>
        <w:rPr>
          <w:rFonts w:eastAsiaTheme="minorEastAsia" w:cs="Century Schoolbook"/>
          <w:b/>
          <w:bCs/>
          <w:i w:val="0"/>
          <w:sz w:val="24"/>
        </w:rPr>
        <w:t>1,</w:t>
      </w:r>
      <w:r>
        <w:rPr>
          <w:rFonts w:eastAsiaTheme="minorEastAsia" w:cs="Century Schoolbook"/>
          <w:i w:val="0"/>
          <w:sz w:val="24"/>
        </w:rPr>
        <w:t xml:space="preserve"> 293–300 (2010).</w:t>
      </w:r>
    </w:p>
    <w:p w14:paraId="16E723F0"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26.</w:t>
      </w:r>
      <w:r>
        <w:rPr>
          <w:rFonts w:eastAsiaTheme="minorEastAsia" w:cs="Century Schoolbook"/>
          <w:i w:val="0"/>
          <w:sz w:val="24"/>
        </w:rPr>
        <w:tab/>
        <w:t xml:space="preserve">La Vega, De, A., Chang, L. J., Banich, M. T., Wager, T. D. &amp; Yarkoni, T. Large-Scale Meta-Analysis of Human Medial Frontal Cortex Reveals Tripartite Functional Organization. </w:t>
      </w:r>
      <w:r>
        <w:rPr>
          <w:rFonts w:eastAsiaTheme="minorEastAsia" w:cs="Century Schoolbook"/>
          <w:iCs/>
          <w:sz w:val="24"/>
        </w:rPr>
        <w:t>J. Neurosci.</w:t>
      </w:r>
      <w:r>
        <w:rPr>
          <w:rFonts w:eastAsiaTheme="minorEastAsia" w:cs="Century Schoolbook"/>
          <w:i w:val="0"/>
          <w:sz w:val="24"/>
        </w:rPr>
        <w:t xml:space="preserve"> </w:t>
      </w:r>
      <w:r>
        <w:rPr>
          <w:rFonts w:eastAsiaTheme="minorEastAsia" w:cs="Century Schoolbook"/>
          <w:b/>
          <w:bCs/>
          <w:i w:val="0"/>
          <w:sz w:val="24"/>
        </w:rPr>
        <w:t>36,</w:t>
      </w:r>
      <w:r>
        <w:rPr>
          <w:rFonts w:eastAsiaTheme="minorEastAsia" w:cs="Century Schoolbook"/>
          <w:i w:val="0"/>
          <w:sz w:val="24"/>
        </w:rPr>
        <w:t xml:space="preserve"> 6553–6562 (2016).</w:t>
      </w:r>
    </w:p>
    <w:p w14:paraId="3C5A6F73"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27.</w:t>
      </w:r>
      <w:r>
        <w:rPr>
          <w:rFonts w:eastAsiaTheme="minorEastAsia" w:cs="Century Schoolbook"/>
          <w:i w:val="0"/>
          <w:sz w:val="24"/>
        </w:rPr>
        <w:tab/>
        <w:t xml:space="preserve">Pauli, W. M., O’Reilly, R. C., Yarkoni, T. &amp; Wager, T. D. Regional specialization within the human striatum for diverse psychological functions. </w:t>
      </w:r>
      <w:r>
        <w:rPr>
          <w:rFonts w:eastAsiaTheme="minorEastAsia" w:cs="Century Schoolbook"/>
          <w:iCs/>
          <w:sz w:val="24"/>
        </w:rPr>
        <w:t>Proc. Natl. Acad. Sci. U.S.A.</w:t>
      </w:r>
      <w:r>
        <w:rPr>
          <w:rFonts w:eastAsiaTheme="minorEastAsia" w:cs="Century Schoolbook"/>
          <w:i w:val="0"/>
          <w:sz w:val="24"/>
        </w:rPr>
        <w:t xml:space="preserve"> </w:t>
      </w:r>
      <w:r>
        <w:rPr>
          <w:rFonts w:eastAsiaTheme="minorEastAsia" w:cs="Century Schoolbook"/>
          <w:b/>
          <w:bCs/>
          <w:i w:val="0"/>
          <w:sz w:val="24"/>
        </w:rPr>
        <w:t>113,</w:t>
      </w:r>
      <w:r>
        <w:rPr>
          <w:rFonts w:eastAsiaTheme="minorEastAsia" w:cs="Century Schoolbook"/>
          <w:i w:val="0"/>
          <w:sz w:val="24"/>
        </w:rPr>
        <w:t xml:space="preserve"> 1907–1912 (2016).</w:t>
      </w:r>
    </w:p>
    <w:p w14:paraId="747270A1"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28.</w:t>
      </w:r>
      <w:r>
        <w:rPr>
          <w:rFonts w:eastAsiaTheme="minorEastAsia" w:cs="Century Schoolbook"/>
          <w:i w:val="0"/>
          <w:sz w:val="24"/>
        </w:rPr>
        <w:tab/>
        <w:t xml:space="preserve">Wager, T. D. </w:t>
      </w:r>
      <w:r>
        <w:rPr>
          <w:rFonts w:eastAsiaTheme="minorEastAsia" w:cs="Century Schoolbook"/>
          <w:iCs/>
          <w:sz w:val="24"/>
        </w:rPr>
        <w:t>et al.</w:t>
      </w:r>
      <w:r>
        <w:rPr>
          <w:rFonts w:eastAsiaTheme="minorEastAsia" w:cs="Century Schoolbook"/>
          <w:i w:val="0"/>
          <w:sz w:val="24"/>
        </w:rPr>
        <w:t xml:space="preserve"> A Bayesian model of category-specific emotional brain responses. </w:t>
      </w:r>
      <w:r>
        <w:rPr>
          <w:rFonts w:eastAsiaTheme="minorEastAsia" w:cs="Century Schoolbook"/>
          <w:iCs/>
          <w:sz w:val="24"/>
        </w:rPr>
        <w:t>PLoS Comput Biol</w:t>
      </w:r>
      <w:r>
        <w:rPr>
          <w:rFonts w:eastAsiaTheme="minorEastAsia" w:cs="Century Schoolbook"/>
          <w:i w:val="0"/>
          <w:sz w:val="24"/>
        </w:rPr>
        <w:t xml:space="preserve"> </w:t>
      </w:r>
      <w:r>
        <w:rPr>
          <w:rFonts w:eastAsiaTheme="minorEastAsia" w:cs="Century Schoolbook"/>
          <w:b/>
          <w:bCs/>
          <w:i w:val="0"/>
          <w:sz w:val="24"/>
        </w:rPr>
        <w:t>11,</w:t>
      </w:r>
      <w:r>
        <w:rPr>
          <w:rFonts w:eastAsiaTheme="minorEastAsia" w:cs="Century Schoolbook"/>
          <w:i w:val="0"/>
          <w:sz w:val="24"/>
        </w:rPr>
        <w:t xml:space="preserve"> e1004066 (2015).</w:t>
      </w:r>
    </w:p>
    <w:p w14:paraId="6557D93B"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29.</w:t>
      </w:r>
      <w:r>
        <w:rPr>
          <w:rFonts w:eastAsiaTheme="minorEastAsia" w:cs="Century Schoolbook"/>
          <w:i w:val="0"/>
          <w:sz w:val="24"/>
        </w:rPr>
        <w:tab/>
        <w:t xml:space="preserve">Wager, T. D., Scott, D. J. &amp; Zubieta, J.-K. Placebo effects on human mu-opioid activity during pain. </w:t>
      </w:r>
      <w:r>
        <w:rPr>
          <w:rFonts w:eastAsiaTheme="minorEastAsia" w:cs="Century Schoolbook"/>
          <w:iCs/>
          <w:sz w:val="24"/>
        </w:rPr>
        <w:t>Proc. Natl. Acad. Sci. U.S.A.</w:t>
      </w:r>
      <w:r>
        <w:rPr>
          <w:rFonts w:eastAsiaTheme="minorEastAsia" w:cs="Century Schoolbook"/>
          <w:i w:val="0"/>
          <w:sz w:val="24"/>
        </w:rPr>
        <w:t xml:space="preserve"> </w:t>
      </w:r>
      <w:r>
        <w:rPr>
          <w:rFonts w:eastAsiaTheme="minorEastAsia" w:cs="Century Schoolbook"/>
          <w:b/>
          <w:bCs/>
          <w:i w:val="0"/>
          <w:sz w:val="24"/>
        </w:rPr>
        <w:t>104,</w:t>
      </w:r>
      <w:r>
        <w:rPr>
          <w:rFonts w:eastAsiaTheme="minorEastAsia" w:cs="Century Schoolbook"/>
          <w:i w:val="0"/>
          <w:sz w:val="24"/>
        </w:rPr>
        <w:t xml:space="preserve"> 11056–11061 (2007).</w:t>
      </w:r>
    </w:p>
    <w:p w14:paraId="7635994D"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30.</w:t>
      </w:r>
      <w:r>
        <w:rPr>
          <w:rFonts w:eastAsiaTheme="minorEastAsia" w:cs="Century Schoolbook"/>
          <w:i w:val="0"/>
          <w:sz w:val="24"/>
        </w:rPr>
        <w:tab/>
        <w:t xml:space="preserve">Kober, H. </w:t>
      </w:r>
      <w:r>
        <w:rPr>
          <w:rFonts w:eastAsiaTheme="minorEastAsia" w:cs="Century Schoolbook"/>
          <w:iCs/>
          <w:sz w:val="24"/>
        </w:rPr>
        <w:t>et al.</w:t>
      </w:r>
      <w:r>
        <w:rPr>
          <w:rFonts w:eastAsiaTheme="minorEastAsia" w:cs="Century Schoolbook"/>
          <w:i w:val="0"/>
          <w:sz w:val="24"/>
        </w:rPr>
        <w:t xml:space="preserve"> Functional grouping and cortical-subcortical interactions in emotion: a meta-analysis of neuroimaging studies. </w:t>
      </w:r>
      <w:r>
        <w:rPr>
          <w:rFonts w:eastAsiaTheme="minorEastAsia" w:cs="Century Schoolbook"/>
          <w:iCs/>
          <w:sz w:val="24"/>
        </w:rPr>
        <w:t>NeuroImage</w:t>
      </w:r>
      <w:r>
        <w:rPr>
          <w:rFonts w:eastAsiaTheme="minorEastAsia" w:cs="Century Schoolbook"/>
          <w:i w:val="0"/>
          <w:sz w:val="24"/>
        </w:rPr>
        <w:t xml:space="preserve"> </w:t>
      </w:r>
      <w:r>
        <w:rPr>
          <w:rFonts w:eastAsiaTheme="minorEastAsia" w:cs="Century Schoolbook"/>
          <w:b/>
          <w:bCs/>
          <w:i w:val="0"/>
          <w:sz w:val="24"/>
        </w:rPr>
        <w:t>42,</w:t>
      </w:r>
      <w:r>
        <w:rPr>
          <w:rFonts w:eastAsiaTheme="minorEastAsia" w:cs="Century Schoolbook"/>
          <w:i w:val="0"/>
          <w:sz w:val="24"/>
        </w:rPr>
        <w:t xml:space="preserve"> 998–1031 (2008).</w:t>
      </w:r>
    </w:p>
    <w:p w14:paraId="01471C42"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31.</w:t>
      </w:r>
      <w:r>
        <w:rPr>
          <w:rFonts w:eastAsiaTheme="minorEastAsia" w:cs="Century Schoolbook"/>
          <w:i w:val="0"/>
          <w:sz w:val="24"/>
        </w:rPr>
        <w:tab/>
        <w:t xml:space="preserve">Blei, D. M., Ng, A. Y. &amp; Jordan, M. I. Latent Dirichlet Allocation. </w:t>
      </w:r>
      <w:r>
        <w:rPr>
          <w:rFonts w:eastAsiaTheme="minorEastAsia" w:cs="Century Schoolbook"/>
          <w:iCs/>
          <w:sz w:val="24"/>
        </w:rPr>
        <w:t>Journal of Machine Learning Research</w:t>
      </w:r>
      <w:r>
        <w:rPr>
          <w:rFonts w:eastAsiaTheme="minorEastAsia" w:cs="Century Schoolbook"/>
          <w:i w:val="0"/>
          <w:sz w:val="24"/>
        </w:rPr>
        <w:t xml:space="preserve"> </w:t>
      </w:r>
      <w:r>
        <w:rPr>
          <w:rFonts w:eastAsiaTheme="minorEastAsia" w:cs="Century Schoolbook"/>
          <w:b/>
          <w:bCs/>
          <w:i w:val="0"/>
          <w:sz w:val="24"/>
        </w:rPr>
        <w:t>3,</w:t>
      </w:r>
      <w:r>
        <w:rPr>
          <w:rFonts w:eastAsiaTheme="minorEastAsia" w:cs="Century Schoolbook"/>
          <w:i w:val="0"/>
          <w:sz w:val="24"/>
        </w:rPr>
        <w:t xml:space="preserve"> 993–1022 (2003).</w:t>
      </w:r>
    </w:p>
    <w:p w14:paraId="2013B811"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32.</w:t>
      </w:r>
      <w:r>
        <w:rPr>
          <w:rFonts w:eastAsiaTheme="minorEastAsia" w:cs="Century Schoolbook"/>
          <w:i w:val="0"/>
          <w:sz w:val="24"/>
        </w:rPr>
        <w:tab/>
        <w:t xml:space="preserve">Eickhoff, S. B., Thirion, B., Varoquaux, G. &amp; Bzdok, D. Connectivity-based parcellation: Critique and implications. </w:t>
      </w:r>
      <w:r>
        <w:rPr>
          <w:rFonts w:eastAsiaTheme="minorEastAsia" w:cs="Century Schoolbook"/>
          <w:iCs/>
          <w:sz w:val="24"/>
        </w:rPr>
        <w:t>Hum. Brain Mapp.</w:t>
      </w:r>
      <w:r>
        <w:rPr>
          <w:rFonts w:eastAsiaTheme="minorEastAsia" w:cs="Century Schoolbook"/>
          <w:i w:val="0"/>
          <w:sz w:val="24"/>
        </w:rPr>
        <w:t xml:space="preserve"> </w:t>
      </w:r>
      <w:r>
        <w:rPr>
          <w:rFonts w:eastAsiaTheme="minorEastAsia" w:cs="Century Schoolbook"/>
          <w:b/>
          <w:bCs/>
          <w:i w:val="0"/>
          <w:sz w:val="24"/>
        </w:rPr>
        <w:t>36,</w:t>
      </w:r>
      <w:r>
        <w:rPr>
          <w:rFonts w:eastAsiaTheme="minorEastAsia" w:cs="Century Schoolbook"/>
          <w:i w:val="0"/>
          <w:sz w:val="24"/>
        </w:rPr>
        <w:t xml:space="preserve"> 4771–4792 (2015).</w:t>
      </w:r>
    </w:p>
    <w:p w14:paraId="2F891E79"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33.</w:t>
      </w:r>
      <w:r>
        <w:rPr>
          <w:rFonts w:eastAsiaTheme="minorEastAsia" w:cs="Century Schoolbook"/>
          <w:i w:val="0"/>
          <w:sz w:val="24"/>
        </w:rPr>
        <w:tab/>
        <w:t xml:space="preserve">Thomas Yeo, B. T. </w:t>
      </w:r>
      <w:r>
        <w:rPr>
          <w:rFonts w:eastAsiaTheme="minorEastAsia" w:cs="Century Schoolbook"/>
          <w:iCs/>
          <w:sz w:val="24"/>
        </w:rPr>
        <w:t>et al.</w:t>
      </w:r>
      <w:r>
        <w:rPr>
          <w:rFonts w:eastAsiaTheme="minorEastAsia" w:cs="Century Schoolbook"/>
          <w:i w:val="0"/>
          <w:sz w:val="24"/>
        </w:rPr>
        <w:t xml:space="preserve"> The organization of the human cerebral cortex estimated by intrinsic functional connectivity. </w:t>
      </w:r>
      <w:r>
        <w:rPr>
          <w:rFonts w:eastAsiaTheme="minorEastAsia" w:cs="Century Schoolbook"/>
          <w:iCs/>
          <w:sz w:val="24"/>
        </w:rPr>
        <w:t>Journal of Neurophysiology</w:t>
      </w:r>
      <w:r>
        <w:rPr>
          <w:rFonts w:eastAsiaTheme="minorEastAsia" w:cs="Century Schoolbook"/>
          <w:i w:val="0"/>
          <w:sz w:val="24"/>
        </w:rPr>
        <w:t xml:space="preserve"> </w:t>
      </w:r>
      <w:r>
        <w:rPr>
          <w:rFonts w:eastAsiaTheme="minorEastAsia" w:cs="Century Schoolbook"/>
          <w:b/>
          <w:bCs/>
          <w:i w:val="0"/>
          <w:sz w:val="24"/>
        </w:rPr>
        <w:t>106,</w:t>
      </w:r>
      <w:r>
        <w:rPr>
          <w:rFonts w:eastAsiaTheme="minorEastAsia" w:cs="Century Schoolbook"/>
          <w:i w:val="0"/>
          <w:sz w:val="24"/>
        </w:rPr>
        <w:t xml:space="preserve"> 1125–1165 (2011).</w:t>
      </w:r>
    </w:p>
    <w:p w14:paraId="3A62D313"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34.</w:t>
      </w:r>
      <w:r>
        <w:rPr>
          <w:rFonts w:eastAsiaTheme="minorEastAsia" w:cs="Century Schoolbook"/>
          <w:i w:val="0"/>
          <w:sz w:val="24"/>
        </w:rPr>
        <w:tab/>
        <w:t xml:space="preserve">Power, J. D. </w:t>
      </w:r>
      <w:r>
        <w:rPr>
          <w:rFonts w:eastAsiaTheme="minorEastAsia" w:cs="Century Schoolbook"/>
          <w:iCs/>
          <w:sz w:val="24"/>
        </w:rPr>
        <w:t>et al.</w:t>
      </w:r>
      <w:r>
        <w:rPr>
          <w:rFonts w:eastAsiaTheme="minorEastAsia" w:cs="Century Schoolbook"/>
          <w:i w:val="0"/>
          <w:sz w:val="24"/>
        </w:rPr>
        <w:t xml:space="preserve"> Functional network organization of the human brain. </w:t>
      </w:r>
      <w:r>
        <w:rPr>
          <w:rFonts w:eastAsiaTheme="minorEastAsia" w:cs="Century Schoolbook"/>
          <w:iCs/>
          <w:sz w:val="24"/>
        </w:rPr>
        <w:t>Neuron</w:t>
      </w:r>
      <w:r>
        <w:rPr>
          <w:rFonts w:eastAsiaTheme="minorEastAsia" w:cs="Century Schoolbook"/>
          <w:i w:val="0"/>
          <w:sz w:val="24"/>
        </w:rPr>
        <w:t xml:space="preserve"> </w:t>
      </w:r>
      <w:r>
        <w:rPr>
          <w:rFonts w:eastAsiaTheme="minorEastAsia" w:cs="Century Schoolbook"/>
          <w:b/>
          <w:bCs/>
          <w:i w:val="0"/>
          <w:sz w:val="24"/>
        </w:rPr>
        <w:t>72,</w:t>
      </w:r>
      <w:r>
        <w:rPr>
          <w:rFonts w:eastAsiaTheme="minorEastAsia" w:cs="Century Schoolbook"/>
          <w:i w:val="0"/>
          <w:sz w:val="24"/>
        </w:rPr>
        <w:t xml:space="preserve"> 665–678 (2011).</w:t>
      </w:r>
    </w:p>
    <w:p w14:paraId="7C484A31"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35.</w:t>
      </w:r>
      <w:r>
        <w:rPr>
          <w:rFonts w:eastAsiaTheme="minorEastAsia" w:cs="Century Schoolbook"/>
          <w:i w:val="0"/>
          <w:sz w:val="24"/>
        </w:rPr>
        <w:tab/>
        <w:t xml:space="preserve">Andrews-Hanna, J. R. The Brain's Default Network and Its Adaptive Role in Internal Mentation. </w:t>
      </w:r>
      <w:r>
        <w:rPr>
          <w:rFonts w:eastAsiaTheme="minorEastAsia" w:cs="Century Schoolbook"/>
          <w:iCs/>
          <w:sz w:val="24"/>
        </w:rPr>
        <w:t>The Neuroscientist</w:t>
      </w:r>
      <w:r>
        <w:rPr>
          <w:rFonts w:eastAsiaTheme="minorEastAsia" w:cs="Century Schoolbook"/>
          <w:i w:val="0"/>
          <w:sz w:val="24"/>
        </w:rPr>
        <w:t xml:space="preserve"> </w:t>
      </w:r>
      <w:r>
        <w:rPr>
          <w:rFonts w:eastAsiaTheme="minorEastAsia" w:cs="Century Schoolbook"/>
          <w:b/>
          <w:bCs/>
          <w:i w:val="0"/>
          <w:sz w:val="24"/>
        </w:rPr>
        <w:t>18,</w:t>
      </w:r>
      <w:r>
        <w:rPr>
          <w:rFonts w:eastAsiaTheme="minorEastAsia" w:cs="Century Schoolbook"/>
          <w:i w:val="0"/>
          <w:sz w:val="24"/>
        </w:rPr>
        <w:t xml:space="preserve"> 251–270 (2012).</w:t>
      </w:r>
    </w:p>
    <w:p w14:paraId="7C532A7D"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36.</w:t>
      </w:r>
      <w:r>
        <w:rPr>
          <w:rFonts w:eastAsiaTheme="minorEastAsia" w:cs="Century Schoolbook"/>
          <w:i w:val="0"/>
          <w:sz w:val="24"/>
        </w:rPr>
        <w:tab/>
        <w:t xml:space="preserve">Paus, T. Location and function of the human frontal eye-field: a selective review. </w:t>
      </w:r>
      <w:r>
        <w:rPr>
          <w:rFonts w:eastAsiaTheme="minorEastAsia" w:cs="Century Schoolbook"/>
          <w:iCs/>
          <w:sz w:val="24"/>
        </w:rPr>
        <w:t>Neuropsychologia</w:t>
      </w:r>
      <w:r>
        <w:rPr>
          <w:rFonts w:eastAsiaTheme="minorEastAsia" w:cs="Century Schoolbook"/>
          <w:i w:val="0"/>
          <w:sz w:val="24"/>
        </w:rPr>
        <w:t xml:space="preserve"> </w:t>
      </w:r>
      <w:r>
        <w:rPr>
          <w:rFonts w:eastAsiaTheme="minorEastAsia" w:cs="Century Schoolbook"/>
          <w:b/>
          <w:bCs/>
          <w:i w:val="0"/>
          <w:sz w:val="24"/>
        </w:rPr>
        <w:t>34,</w:t>
      </w:r>
      <w:r>
        <w:rPr>
          <w:rFonts w:eastAsiaTheme="minorEastAsia" w:cs="Century Schoolbook"/>
          <w:i w:val="0"/>
          <w:sz w:val="24"/>
        </w:rPr>
        <w:t xml:space="preserve"> 475–483 (1996).</w:t>
      </w:r>
    </w:p>
    <w:p w14:paraId="1D9204CF"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37.</w:t>
      </w:r>
      <w:r>
        <w:rPr>
          <w:rFonts w:eastAsiaTheme="minorEastAsia" w:cs="Century Schoolbook"/>
          <w:i w:val="0"/>
          <w:sz w:val="24"/>
        </w:rPr>
        <w:tab/>
        <w:t xml:space="preserve">Muhle-Karbe, P. S. </w:t>
      </w:r>
      <w:r>
        <w:rPr>
          <w:rFonts w:eastAsiaTheme="minorEastAsia" w:cs="Century Schoolbook"/>
          <w:iCs/>
          <w:sz w:val="24"/>
        </w:rPr>
        <w:t>et al.</w:t>
      </w:r>
      <w:r>
        <w:rPr>
          <w:rFonts w:eastAsiaTheme="minorEastAsia" w:cs="Century Schoolbook"/>
          <w:i w:val="0"/>
          <w:sz w:val="24"/>
        </w:rPr>
        <w:t xml:space="preserve"> Co-Activation-Based Parcellation of the Lateral Prefrontal Cortex Delineates the Inferior Frontal Junction Area. </w:t>
      </w:r>
      <w:r>
        <w:rPr>
          <w:rFonts w:eastAsiaTheme="minorEastAsia" w:cs="Century Schoolbook"/>
          <w:iCs/>
          <w:sz w:val="24"/>
        </w:rPr>
        <w:t>Cereb. Cortex</w:t>
      </w:r>
      <w:r>
        <w:rPr>
          <w:rFonts w:eastAsiaTheme="minorEastAsia" w:cs="Century Schoolbook"/>
          <w:i w:val="0"/>
          <w:sz w:val="24"/>
        </w:rPr>
        <w:t xml:space="preserve"> </w:t>
      </w:r>
      <w:r>
        <w:rPr>
          <w:rFonts w:eastAsiaTheme="minorEastAsia" w:cs="Century Schoolbook"/>
          <w:b/>
          <w:bCs/>
          <w:i w:val="0"/>
          <w:sz w:val="24"/>
        </w:rPr>
        <w:t>26,</w:t>
      </w:r>
      <w:r>
        <w:rPr>
          <w:rFonts w:eastAsiaTheme="minorEastAsia" w:cs="Century Schoolbook"/>
          <w:i w:val="0"/>
          <w:sz w:val="24"/>
        </w:rPr>
        <w:t xml:space="preserve"> 2225–2241 (2016).</w:t>
      </w:r>
    </w:p>
    <w:p w14:paraId="05CF355F"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38.</w:t>
      </w:r>
      <w:r>
        <w:rPr>
          <w:rFonts w:eastAsiaTheme="minorEastAsia" w:cs="Century Schoolbook"/>
          <w:i w:val="0"/>
          <w:sz w:val="24"/>
        </w:rPr>
        <w:tab/>
        <w:t xml:space="preserve">Bludau, S. </w:t>
      </w:r>
      <w:r>
        <w:rPr>
          <w:rFonts w:eastAsiaTheme="minorEastAsia" w:cs="Century Schoolbook"/>
          <w:iCs/>
          <w:sz w:val="24"/>
        </w:rPr>
        <w:t>et al.</w:t>
      </w:r>
      <w:r>
        <w:rPr>
          <w:rFonts w:eastAsiaTheme="minorEastAsia" w:cs="Century Schoolbook"/>
          <w:i w:val="0"/>
          <w:sz w:val="24"/>
        </w:rPr>
        <w:t xml:space="preserve"> Cytoarchitecture, probability maps and functions of the human frontal pole. </w:t>
      </w:r>
      <w:r>
        <w:rPr>
          <w:rFonts w:eastAsiaTheme="minorEastAsia" w:cs="Century Schoolbook"/>
          <w:iCs/>
          <w:sz w:val="24"/>
        </w:rPr>
        <w:t>NeuroImage</w:t>
      </w:r>
      <w:r>
        <w:rPr>
          <w:rFonts w:eastAsiaTheme="minorEastAsia" w:cs="Century Schoolbook"/>
          <w:i w:val="0"/>
          <w:sz w:val="24"/>
        </w:rPr>
        <w:t xml:space="preserve"> </w:t>
      </w:r>
      <w:r>
        <w:rPr>
          <w:rFonts w:eastAsiaTheme="minorEastAsia" w:cs="Century Schoolbook"/>
          <w:b/>
          <w:bCs/>
          <w:i w:val="0"/>
          <w:sz w:val="24"/>
        </w:rPr>
        <w:t>93 Pt 2,</w:t>
      </w:r>
      <w:r>
        <w:rPr>
          <w:rFonts w:eastAsiaTheme="minorEastAsia" w:cs="Century Schoolbook"/>
          <w:i w:val="0"/>
          <w:sz w:val="24"/>
        </w:rPr>
        <w:t xml:space="preserve"> 260–275 (2014).</w:t>
      </w:r>
    </w:p>
    <w:p w14:paraId="793F2B84"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39.</w:t>
      </w:r>
      <w:r>
        <w:rPr>
          <w:rFonts w:eastAsiaTheme="minorEastAsia" w:cs="Century Schoolbook"/>
          <w:i w:val="0"/>
          <w:sz w:val="24"/>
        </w:rPr>
        <w:tab/>
        <w:t xml:space="preserve">Chang, L. J., Yarkoni, T., Khaw, M. W. &amp; Sanfey, A. G. Decoding the Role of the Insula in Human Cognition: Functional Parcellation and Large-Scale Reverse Inference. </w:t>
      </w:r>
      <w:r>
        <w:rPr>
          <w:rFonts w:eastAsiaTheme="minorEastAsia" w:cs="Century Schoolbook"/>
          <w:iCs/>
          <w:sz w:val="24"/>
        </w:rPr>
        <w:t>Cereb. Cortex</w:t>
      </w:r>
      <w:r>
        <w:rPr>
          <w:rFonts w:eastAsiaTheme="minorEastAsia" w:cs="Century Schoolbook"/>
          <w:i w:val="0"/>
          <w:sz w:val="24"/>
        </w:rPr>
        <w:t xml:space="preserve"> </w:t>
      </w:r>
      <w:r>
        <w:rPr>
          <w:rFonts w:eastAsiaTheme="minorEastAsia" w:cs="Century Schoolbook"/>
          <w:b/>
          <w:bCs/>
          <w:i w:val="0"/>
          <w:sz w:val="24"/>
        </w:rPr>
        <w:t>23,</w:t>
      </w:r>
      <w:r>
        <w:rPr>
          <w:rFonts w:eastAsiaTheme="minorEastAsia" w:cs="Century Schoolbook"/>
          <w:i w:val="0"/>
          <w:sz w:val="24"/>
        </w:rPr>
        <w:t xml:space="preserve"> 739–749 (2013).</w:t>
      </w:r>
    </w:p>
    <w:p w14:paraId="07755507"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40.</w:t>
      </w:r>
      <w:r>
        <w:rPr>
          <w:rFonts w:eastAsiaTheme="minorEastAsia" w:cs="Century Schoolbook"/>
          <w:i w:val="0"/>
          <w:sz w:val="24"/>
        </w:rPr>
        <w:tab/>
        <w:t xml:space="preserve">Poldrack, R. A. </w:t>
      </w:r>
      <w:r>
        <w:rPr>
          <w:rFonts w:eastAsiaTheme="minorEastAsia" w:cs="Century Schoolbook"/>
          <w:iCs/>
          <w:sz w:val="24"/>
        </w:rPr>
        <w:t>et al.</w:t>
      </w:r>
      <w:r>
        <w:rPr>
          <w:rFonts w:eastAsiaTheme="minorEastAsia" w:cs="Century Schoolbook"/>
          <w:i w:val="0"/>
          <w:sz w:val="24"/>
        </w:rPr>
        <w:t xml:space="preserve"> Discovering Relations Between Mind, Brain, and Mental Disorders Using Topic Mapping. </w:t>
      </w:r>
      <w:r>
        <w:rPr>
          <w:rFonts w:eastAsiaTheme="minorEastAsia" w:cs="Century Schoolbook"/>
          <w:iCs/>
          <w:sz w:val="24"/>
        </w:rPr>
        <w:t>PLoS Comput Biol</w:t>
      </w:r>
      <w:r>
        <w:rPr>
          <w:rFonts w:eastAsiaTheme="minorEastAsia" w:cs="Century Schoolbook"/>
          <w:i w:val="0"/>
          <w:sz w:val="24"/>
        </w:rPr>
        <w:t xml:space="preserve"> </w:t>
      </w:r>
      <w:r>
        <w:rPr>
          <w:rFonts w:eastAsiaTheme="minorEastAsia" w:cs="Century Schoolbook"/>
          <w:b/>
          <w:bCs/>
          <w:i w:val="0"/>
          <w:sz w:val="24"/>
        </w:rPr>
        <w:t>8,</w:t>
      </w:r>
      <w:r>
        <w:rPr>
          <w:rFonts w:eastAsiaTheme="minorEastAsia" w:cs="Century Schoolbook"/>
          <w:i w:val="0"/>
          <w:sz w:val="24"/>
        </w:rPr>
        <w:t xml:space="preserve"> e1002707–14 (2012).</w:t>
      </w:r>
    </w:p>
    <w:p w14:paraId="3B4B9A93"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41.</w:t>
      </w:r>
      <w:r>
        <w:rPr>
          <w:rFonts w:eastAsiaTheme="minorEastAsia" w:cs="Century Schoolbook"/>
          <w:i w:val="0"/>
          <w:sz w:val="24"/>
        </w:rPr>
        <w:tab/>
        <w:t xml:space="preserve">Nee, D. E. &amp; Brown, J. W. Rostral–caudal gradients of abstraction revealed by multi-variate pattern analysis of working memory. </w:t>
      </w:r>
      <w:r>
        <w:rPr>
          <w:rFonts w:eastAsiaTheme="minorEastAsia" w:cs="Century Schoolbook"/>
          <w:iCs/>
          <w:sz w:val="24"/>
        </w:rPr>
        <w:t>NeuroImage</w:t>
      </w:r>
      <w:r>
        <w:rPr>
          <w:rFonts w:eastAsiaTheme="minorEastAsia" w:cs="Century Schoolbook"/>
          <w:i w:val="0"/>
          <w:sz w:val="24"/>
        </w:rPr>
        <w:t xml:space="preserve"> </w:t>
      </w:r>
      <w:r>
        <w:rPr>
          <w:rFonts w:eastAsiaTheme="minorEastAsia" w:cs="Century Schoolbook"/>
          <w:b/>
          <w:bCs/>
          <w:i w:val="0"/>
          <w:sz w:val="24"/>
        </w:rPr>
        <w:t>63,</w:t>
      </w:r>
      <w:r>
        <w:rPr>
          <w:rFonts w:eastAsiaTheme="minorEastAsia" w:cs="Century Schoolbook"/>
          <w:i w:val="0"/>
          <w:sz w:val="24"/>
        </w:rPr>
        <w:t xml:space="preserve"> 1285–1294 (2012).</w:t>
      </w:r>
    </w:p>
    <w:p w14:paraId="5E75D99C"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42.</w:t>
      </w:r>
      <w:r>
        <w:rPr>
          <w:rFonts w:eastAsiaTheme="minorEastAsia" w:cs="Century Schoolbook"/>
          <w:i w:val="0"/>
          <w:sz w:val="24"/>
        </w:rPr>
        <w:tab/>
        <w:t xml:space="preserve">Mackey, W. E., Devinsky, O., Doyle, W. K., Meager, M. R. &amp; Curtis, C. E. Human Dorsolateral Prefrontal Cortex Is Not Necessary for Spatial Working Memory. </w:t>
      </w:r>
      <w:r>
        <w:rPr>
          <w:rFonts w:eastAsiaTheme="minorEastAsia" w:cs="Century Schoolbook"/>
          <w:iCs/>
          <w:sz w:val="24"/>
        </w:rPr>
        <w:t>Journal of Neuroscience</w:t>
      </w:r>
      <w:r>
        <w:rPr>
          <w:rFonts w:eastAsiaTheme="minorEastAsia" w:cs="Century Schoolbook"/>
          <w:i w:val="0"/>
          <w:sz w:val="24"/>
        </w:rPr>
        <w:t xml:space="preserve"> </w:t>
      </w:r>
      <w:r>
        <w:rPr>
          <w:rFonts w:eastAsiaTheme="minorEastAsia" w:cs="Century Schoolbook"/>
          <w:b/>
          <w:bCs/>
          <w:i w:val="0"/>
          <w:sz w:val="24"/>
        </w:rPr>
        <w:t>36,</w:t>
      </w:r>
      <w:r>
        <w:rPr>
          <w:rFonts w:eastAsiaTheme="minorEastAsia" w:cs="Century Schoolbook"/>
          <w:i w:val="0"/>
          <w:sz w:val="24"/>
        </w:rPr>
        <w:t xml:space="preserve"> 2847–2856 (2016).</w:t>
      </w:r>
    </w:p>
    <w:p w14:paraId="6A2A1833"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43.</w:t>
      </w:r>
      <w:r>
        <w:rPr>
          <w:rFonts w:eastAsiaTheme="minorEastAsia" w:cs="Century Schoolbook"/>
          <w:i w:val="0"/>
          <w:sz w:val="24"/>
        </w:rPr>
        <w:tab/>
        <w:t xml:space="preserve">De Baene, W., Albers, A. M. &amp; Brass, M. The what and how components of cognitive control. </w:t>
      </w:r>
      <w:r>
        <w:rPr>
          <w:rFonts w:eastAsiaTheme="minorEastAsia" w:cs="Century Schoolbook"/>
          <w:iCs/>
          <w:sz w:val="24"/>
        </w:rPr>
        <w:t>NeuroImage</w:t>
      </w:r>
      <w:r>
        <w:rPr>
          <w:rFonts w:eastAsiaTheme="minorEastAsia" w:cs="Century Schoolbook"/>
          <w:i w:val="0"/>
          <w:sz w:val="24"/>
        </w:rPr>
        <w:t xml:space="preserve"> </w:t>
      </w:r>
      <w:r>
        <w:rPr>
          <w:rFonts w:eastAsiaTheme="minorEastAsia" w:cs="Century Schoolbook"/>
          <w:b/>
          <w:bCs/>
          <w:i w:val="0"/>
          <w:sz w:val="24"/>
        </w:rPr>
        <w:t>63,</w:t>
      </w:r>
      <w:r>
        <w:rPr>
          <w:rFonts w:eastAsiaTheme="minorEastAsia" w:cs="Century Schoolbook"/>
          <w:i w:val="0"/>
          <w:sz w:val="24"/>
        </w:rPr>
        <w:t xml:space="preserve"> 203–211 (2012).</w:t>
      </w:r>
    </w:p>
    <w:p w14:paraId="6BEF5742"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44.</w:t>
      </w:r>
      <w:r>
        <w:rPr>
          <w:rFonts w:eastAsiaTheme="minorEastAsia" w:cs="Century Schoolbook"/>
          <w:i w:val="0"/>
          <w:sz w:val="24"/>
        </w:rPr>
        <w:tab/>
        <w:t xml:space="preserve">Wager, T. D., Davidson, M. L., Hughes, B. L., Lindquist, M. A. &amp; Ochsner, K. N. Prefrontal-subcortical pathways mediating successful emotion regulation. </w:t>
      </w:r>
      <w:r>
        <w:rPr>
          <w:rFonts w:eastAsiaTheme="minorEastAsia" w:cs="Century Schoolbook"/>
          <w:iCs/>
          <w:sz w:val="24"/>
        </w:rPr>
        <w:t>Neuron</w:t>
      </w:r>
      <w:r>
        <w:rPr>
          <w:rFonts w:eastAsiaTheme="minorEastAsia" w:cs="Century Schoolbook"/>
          <w:i w:val="0"/>
          <w:sz w:val="24"/>
        </w:rPr>
        <w:t xml:space="preserve"> </w:t>
      </w:r>
      <w:r>
        <w:rPr>
          <w:rFonts w:eastAsiaTheme="minorEastAsia" w:cs="Century Schoolbook"/>
          <w:b/>
          <w:bCs/>
          <w:i w:val="0"/>
          <w:sz w:val="24"/>
        </w:rPr>
        <w:t>59,</w:t>
      </w:r>
      <w:r>
        <w:rPr>
          <w:rFonts w:eastAsiaTheme="minorEastAsia" w:cs="Century Schoolbook"/>
          <w:i w:val="0"/>
          <w:sz w:val="24"/>
        </w:rPr>
        <w:t xml:space="preserve"> 1037–1050 (2008).</w:t>
      </w:r>
    </w:p>
    <w:p w14:paraId="57F36D0C"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45.</w:t>
      </w:r>
      <w:r>
        <w:rPr>
          <w:rFonts w:eastAsiaTheme="minorEastAsia" w:cs="Century Schoolbook"/>
          <w:i w:val="0"/>
          <w:sz w:val="24"/>
        </w:rPr>
        <w:tab/>
        <w:t xml:space="preserve">Woo, C.-W. </w:t>
      </w:r>
      <w:r>
        <w:rPr>
          <w:rFonts w:eastAsiaTheme="minorEastAsia" w:cs="Century Schoolbook"/>
          <w:iCs/>
          <w:sz w:val="24"/>
        </w:rPr>
        <w:t>et al.</w:t>
      </w:r>
      <w:r>
        <w:rPr>
          <w:rFonts w:eastAsiaTheme="minorEastAsia" w:cs="Century Schoolbook"/>
          <w:i w:val="0"/>
          <w:sz w:val="24"/>
        </w:rPr>
        <w:t xml:space="preserve"> Separate neural representations for physical pain and social rejection. </w:t>
      </w:r>
      <w:r>
        <w:rPr>
          <w:rFonts w:eastAsiaTheme="minorEastAsia" w:cs="Century Schoolbook"/>
          <w:iCs/>
          <w:sz w:val="24"/>
        </w:rPr>
        <w:t>Nature Communications</w:t>
      </w:r>
      <w:r>
        <w:rPr>
          <w:rFonts w:eastAsiaTheme="minorEastAsia" w:cs="Century Schoolbook"/>
          <w:i w:val="0"/>
          <w:sz w:val="24"/>
        </w:rPr>
        <w:t xml:space="preserve"> </w:t>
      </w:r>
      <w:r>
        <w:rPr>
          <w:rFonts w:eastAsiaTheme="minorEastAsia" w:cs="Century Schoolbook"/>
          <w:b/>
          <w:bCs/>
          <w:i w:val="0"/>
          <w:sz w:val="24"/>
        </w:rPr>
        <w:t>5,</w:t>
      </w:r>
      <w:r>
        <w:rPr>
          <w:rFonts w:eastAsiaTheme="minorEastAsia" w:cs="Century Schoolbook"/>
          <w:i w:val="0"/>
          <w:sz w:val="24"/>
        </w:rPr>
        <w:t xml:space="preserve"> 5380 (2014).</w:t>
      </w:r>
    </w:p>
    <w:p w14:paraId="30AB38C1"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46.</w:t>
      </w:r>
      <w:r>
        <w:rPr>
          <w:rFonts w:eastAsiaTheme="minorEastAsia" w:cs="Century Schoolbook"/>
          <w:i w:val="0"/>
          <w:sz w:val="24"/>
        </w:rPr>
        <w:tab/>
        <w:t xml:space="preserve">Chatham, C. H. </w:t>
      </w:r>
      <w:r>
        <w:rPr>
          <w:rFonts w:eastAsiaTheme="minorEastAsia" w:cs="Century Schoolbook"/>
          <w:iCs/>
          <w:sz w:val="24"/>
        </w:rPr>
        <w:t>et al.</w:t>
      </w:r>
      <w:r>
        <w:rPr>
          <w:rFonts w:eastAsiaTheme="minorEastAsia" w:cs="Century Schoolbook"/>
          <w:i w:val="0"/>
          <w:sz w:val="24"/>
        </w:rPr>
        <w:t xml:space="preserve"> Cognitive control reflects context monitoring, not motoric stopping, in response inhibition. </w:t>
      </w:r>
      <w:r>
        <w:rPr>
          <w:rFonts w:eastAsiaTheme="minorEastAsia" w:cs="Century Schoolbook"/>
          <w:iCs/>
          <w:sz w:val="24"/>
        </w:rPr>
        <w:t>PLoS ONE</w:t>
      </w:r>
      <w:r>
        <w:rPr>
          <w:rFonts w:eastAsiaTheme="minorEastAsia" w:cs="Century Schoolbook"/>
          <w:i w:val="0"/>
          <w:sz w:val="24"/>
        </w:rPr>
        <w:t xml:space="preserve"> </w:t>
      </w:r>
      <w:r>
        <w:rPr>
          <w:rFonts w:eastAsiaTheme="minorEastAsia" w:cs="Century Schoolbook"/>
          <w:b/>
          <w:bCs/>
          <w:i w:val="0"/>
          <w:sz w:val="24"/>
        </w:rPr>
        <w:t>7,</w:t>
      </w:r>
      <w:r>
        <w:rPr>
          <w:rFonts w:eastAsiaTheme="minorEastAsia" w:cs="Century Schoolbook"/>
          <w:i w:val="0"/>
          <w:sz w:val="24"/>
        </w:rPr>
        <w:t xml:space="preserve"> e31546 (2012).</w:t>
      </w:r>
    </w:p>
    <w:p w14:paraId="33AD2453"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47.</w:t>
      </w:r>
      <w:r>
        <w:rPr>
          <w:rFonts w:eastAsiaTheme="minorEastAsia" w:cs="Century Schoolbook"/>
          <w:i w:val="0"/>
          <w:sz w:val="24"/>
        </w:rPr>
        <w:tab/>
        <w:t xml:space="preserve">Kvitsiani, D. </w:t>
      </w:r>
      <w:r>
        <w:rPr>
          <w:rFonts w:eastAsiaTheme="minorEastAsia" w:cs="Century Schoolbook"/>
          <w:iCs/>
          <w:sz w:val="24"/>
        </w:rPr>
        <w:t>et al.</w:t>
      </w:r>
      <w:r>
        <w:rPr>
          <w:rFonts w:eastAsiaTheme="minorEastAsia" w:cs="Century Schoolbook"/>
          <w:i w:val="0"/>
          <w:sz w:val="24"/>
        </w:rPr>
        <w:t xml:space="preserve"> Distinct behavioural and network correlates of two interneuron types in prefrontal cortex. </w:t>
      </w:r>
      <w:r>
        <w:rPr>
          <w:rFonts w:eastAsiaTheme="minorEastAsia" w:cs="Century Schoolbook"/>
          <w:iCs/>
          <w:sz w:val="24"/>
        </w:rPr>
        <w:t>Nature</w:t>
      </w:r>
      <w:r>
        <w:rPr>
          <w:rFonts w:eastAsiaTheme="minorEastAsia" w:cs="Century Schoolbook"/>
          <w:i w:val="0"/>
          <w:sz w:val="24"/>
        </w:rPr>
        <w:t xml:space="preserve"> </w:t>
      </w:r>
      <w:r>
        <w:rPr>
          <w:rFonts w:eastAsiaTheme="minorEastAsia" w:cs="Century Schoolbook"/>
          <w:b/>
          <w:bCs/>
          <w:i w:val="0"/>
          <w:sz w:val="24"/>
        </w:rPr>
        <w:t>498,</w:t>
      </w:r>
      <w:r>
        <w:rPr>
          <w:rFonts w:eastAsiaTheme="minorEastAsia" w:cs="Century Schoolbook"/>
          <w:i w:val="0"/>
          <w:sz w:val="24"/>
        </w:rPr>
        <w:t xml:space="preserve"> 363–366 (2013).</w:t>
      </w:r>
    </w:p>
    <w:p w14:paraId="14574053"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48.</w:t>
      </w:r>
      <w:r>
        <w:rPr>
          <w:rFonts w:eastAsiaTheme="minorEastAsia" w:cs="Century Schoolbook"/>
          <w:i w:val="0"/>
          <w:sz w:val="24"/>
        </w:rPr>
        <w:tab/>
        <w:t xml:space="preserve">Tye, K. M. &amp; Deisseroth, K. Optogenetic investigation of neural circuits underlying brain disease in animal models. </w:t>
      </w:r>
      <w:r>
        <w:rPr>
          <w:rFonts w:eastAsiaTheme="minorEastAsia" w:cs="Century Schoolbook"/>
          <w:iCs/>
          <w:sz w:val="24"/>
        </w:rPr>
        <w:t>Nat Rev Neurosci</w:t>
      </w:r>
      <w:r>
        <w:rPr>
          <w:rFonts w:eastAsiaTheme="minorEastAsia" w:cs="Century Schoolbook"/>
          <w:i w:val="0"/>
          <w:sz w:val="24"/>
        </w:rPr>
        <w:t xml:space="preserve"> </w:t>
      </w:r>
      <w:r>
        <w:rPr>
          <w:rFonts w:eastAsiaTheme="minorEastAsia" w:cs="Century Schoolbook"/>
          <w:b/>
          <w:bCs/>
          <w:i w:val="0"/>
          <w:sz w:val="24"/>
        </w:rPr>
        <w:t>13,</w:t>
      </w:r>
      <w:r>
        <w:rPr>
          <w:rFonts w:eastAsiaTheme="minorEastAsia" w:cs="Century Schoolbook"/>
          <w:i w:val="0"/>
          <w:sz w:val="24"/>
        </w:rPr>
        <w:t xml:space="preserve"> 251–266 (2012).</w:t>
      </w:r>
    </w:p>
    <w:p w14:paraId="724B5E28"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49.</w:t>
      </w:r>
      <w:r>
        <w:rPr>
          <w:rFonts w:eastAsiaTheme="minorEastAsia" w:cs="Century Schoolbook"/>
          <w:i w:val="0"/>
          <w:sz w:val="24"/>
        </w:rPr>
        <w:tab/>
        <w:t xml:space="preserve">Xiu, J. </w:t>
      </w:r>
      <w:r>
        <w:rPr>
          <w:rFonts w:eastAsiaTheme="minorEastAsia" w:cs="Century Schoolbook"/>
          <w:iCs/>
          <w:sz w:val="24"/>
        </w:rPr>
        <w:t>et al.</w:t>
      </w:r>
      <w:r>
        <w:rPr>
          <w:rFonts w:eastAsiaTheme="minorEastAsia" w:cs="Century Schoolbook"/>
          <w:i w:val="0"/>
          <w:sz w:val="24"/>
        </w:rPr>
        <w:t xml:space="preserve"> Visualizing an emotional valence map in the limbic forebrain by TAI-FISH. </w:t>
      </w:r>
      <w:r>
        <w:rPr>
          <w:rFonts w:eastAsiaTheme="minorEastAsia" w:cs="Century Schoolbook"/>
          <w:iCs/>
          <w:sz w:val="24"/>
        </w:rPr>
        <w:t>Nat Neurosci</w:t>
      </w:r>
      <w:r>
        <w:rPr>
          <w:rFonts w:eastAsiaTheme="minorEastAsia" w:cs="Century Schoolbook"/>
          <w:i w:val="0"/>
          <w:sz w:val="24"/>
        </w:rPr>
        <w:t xml:space="preserve"> </w:t>
      </w:r>
      <w:r>
        <w:rPr>
          <w:rFonts w:eastAsiaTheme="minorEastAsia" w:cs="Century Schoolbook"/>
          <w:b/>
          <w:bCs/>
          <w:i w:val="0"/>
          <w:sz w:val="24"/>
        </w:rPr>
        <w:t>17,</w:t>
      </w:r>
      <w:r>
        <w:rPr>
          <w:rFonts w:eastAsiaTheme="minorEastAsia" w:cs="Century Schoolbook"/>
          <w:i w:val="0"/>
          <w:sz w:val="24"/>
        </w:rPr>
        <w:t xml:space="preserve"> 1552–1559 (2014).</w:t>
      </w:r>
    </w:p>
    <w:p w14:paraId="5068129A"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50.</w:t>
      </w:r>
      <w:r>
        <w:rPr>
          <w:rFonts w:eastAsiaTheme="minorEastAsia" w:cs="Century Schoolbook"/>
          <w:i w:val="0"/>
          <w:sz w:val="24"/>
        </w:rPr>
        <w:tab/>
        <w:t xml:space="preserve">Petrides, M. &amp; Pandya, D. N. Projections to the frontal cortex from the posterior parietal region in the rhesus monkey. </w:t>
      </w:r>
      <w:r>
        <w:rPr>
          <w:rFonts w:eastAsiaTheme="minorEastAsia" w:cs="Century Schoolbook"/>
          <w:iCs/>
          <w:sz w:val="24"/>
        </w:rPr>
        <w:t>J. Comp. Neurol.</w:t>
      </w:r>
      <w:r>
        <w:rPr>
          <w:rFonts w:eastAsiaTheme="minorEastAsia" w:cs="Century Schoolbook"/>
          <w:i w:val="0"/>
          <w:sz w:val="24"/>
        </w:rPr>
        <w:t xml:space="preserve"> </w:t>
      </w:r>
      <w:r>
        <w:rPr>
          <w:rFonts w:eastAsiaTheme="minorEastAsia" w:cs="Century Schoolbook"/>
          <w:b/>
          <w:bCs/>
          <w:i w:val="0"/>
          <w:sz w:val="24"/>
        </w:rPr>
        <w:t>228,</w:t>
      </w:r>
      <w:r>
        <w:rPr>
          <w:rFonts w:eastAsiaTheme="minorEastAsia" w:cs="Century Schoolbook"/>
          <w:i w:val="0"/>
          <w:sz w:val="24"/>
        </w:rPr>
        <w:t xml:space="preserve"> 105–116 (1984).</w:t>
      </w:r>
    </w:p>
    <w:p w14:paraId="439E7157"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51.</w:t>
      </w:r>
      <w:r>
        <w:rPr>
          <w:rFonts w:eastAsiaTheme="minorEastAsia" w:cs="Century Schoolbook"/>
          <w:i w:val="0"/>
          <w:sz w:val="24"/>
        </w:rPr>
        <w:tab/>
        <w:t xml:space="preserve">Cavada, C. &amp; Goldman-Rakic, P. S. Posterior parietal cortex in rhesus monkey: I. Parcellation of areas based on distinctive limbic and sensory corticocortical connections. </w:t>
      </w:r>
      <w:r>
        <w:rPr>
          <w:rFonts w:eastAsiaTheme="minorEastAsia" w:cs="Century Schoolbook"/>
          <w:iCs/>
          <w:sz w:val="24"/>
        </w:rPr>
        <w:t>J. Comp. Neurol.</w:t>
      </w:r>
      <w:r>
        <w:rPr>
          <w:rFonts w:eastAsiaTheme="minorEastAsia" w:cs="Century Schoolbook"/>
          <w:i w:val="0"/>
          <w:sz w:val="24"/>
        </w:rPr>
        <w:t xml:space="preserve"> </w:t>
      </w:r>
      <w:r>
        <w:rPr>
          <w:rFonts w:eastAsiaTheme="minorEastAsia" w:cs="Century Schoolbook"/>
          <w:b/>
          <w:bCs/>
          <w:i w:val="0"/>
          <w:sz w:val="24"/>
        </w:rPr>
        <w:t>287,</w:t>
      </w:r>
      <w:r>
        <w:rPr>
          <w:rFonts w:eastAsiaTheme="minorEastAsia" w:cs="Century Schoolbook"/>
          <w:i w:val="0"/>
          <w:sz w:val="24"/>
        </w:rPr>
        <w:t xml:space="preserve"> 393–421 (1989).</w:t>
      </w:r>
    </w:p>
    <w:p w14:paraId="306EF6D1"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52.</w:t>
      </w:r>
      <w:r>
        <w:rPr>
          <w:rFonts w:eastAsiaTheme="minorEastAsia" w:cs="Century Schoolbook"/>
          <w:i w:val="0"/>
          <w:sz w:val="24"/>
        </w:rPr>
        <w:tab/>
        <w:t xml:space="preserve">Andrews-Hanna, J. R., Smallwood, J. &amp; Spreng, R. N. The default network and self-generated thought: component processes, dynamic control, and clinical relevance. </w:t>
      </w:r>
      <w:r>
        <w:rPr>
          <w:rFonts w:eastAsiaTheme="minorEastAsia" w:cs="Century Schoolbook"/>
          <w:iCs/>
          <w:sz w:val="24"/>
        </w:rPr>
        <w:t>Ann. N.Y. Acad. Sci.</w:t>
      </w:r>
      <w:r>
        <w:rPr>
          <w:rFonts w:eastAsiaTheme="minorEastAsia" w:cs="Century Schoolbook"/>
          <w:i w:val="0"/>
          <w:sz w:val="24"/>
        </w:rPr>
        <w:t xml:space="preserve"> </w:t>
      </w:r>
      <w:r>
        <w:rPr>
          <w:rFonts w:eastAsiaTheme="minorEastAsia" w:cs="Century Schoolbook"/>
          <w:b/>
          <w:bCs/>
          <w:i w:val="0"/>
          <w:sz w:val="24"/>
        </w:rPr>
        <w:t>1316,</w:t>
      </w:r>
      <w:r>
        <w:rPr>
          <w:rFonts w:eastAsiaTheme="minorEastAsia" w:cs="Century Schoolbook"/>
          <w:i w:val="0"/>
          <w:sz w:val="24"/>
        </w:rPr>
        <w:t xml:space="preserve"> 29–52 (2014).</w:t>
      </w:r>
    </w:p>
    <w:p w14:paraId="2BFF6C18"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53.</w:t>
      </w:r>
      <w:r>
        <w:rPr>
          <w:rFonts w:eastAsiaTheme="minorEastAsia" w:cs="Century Schoolbook"/>
          <w:i w:val="0"/>
          <w:sz w:val="24"/>
        </w:rPr>
        <w:tab/>
        <w:t xml:space="preserve">Flinker, A. </w:t>
      </w:r>
      <w:r>
        <w:rPr>
          <w:rFonts w:eastAsiaTheme="minorEastAsia" w:cs="Century Schoolbook"/>
          <w:iCs/>
          <w:sz w:val="24"/>
        </w:rPr>
        <w:t>et al.</w:t>
      </w:r>
      <w:r>
        <w:rPr>
          <w:rFonts w:eastAsiaTheme="minorEastAsia" w:cs="Century Schoolbook"/>
          <w:i w:val="0"/>
          <w:sz w:val="24"/>
        </w:rPr>
        <w:t xml:space="preserve"> Redefining the role of Broca's area in speech. </w:t>
      </w:r>
      <w:r>
        <w:rPr>
          <w:rFonts w:eastAsiaTheme="minorEastAsia" w:cs="Century Schoolbook"/>
          <w:iCs/>
          <w:sz w:val="24"/>
        </w:rPr>
        <w:t>Proc. Natl. Acad. Sci. U.S.A.</w:t>
      </w:r>
      <w:r>
        <w:rPr>
          <w:rFonts w:eastAsiaTheme="minorEastAsia" w:cs="Century Schoolbook"/>
          <w:i w:val="0"/>
          <w:sz w:val="24"/>
        </w:rPr>
        <w:t xml:space="preserve"> </w:t>
      </w:r>
      <w:r>
        <w:rPr>
          <w:rFonts w:eastAsiaTheme="minorEastAsia" w:cs="Century Schoolbook"/>
          <w:b/>
          <w:bCs/>
          <w:i w:val="0"/>
          <w:sz w:val="24"/>
        </w:rPr>
        <w:t>112,</w:t>
      </w:r>
      <w:r>
        <w:rPr>
          <w:rFonts w:eastAsiaTheme="minorEastAsia" w:cs="Century Schoolbook"/>
          <w:i w:val="0"/>
          <w:sz w:val="24"/>
        </w:rPr>
        <w:t xml:space="preserve"> 2871–2875 (2015).</w:t>
      </w:r>
    </w:p>
    <w:p w14:paraId="00E2A918"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54.</w:t>
      </w:r>
      <w:r>
        <w:rPr>
          <w:rFonts w:eastAsiaTheme="minorEastAsia" w:cs="Century Schoolbook"/>
          <w:i w:val="0"/>
          <w:sz w:val="24"/>
        </w:rPr>
        <w:tab/>
        <w:t xml:space="preserve">Badre, D. &amp; Wagner, A. D. Left ventrolateral prefrontal cortex and the cognitive control of memory. </w:t>
      </w:r>
      <w:r>
        <w:rPr>
          <w:rFonts w:eastAsiaTheme="minorEastAsia" w:cs="Century Schoolbook"/>
          <w:iCs/>
          <w:sz w:val="24"/>
        </w:rPr>
        <w:t>Neuropsychologia</w:t>
      </w:r>
      <w:r>
        <w:rPr>
          <w:rFonts w:eastAsiaTheme="minorEastAsia" w:cs="Century Schoolbook"/>
          <w:i w:val="0"/>
          <w:sz w:val="24"/>
        </w:rPr>
        <w:t xml:space="preserve"> </w:t>
      </w:r>
      <w:r>
        <w:rPr>
          <w:rFonts w:eastAsiaTheme="minorEastAsia" w:cs="Century Schoolbook"/>
          <w:b/>
          <w:bCs/>
          <w:i w:val="0"/>
          <w:sz w:val="24"/>
        </w:rPr>
        <w:t>45,</w:t>
      </w:r>
      <w:r>
        <w:rPr>
          <w:rFonts w:eastAsiaTheme="minorEastAsia" w:cs="Century Schoolbook"/>
          <w:i w:val="0"/>
          <w:sz w:val="24"/>
        </w:rPr>
        <w:t xml:space="preserve"> 2883–2901 (2007).</w:t>
      </w:r>
    </w:p>
    <w:p w14:paraId="127D9F11"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55.</w:t>
      </w:r>
      <w:r>
        <w:rPr>
          <w:rFonts w:eastAsiaTheme="minorEastAsia" w:cs="Century Schoolbook"/>
          <w:i w:val="0"/>
          <w:sz w:val="24"/>
        </w:rPr>
        <w:tab/>
        <w:t xml:space="preserve">Snyder, H. R., Banich, M. T. &amp; Munakata, Y. Choosing our words: retrieval and selection processes recruit shared neural substrates in left ventrolateral prefrontal cortex. </w:t>
      </w:r>
      <w:r>
        <w:rPr>
          <w:rFonts w:eastAsiaTheme="minorEastAsia" w:cs="Century Schoolbook"/>
          <w:iCs/>
          <w:sz w:val="24"/>
        </w:rPr>
        <w:t>Journal of Cognitive Neuroscience</w:t>
      </w:r>
      <w:r>
        <w:rPr>
          <w:rFonts w:eastAsiaTheme="minorEastAsia" w:cs="Century Schoolbook"/>
          <w:i w:val="0"/>
          <w:sz w:val="24"/>
        </w:rPr>
        <w:t xml:space="preserve"> </w:t>
      </w:r>
      <w:r>
        <w:rPr>
          <w:rFonts w:eastAsiaTheme="minorEastAsia" w:cs="Century Schoolbook"/>
          <w:b/>
          <w:bCs/>
          <w:i w:val="0"/>
          <w:sz w:val="24"/>
        </w:rPr>
        <w:t>23,</w:t>
      </w:r>
      <w:r>
        <w:rPr>
          <w:rFonts w:eastAsiaTheme="minorEastAsia" w:cs="Century Schoolbook"/>
          <w:i w:val="0"/>
          <w:sz w:val="24"/>
        </w:rPr>
        <w:t xml:space="preserve"> 3470–3482 (2011).</w:t>
      </w:r>
    </w:p>
    <w:p w14:paraId="784BFC21"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56.</w:t>
      </w:r>
      <w:r>
        <w:rPr>
          <w:rFonts w:eastAsiaTheme="minorEastAsia" w:cs="Century Schoolbook"/>
          <w:i w:val="0"/>
          <w:sz w:val="24"/>
        </w:rPr>
        <w:tab/>
        <w:t xml:space="preserve">Eickhoff, S. B. </w:t>
      </w:r>
      <w:r>
        <w:rPr>
          <w:rFonts w:eastAsiaTheme="minorEastAsia" w:cs="Century Schoolbook"/>
          <w:iCs/>
          <w:sz w:val="24"/>
        </w:rPr>
        <w:t>et al.</w:t>
      </w:r>
      <w:r>
        <w:rPr>
          <w:rFonts w:eastAsiaTheme="minorEastAsia" w:cs="Century Schoolbook"/>
          <w:i w:val="0"/>
          <w:sz w:val="24"/>
        </w:rPr>
        <w:t xml:space="preserve"> Assignment of functional activations to probabilistic cytoarchitectonic areas revisited. </w:t>
      </w:r>
      <w:r>
        <w:rPr>
          <w:rFonts w:eastAsiaTheme="minorEastAsia" w:cs="Century Schoolbook"/>
          <w:iCs/>
          <w:sz w:val="24"/>
        </w:rPr>
        <w:t>NeuroImage</w:t>
      </w:r>
      <w:r>
        <w:rPr>
          <w:rFonts w:eastAsiaTheme="minorEastAsia" w:cs="Century Schoolbook"/>
          <w:i w:val="0"/>
          <w:sz w:val="24"/>
        </w:rPr>
        <w:t xml:space="preserve"> </w:t>
      </w:r>
      <w:r>
        <w:rPr>
          <w:rFonts w:eastAsiaTheme="minorEastAsia" w:cs="Century Schoolbook"/>
          <w:b/>
          <w:bCs/>
          <w:i w:val="0"/>
          <w:sz w:val="24"/>
        </w:rPr>
        <w:t>36,</w:t>
      </w:r>
      <w:r>
        <w:rPr>
          <w:rFonts w:eastAsiaTheme="minorEastAsia" w:cs="Century Schoolbook"/>
          <w:i w:val="0"/>
          <w:sz w:val="24"/>
        </w:rPr>
        <w:t xml:space="preserve"> 511–521 (2007).</w:t>
      </w:r>
    </w:p>
    <w:p w14:paraId="16148918"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57.</w:t>
      </w:r>
      <w:r>
        <w:rPr>
          <w:rFonts w:eastAsiaTheme="minorEastAsia" w:cs="Century Schoolbook"/>
          <w:i w:val="0"/>
          <w:sz w:val="24"/>
        </w:rPr>
        <w:tab/>
        <w:t xml:space="preserve">Baddeley, A. Working memory: looking back and looking forward. </w:t>
      </w:r>
      <w:r>
        <w:rPr>
          <w:rFonts w:eastAsiaTheme="minorEastAsia" w:cs="Century Schoolbook"/>
          <w:iCs/>
          <w:sz w:val="24"/>
        </w:rPr>
        <w:t>Nat Rev Neurosci</w:t>
      </w:r>
      <w:r>
        <w:rPr>
          <w:rFonts w:eastAsiaTheme="minorEastAsia" w:cs="Century Schoolbook"/>
          <w:i w:val="0"/>
          <w:sz w:val="24"/>
        </w:rPr>
        <w:t xml:space="preserve"> </w:t>
      </w:r>
      <w:r>
        <w:rPr>
          <w:rFonts w:eastAsiaTheme="minorEastAsia" w:cs="Century Schoolbook"/>
          <w:b/>
          <w:bCs/>
          <w:i w:val="0"/>
          <w:sz w:val="24"/>
        </w:rPr>
        <w:t>4,</w:t>
      </w:r>
      <w:r>
        <w:rPr>
          <w:rFonts w:eastAsiaTheme="minorEastAsia" w:cs="Century Schoolbook"/>
          <w:i w:val="0"/>
          <w:sz w:val="24"/>
        </w:rPr>
        <w:t xml:space="preserve"> 829–839 (2003).</w:t>
      </w:r>
    </w:p>
    <w:p w14:paraId="2CDC2CC5"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58.</w:t>
      </w:r>
      <w:r>
        <w:rPr>
          <w:rFonts w:eastAsiaTheme="minorEastAsia" w:cs="Century Schoolbook"/>
          <w:i w:val="0"/>
          <w:sz w:val="24"/>
        </w:rPr>
        <w:tab/>
        <w:t xml:space="preserve">Curtis, C. E. &amp; Lee, D. Beyond working memory: the role of persistent activity in decision making. </w:t>
      </w:r>
      <w:r>
        <w:rPr>
          <w:rFonts w:eastAsiaTheme="minorEastAsia" w:cs="Century Schoolbook"/>
          <w:iCs/>
          <w:sz w:val="24"/>
        </w:rPr>
        <w:t>Trends in Cognitive Sciences</w:t>
      </w:r>
      <w:r>
        <w:rPr>
          <w:rFonts w:eastAsiaTheme="minorEastAsia" w:cs="Century Schoolbook"/>
          <w:i w:val="0"/>
          <w:sz w:val="24"/>
        </w:rPr>
        <w:t xml:space="preserve"> </w:t>
      </w:r>
      <w:r>
        <w:rPr>
          <w:rFonts w:eastAsiaTheme="minorEastAsia" w:cs="Century Schoolbook"/>
          <w:b/>
          <w:bCs/>
          <w:i w:val="0"/>
          <w:sz w:val="24"/>
        </w:rPr>
        <w:t>14,</w:t>
      </w:r>
      <w:r>
        <w:rPr>
          <w:rFonts w:eastAsiaTheme="minorEastAsia" w:cs="Century Schoolbook"/>
          <w:i w:val="0"/>
          <w:sz w:val="24"/>
        </w:rPr>
        <w:t xml:space="preserve"> 216–222 (2010).</w:t>
      </w:r>
    </w:p>
    <w:p w14:paraId="15AE4D3F"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59.</w:t>
      </w:r>
      <w:r>
        <w:rPr>
          <w:rFonts w:eastAsiaTheme="minorEastAsia" w:cs="Century Schoolbook"/>
          <w:i w:val="0"/>
          <w:sz w:val="24"/>
        </w:rPr>
        <w:tab/>
        <w:t xml:space="preserve">Postle, B. R. in </w:t>
      </w:r>
      <w:r>
        <w:rPr>
          <w:rFonts w:eastAsiaTheme="minorEastAsia" w:cs="Century Schoolbook"/>
          <w:iCs/>
          <w:sz w:val="24"/>
        </w:rPr>
        <w:t>Prefrontal Cortex as an Executive, Emotional and Social Brain</w:t>
      </w:r>
      <w:r>
        <w:rPr>
          <w:rFonts w:eastAsiaTheme="minorEastAsia" w:cs="Century Schoolbook"/>
          <w:i w:val="0"/>
          <w:sz w:val="24"/>
        </w:rPr>
        <w:t xml:space="preserve"> (ed. Watanabe, M.) (2016).</w:t>
      </w:r>
    </w:p>
    <w:p w14:paraId="5AD62EE5"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60.</w:t>
      </w:r>
      <w:r>
        <w:rPr>
          <w:rFonts w:eastAsiaTheme="minorEastAsia" w:cs="Century Schoolbook"/>
          <w:i w:val="0"/>
          <w:sz w:val="24"/>
        </w:rPr>
        <w:tab/>
        <w:t xml:space="preserve">Badre, D. Cognitive control, hierarchy, and the rostro–caudal organization of the frontal lobes. </w:t>
      </w:r>
      <w:r>
        <w:rPr>
          <w:rFonts w:eastAsiaTheme="minorEastAsia" w:cs="Century Schoolbook"/>
          <w:iCs/>
          <w:sz w:val="24"/>
        </w:rPr>
        <w:t>Trends in Cognitive Sciences</w:t>
      </w:r>
      <w:r>
        <w:rPr>
          <w:rFonts w:eastAsiaTheme="minorEastAsia" w:cs="Century Schoolbook"/>
          <w:i w:val="0"/>
          <w:sz w:val="24"/>
        </w:rPr>
        <w:t xml:space="preserve"> </w:t>
      </w:r>
      <w:r>
        <w:rPr>
          <w:rFonts w:eastAsiaTheme="minorEastAsia" w:cs="Century Schoolbook"/>
          <w:b/>
          <w:bCs/>
          <w:i w:val="0"/>
          <w:sz w:val="24"/>
        </w:rPr>
        <w:t>12,</w:t>
      </w:r>
      <w:r>
        <w:rPr>
          <w:rFonts w:eastAsiaTheme="minorEastAsia" w:cs="Century Schoolbook"/>
          <w:i w:val="0"/>
          <w:sz w:val="24"/>
        </w:rPr>
        <w:t xml:space="preserve"> 193–200 (2008).</w:t>
      </w:r>
    </w:p>
    <w:p w14:paraId="65D1EC31"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61.</w:t>
      </w:r>
      <w:r>
        <w:rPr>
          <w:rFonts w:eastAsiaTheme="minorEastAsia" w:cs="Century Schoolbook"/>
          <w:i w:val="0"/>
          <w:sz w:val="24"/>
        </w:rPr>
        <w:tab/>
        <w:t xml:space="preserve">Ashburner, M. </w:t>
      </w:r>
      <w:r>
        <w:rPr>
          <w:rFonts w:eastAsiaTheme="minorEastAsia" w:cs="Century Schoolbook"/>
          <w:iCs/>
          <w:sz w:val="24"/>
        </w:rPr>
        <w:t>et al.</w:t>
      </w:r>
      <w:r>
        <w:rPr>
          <w:rFonts w:eastAsiaTheme="minorEastAsia" w:cs="Century Schoolbook"/>
          <w:i w:val="0"/>
          <w:sz w:val="24"/>
        </w:rPr>
        <w:t xml:space="preserve"> Gene ontology: tool for the unification of biology. The Gene Ontology Consortium. </w:t>
      </w:r>
      <w:r>
        <w:rPr>
          <w:rFonts w:eastAsiaTheme="minorEastAsia" w:cs="Century Schoolbook"/>
          <w:iCs/>
          <w:sz w:val="24"/>
        </w:rPr>
        <w:t>Nat. Genet.</w:t>
      </w:r>
      <w:r>
        <w:rPr>
          <w:rFonts w:eastAsiaTheme="minorEastAsia" w:cs="Century Schoolbook"/>
          <w:i w:val="0"/>
          <w:sz w:val="24"/>
        </w:rPr>
        <w:t xml:space="preserve"> </w:t>
      </w:r>
      <w:r>
        <w:rPr>
          <w:rFonts w:eastAsiaTheme="minorEastAsia" w:cs="Century Schoolbook"/>
          <w:b/>
          <w:bCs/>
          <w:i w:val="0"/>
          <w:sz w:val="24"/>
        </w:rPr>
        <w:t>25,</w:t>
      </w:r>
      <w:r>
        <w:rPr>
          <w:rFonts w:eastAsiaTheme="minorEastAsia" w:cs="Century Schoolbook"/>
          <w:i w:val="0"/>
          <w:sz w:val="24"/>
        </w:rPr>
        <w:t xml:space="preserve"> 25–29 (2000).</w:t>
      </w:r>
    </w:p>
    <w:p w14:paraId="415F0E4F"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62.</w:t>
      </w:r>
      <w:r>
        <w:rPr>
          <w:rFonts w:eastAsiaTheme="minorEastAsia" w:cs="Century Schoolbook"/>
          <w:i w:val="0"/>
          <w:sz w:val="24"/>
        </w:rPr>
        <w:tab/>
        <w:t xml:space="preserve">Poldrack, R. A. </w:t>
      </w:r>
      <w:r>
        <w:rPr>
          <w:rFonts w:eastAsiaTheme="minorEastAsia" w:cs="Century Schoolbook"/>
          <w:iCs/>
          <w:sz w:val="24"/>
        </w:rPr>
        <w:t>et al.</w:t>
      </w:r>
      <w:r>
        <w:rPr>
          <w:rFonts w:eastAsiaTheme="minorEastAsia" w:cs="Century Schoolbook"/>
          <w:i w:val="0"/>
          <w:sz w:val="24"/>
        </w:rPr>
        <w:t xml:space="preserve"> The cognitive atlas: toward a knowledge foundation for cognitive neuroscience. </w:t>
      </w:r>
      <w:r>
        <w:rPr>
          <w:rFonts w:eastAsiaTheme="minorEastAsia" w:cs="Century Schoolbook"/>
          <w:iCs/>
          <w:sz w:val="24"/>
        </w:rPr>
        <w:t>Front Neuroinform</w:t>
      </w:r>
      <w:r>
        <w:rPr>
          <w:rFonts w:eastAsiaTheme="minorEastAsia" w:cs="Century Schoolbook"/>
          <w:i w:val="0"/>
          <w:sz w:val="24"/>
        </w:rPr>
        <w:t xml:space="preserve"> </w:t>
      </w:r>
      <w:r>
        <w:rPr>
          <w:rFonts w:eastAsiaTheme="minorEastAsia" w:cs="Century Schoolbook"/>
          <w:b/>
          <w:bCs/>
          <w:i w:val="0"/>
          <w:sz w:val="24"/>
        </w:rPr>
        <w:t>5,</w:t>
      </w:r>
      <w:r>
        <w:rPr>
          <w:rFonts w:eastAsiaTheme="minorEastAsia" w:cs="Century Schoolbook"/>
          <w:i w:val="0"/>
          <w:sz w:val="24"/>
        </w:rPr>
        <w:t xml:space="preserve"> 17 (2011).</w:t>
      </w:r>
    </w:p>
    <w:p w14:paraId="76B4C5DC"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63.</w:t>
      </w:r>
      <w:r>
        <w:rPr>
          <w:rFonts w:eastAsiaTheme="minorEastAsia" w:cs="Century Schoolbook"/>
          <w:i w:val="0"/>
          <w:sz w:val="24"/>
        </w:rPr>
        <w:tab/>
        <w:t xml:space="preserve">Salimi-Khorshidi, G., Smith, S. M., Keltner, J. R., Wager, T. D. &amp; Nichols, T. E. Meta-analysis of neuroimaging data: a comparison of image-based and coordinate-based pooling of studies. </w:t>
      </w:r>
      <w:r>
        <w:rPr>
          <w:rFonts w:eastAsiaTheme="minorEastAsia" w:cs="Century Schoolbook"/>
          <w:iCs/>
          <w:sz w:val="24"/>
        </w:rPr>
        <w:t>NeuroImage</w:t>
      </w:r>
      <w:r>
        <w:rPr>
          <w:rFonts w:eastAsiaTheme="minorEastAsia" w:cs="Century Schoolbook"/>
          <w:i w:val="0"/>
          <w:sz w:val="24"/>
        </w:rPr>
        <w:t xml:space="preserve"> </w:t>
      </w:r>
      <w:r>
        <w:rPr>
          <w:rFonts w:eastAsiaTheme="minorEastAsia" w:cs="Century Schoolbook"/>
          <w:b/>
          <w:bCs/>
          <w:i w:val="0"/>
          <w:sz w:val="24"/>
        </w:rPr>
        <w:t>45,</w:t>
      </w:r>
      <w:r>
        <w:rPr>
          <w:rFonts w:eastAsiaTheme="minorEastAsia" w:cs="Century Schoolbook"/>
          <w:i w:val="0"/>
          <w:sz w:val="24"/>
        </w:rPr>
        <w:t xml:space="preserve"> 810–823 (2009).</w:t>
      </w:r>
    </w:p>
    <w:p w14:paraId="10178EF9"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64.</w:t>
      </w:r>
      <w:r>
        <w:rPr>
          <w:rFonts w:eastAsiaTheme="minorEastAsia" w:cs="Century Schoolbook"/>
          <w:i w:val="0"/>
          <w:sz w:val="24"/>
        </w:rPr>
        <w:tab/>
        <w:t xml:space="preserve">Gorgolewski, K. J. </w:t>
      </w:r>
      <w:r>
        <w:rPr>
          <w:rFonts w:eastAsiaTheme="minorEastAsia" w:cs="Century Schoolbook"/>
          <w:iCs/>
          <w:sz w:val="24"/>
        </w:rPr>
        <w:t>et al.</w:t>
      </w:r>
      <w:r>
        <w:rPr>
          <w:rFonts w:eastAsiaTheme="minorEastAsia" w:cs="Century Schoolbook"/>
          <w:i w:val="0"/>
          <w:sz w:val="24"/>
        </w:rPr>
        <w:t xml:space="preserve"> NeuroVault.org: a web-based repository for collecting and sharing unthresholded statistical maps of the human brain. </w:t>
      </w:r>
      <w:r>
        <w:rPr>
          <w:rFonts w:eastAsiaTheme="minorEastAsia" w:cs="Century Schoolbook"/>
          <w:iCs/>
          <w:sz w:val="24"/>
        </w:rPr>
        <w:t>Front Neuroinform</w:t>
      </w:r>
      <w:r>
        <w:rPr>
          <w:rFonts w:eastAsiaTheme="minorEastAsia" w:cs="Century Schoolbook"/>
          <w:i w:val="0"/>
          <w:sz w:val="24"/>
        </w:rPr>
        <w:t xml:space="preserve"> </w:t>
      </w:r>
      <w:r>
        <w:rPr>
          <w:rFonts w:eastAsiaTheme="minorEastAsia" w:cs="Century Schoolbook"/>
          <w:b/>
          <w:bCs/>
          <w:i w:val="0"/>
          <w:sz w:val="24"/>
        </w:rPr>
        <w:t>9,</w:t>
      </w:r>
      <w:r>
        <w:rPr>
          <w:rFonts w:eastAsiaTheme="minorEastAsia" w:cs="Century Schoolbook"/>
          <w:i w:val="0"/>
          <w:sz w:val="24"/>
        </w:rPr>
        <w:t xml:space="preserve"> 8 (2015).</w:t>
      </w:r>
    </w:p>
    <w:p w14:paraId="72D49848"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65.</w:t>
      </w:r>
      <w:r>
        <w:rPr>
          <w:rFonts w:eastAsiaTheme="minorEastAsia" w:cs="Century Schoolbook"/>
          <w:i w:val="0"/>
          <w:sz w:val="24"/>
        </w:rPr>
        <w:tab/>
        <w:t xml:space="preserve">Pedregosa, F. </w:t>
      </w:r>
      <w:r>
        <w:rPr>
          <w:rFonts w:eastAsiaTheme="minorEastAsia" w:cs="Century Schoolbook"/>
          <w:iCs/>
          <w:sz w:val="24"/>
        </w:rPr>
        <w:t>et al.</w:t>
      </w:r>
      <w:r>
        <w:rPr>
          <w:rFonts w:eastAsiaTheme="minorEastAsia" w:cs="Century Schoolbook"/>
          <w:i w:val="0"/>
          <w:sz w:val="24"/>
        </w:rPr>
        <w:t xml:space="preserve"> Scikit-learn: Machine Learning in Python. </w:t>
      </w:r>
      <w:r>
        <w:rPr>
          <w:rFonts w:eastAsiaTheme="minorEastAsia" w:cs="Century Schoolbook"/>
          <w:iCs/>
          <w:sz w:val="24"/>
        </w:rPr>
        <w:t>Journal of Machine Learning Research</w:t>
      </w:r>
      <w:r>
        <w:rPr>
          <w:rFonts w:eastAsiaTheme="minorEastAsia" w:cs="Century Schoolbook"/>
          <w:i w:val="0"/>
          <w:sz w:val="24"/>
        </w:rPr>
        <w:t xml:space="preserve"> </w:t>
      </w:r>
      <w:r>
        <w:rPr>
          <w:rFonts w:eastAsiaTheme="minorEastAsia" w:cs="Century Schoolbook"/>
          <w:b/>
          <w:bCs/>
          <w:i w:val="0"/>
          <w:sz w:val="24"/>
        </w:rPr>
        <w:t>12,</w:t>
      </w:r>
      <w:r>
        <w:rPr>
          <w:rFonts w:eastAsiaTheme="minorEastAsia" w:cs="Century Schoolbook"/>
          <w:i w:val="0"/>
          <w:sz w:val="24"/>
        </w:rPr>
        <w:t xml:space="preserve"> 2825–2830 (2011).</w:t>
      </w:r>
    </w:p>
    <w:p w14:paraId="60E2FA57"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66.</w:t>
      </w:r>
      <w:r>
        <w:rPr>
          <w:rFonts w:eastAsiaTheme="minorEastAsia" w:cs="Century Schoolbook"/>
          <w:i w:val="0"/>
          <w:sz w:val="24"/>
        </w:rPr>
        <w:tab/>
        <w:t xml:space="preserve">Thirion, B., Varoquaux, G., Dohmatob, E. &amp; Poline, J.-B. Which fMRI clustering gives good brain parcellations? </w:t>
      </w:r>
      <w:r>
        <w:rPr>
          <w:rFonts w:eastAsiaTheme="minorEastAsia" w:cs="Century Schoolbook"/>
          <w:iCs/>
          <w:sz w:val="24"/>
        </w:rPr>
        <w:t>Front. Neurosci.</w:t>
      </w:r>
      <w:r>
        <w:rPr>
          <w:rFonts w:eastAsiaTheme="minorEastAsia" w:cs="Century Schoolbook"/>
          <w:i w:val="0"/>
          <w:sz w:val="24"/>
        </w:rPr>
        <w:t xml:space="preserve"> </w:t>
      </w:r>
      <w:r>
        <w:rPr>
          <w:rFonts w:eastAsiaTheme="minorEastAsia" w:cs="Century Schoolbook"/>
          <w:b/>
          <w:bCs/>
          <w:i w:val="0"/>
          <w:sz w:val="24"/>
        </w:rPr>
        <w:t>8,</w:t>
      </w:r>
      <w:r>
        <w:rPr>
          <w:rFonts w:eastAsiaTheme="minorEastAsia" w:cs="Century Schoolbook"/>
          <w:i w:val="0"/>
          <w:sz w:val="24"/>
        </w:rPr>
        <w:t xml:space="preserve"> 169 (2014).</w:t>
      </w:r>
    </w:p>
    <w:p w14:paraId="7EAAC2EE"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67.</w:t>
      </w:r>
      <w:r>
        <w:rPr>
          <w:rFonts w:eastAsiaTheme="minorEastAsia" w:cs="Century Schoolbook"/>
          <w:i w:val="0"/>
          <w:sz w:val="24"/>
        </w:rPr>
        <w:tab/>
        <w:t xml:space="preserve">Müllner, D. fastcluster: Fast hierarchical, agglomerative clustering routines for R and Python. </w:t>
      </w:r>
      <w:r>
        <w:rPr>
          <w:rFonts w:eastAsiaTheme="minorEastAsia" w:cs="Century Schoolbook"/>
          <w:iCs/>
          <w:sz w:val="24"/>
        </w:rPr>
        <w:t>Journal of Statistical Software</w:t>
      </w:r>
      <w:r>
        <w:rPr>
          <w:rFonts w:eastAsiaTheme="minorEastAsia" w:cs="Century Schoolbook"/>
          <w:i w:val="0"/>
          <w:sz w:val="24"/>
        </w:rPr>
        <w:t xml:space="preserve"> (2013).</w:t>
      </w:r>
    </w:p>
    <w:p w14:paraId="780510CE"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68.</w:t>
      </w:r>
      <w:r>
        <w:rPr>
          <w:rFonts w:eastAsiaTheme="minorEastAsia" w:cs="Century Schoolbook"/>
          <w:i w:val="0"/>
          <w:sz w:val="24"/>
        </w:rPr>
        <w:tab/>
        <w:t>Androutsopoulos, I., Koutsias, J., Chandrinos, K. V., Paliouras, G. &amp; Spyropoulos, C. D. An evaluation of Naive Bayesian anti-spam filtering. (2000).</w:t>
      </w:r>
    </w:p>
    <w:p w14:paraId="7562A1D9" w14:textId="77777777" w:rsidR="00132E8A" w:rsidRDefault="00132E8A" w:rsidP="00132E8A">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69.</w:t>
      </w:r>
      <w:r>
        <w:rPr>
          <w:rFonts w:eastAsiaTheme="minorEastAsia" w:cs="Century Schoolbook"/>
          <w:i w:val="0"/>
          <w:sz w:val="24"/>
        </w:rPr>
        <w:tab/>
        <w:t xml:space="preserve">Jeni, L. A., Cohn, J. F. &amp; La Torre, De, F. Facing Imbalanced Data--Recommendations for the Use of Performance Metrics. in </w:t>
      </w:r>
      <w:r>
        <w:rPr>
          <w:rFonts w:eastAsiaTheme="minorEastAsia" w:cs="Century Schoolbook"/>
          <w:b/>
          <w:bCs/>
          <w:i w:val="0"/>
          <w:sz w:val="24"/>
        </w:rPr>
        <w:t>2013,</w:t>
      </w:r>
      <w:r>
        <w:rPr>
          <w:rFonts w:eastAsiaTheme="minorEastAsia" w:cs="Century Schoolbook"/>
          <w:i w:val="0"/>
          <w:sz w:val="24"/>
        </w:rPr>
        <w:t xml:space="preserve"> 245–251 (IEEE, 2013).</w:t>
      </w:r>
    </w:p>
    <w:p w14:paraId="5BF1E334" w14:textId="003E1B8A" w:rsidR="006D6FD3" w:rsidRPr="00055A4D" w:rsidRDefault="00195259" w:rsidP="00132E8A">
      <w:pPr>
        <w:widowControl w:val="0"/>
        <w:tabs>
          <w:tab w:val="left" w:pos="640"/>
        </w:tabs>
        <w:overflowPunct/>
        <w:ind w:left="640" w:hanging="640"/>
        <w:rPr>
          <w:i w:val="0"/>
          <w:sz w:val="24"/>
        </w:rPr>
      </w:pPr>
      <w:r w:rsidRPr="00055A4D">
        <w:rPr>
          <w:i w:val="0"/>
          <w:sz w:val="24"/>
        </w:rPr>
        <w:fldChar w:fldCharType="end"/>
      </w:r>
    </w:p>
    <w:sectPr w:rsidR="006D6FD3" w:rsidRPr="00055A4D" w:rsidSect="00BC2C3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36" w:author="Tal Yarkoni" w:date="2016-10-20T15:14:00Z" w:initials="TY">
    <w:p w14:paraId="359F26BF" w14:textId="77777777" w:rsidR="00D63225" w:rsidRDefault="00D63225">
      <w:pPr>
        <w:pStyle w:val="CommentText"/>
      </w:pPr>
      <w:r>
        <w:rPr>
          <w:rStyle w:val="CommentReference"/>
        </w:rPr>
        <w:annotationRef/>
      </w:r>
      <w:r>
        <w:t xml:space="preserve"> I worry that the logic here is a bit circular. We start out by calling this broad network “default” because it looks like the default network, but then we argue “see, look how far forward the default network extends”. I think an alternative way to explain these results is to say that this is only a so-so match to the canonical default network, so it’s not surprising if some parts of it fall outside. This semantic IFG region, in particular, is sort of ambiguous in my book, in that parts of it tend to positively activate, while others don’t. I don’t see anything wrong with saying that—i.e.,</w:t>
      </w:r>
      <w:r w:rsidR="00CD1F7B">
        <w:t xml:space="preserve"> something like</w:t>
      </w:r>
      <w:r>
        <w:t xml:space="preserve"> “</w:t>
      </w:r>
      <w:proofErr w:type="gramStart"/>
      <w:r>
        <w:t>IFG[</w:t>
      </w:r>
      <w:proofErr w:type="gramEnd"/>
      <w:r>
        <w:t xml:space="preserve">L] overlaps only partially with the canonical default network, </w:t>
      </w:r>
      <w:r w:rsidR="00CD1F7B">
        <w:t>and extends into nearby regions often associated with language processing.”</w:t>
      </w:r>
      <w:r>
        <w:t xml:space="preserve"> </w:t>
      </w:r>
    </w:p>
    <w:p w14:paraId="359E4BCC" w14:textId="77777777" w:rsidR="00166429" w:rsidRDefault="00166429">
      <w:pPr>
        <w:pStyle w:val="CommentText"/>
      </w:pPr>
    </w:p>
    <w:p w14:paraId="5C02D0E1" w14:textId="025DAFF6" w:rsidR="00166429" w:rsidRDefault="00166429">
      <w:pPr>
        <w:pStyle w:val="CommentText"/>
      </w:pPr>
      <w:r>
        <w:t>Edit: I see you basically said this same thing below, so maybe just drop the sentence beginning with “Although…” here.</w:t>
      </w:r>
    </w:p>
  </w:comment>
  <w:comment w:id="248" w:author="Tal Yarkoni" w:date="2016-10-20T15:16:00Z" w:initials="TY">
    <w:p w14:paraId="706D5B2C" w14:textId="7BF8E647" w:rsidR="00147662" w:rsidRDefault="00147662">
      <w:pPr>
        <w:pStyle w:val="CommentText"/>
      </w:pPr>
      <w:ins w:id="251" w:author="Tal Yarkoni" w:date="2016-10-20T15:16:00Z">
        <w:r>
          <w:rPr>
            <w:rStyle w:val="CommentReference"/>
          </w:rPr>
          <w:annotationRef/>
        </w:r>
      </w:ins>
      <w:r>
        <w:t xml:space="preserve">Maybe cite some of the </w:t>
      </w:r>
      <w:proofErr w:type="spellStart"/>
      <w:r>
        <w:t>Aron</w:t>
      </w:r>
      <w:proofErr w:type="spellEnd"/>
      <w:r>
        <w:t xml:space="preserve"> work here, since they’ve argued as much. You can also cite Rubin et al. (submitted), since it should be accepted soon, and we extract a nice right-lateralized inhibition topic</w:t>
      </w:r>
    </w:p>
  </w:comment>
  <w:comment w:id="252" w:author="Tal Yarkoni" w:date="2016-10-20T15:18:00Z" w:initials="TY">
    <w:p w14:paraId="7239F4A6" w14:textId="1827FB11" w:rsidR="00730A5F" w:rsidRDefault="00730A5F">
      <w:pPr>
        <w:pStyle w:val="CommentText"/>
      </w:pPr>
      <w:r>
        <w:rPr>
          <w:rStyle w:val="CommentReference"/>
        </w:rPr>
        <w:annotationRef/>
      </w:r>
      <w:r>
        <w:t>Cite a paper or two if you can do it without going over the limit</w:t>
      </w:r>
    </w:p>
  </w:comment>
  <w:comment w:id="253" w:author="Tal Yarkoni" w:date="2016-10-20T15:21:00Z" w:initials="TY">
    <w:p w14:paraId="1E2D406A" w14:textId="7375FB35" w:rsidR="00730A5F" w:rsidRDefault="00730A5F">
      <w:pPr>
        <w:pStyle w:val="CommentText"/>
      </w:pPr>
      <w:r>
        <w:rPr>
          <w:rStyle w:val="CommentReference"/>
        </w:rPr>
        <w:annotationRef/>
      </w:r>
      <w:r>
        <w:t>But generation of speech motor plans is important for “motor function in language”, no?</w:t>
      </w:r>
      <w:r w:rsidR="00296D52">
        <w:t xml:space="preserve"> I don’t see how the fact that we get “speech” but not “motor” here provides support against the argument that </w:t>
      </w:r>
      <w:proofErr w:type="spellStart"/>
      <w:r w:rsidR="00296D52">
        <w:t>Broca’s</w:t>
      </w:r>
      <w:proofErr w:type="spellEnd"/>
      <w:r w:rsidR="00296D52">
        <w:t xml:space="preserve"> is important for speech production and articulation; presumably those words are more likely to show up in “speech” than “motor”?</w:t>
      </w:r>
    </w:p>
  </w:comment>
  <w:comment w:id="257" w:author="Tal Yarkoni" w:date="2016-10-20T15:34:00Z" w:initials="TY">
    <w:p w14:paraId="4FFB630D" w14:textId="15D324A7" w:rsidR="00EC470F" w:rsidRDefault="00EC470F">
      <w:pPr>
        <w:pStyle w:val="CommentText"/>
      </w:pPr>
      <w:r>
        <w:rPr>
          <w:rStyle w:val="CommentReference"/>
        </w:rPr>
        <w:annotationRef/>
      </w:r>
      <w:r>
        <w:t xml:space="preserve">I think the </w:t>
      </w:r>
      <w:proofErr w:type="spellStart"/>
      <w:r>
        <w:t>neuropsych</w:t>
      </w:r>
      <w:proofErr w:type="spellEnd"/>
      <w:r>
        <w:t xml:space="preserve"> evidence suggests it’s not </w:t>
      </w:r>
      <w:r w:rsidRPr="00EC470F">
        <w:rPr>
          <w:b/>
          <w:bCs/>
        </w:rPr>
        <w:t>critical</w:t>
      </w:r>
      <w:r>
        <w:t>…</w:t>
      </w:r>
      <w:r w:rsidR="009C4A9C">
        <w:t xml:space="preserve"> also, if that “semantic” topic includes more general language-related words, we probably want to be careful not to imply that this is purely about semantics.</w:t>
      </w:r>
    </w:p>
  </w:comment>
  <w:comment w:id="264" w:author="Tal Yarkoni" w:date="2016-10-20T15:57:00Z" w:initials="TY">
    <w:p w14:paraId="7975A2E2" w14:textId="356E182D" w:rsidR="003A6182" w:rsidRDefault="003A6182">
      <w:pPr>
        <w:pStyle w:val="CommentText"/>
      </w:pPr>
      <w:r>
        <w:rPr>
          <w:rStyle w:val="CommentReference"/>
        </w:rPr>
        <w:annotationRef/>
      </w:r>
      <w:r>
        <w:t>Maybe “mean correlation distance”? I think this will confuse people, because they will expect larger values to mean greater similarity.</w:t>
      </w:r>
    </w:p>
  </w:comment>
  <w:comment w:id="270" w:author="Tal Yarkoni" w:date="2016-10-20T15:59:00Z" w:initials="TY">
    <w:p w14:paraId="63D1F648" w14:textId="62031ED7" w:rsidR="003A478E" w:rsidRDefault="003A478E">
      <w:pPr>
        <w:pStyle w:val="CommentText"/>
      </w:pPr>
      <w:r>
        <w:rPr>
          <w:rStyle w:val="CommentReference"/>
        </w:rPr>
        <w:annotationRef/>
      </w:r>
      <w:r>
        <w:t>Cite?</w:t>
      </w:r>
    </w:p>
  </w:comment>
  <w:comment w:id="277" w:author="Tal Yarkoni" w:date="2016-10-20T16:05:00Z" w:initials="TY">
    <w:p w14:paraId="4283A743" w14:textId="41A00084" w:rsidR="00AC061C" w:rsidRDefault="00AC061C">
      <w:pPr>
        <w:pStyle w:val="CommentText"/>
      </w:pPr>
      <w:r>
        <w:rPr>
          <w:rStyle w:val="CommentReference"/>
        </w:rPr>
        <w:annotationRef/>
      </w:r>
      <w:r>
        <w:t>I read this as basically being the Miller &amp; Cohen (2001) story, so maybe cite that one instead</w:t>
      </w:r>
      <w:r w:rsidR="00E932EE">
        <w:t xml:space="preserve">. </w:t>
      </w:r>
      <w:proofErr w:type="spellStart"/>
      <w:r w:rsidR="00E932EE">
        <w:t>D’Esposito</w:t>
      </w:r>
      <w:proofErr w:type="spellEnd"/>
      <w:r w:rsidR="00E932EE">
        <w:t xml:space="preserve"> and various other groups have also made similar arguments over the years.</w:t>
      </w:r>
    </w:p>
  </w:comment>
  <w:comment w:id="310" w:author="Tal Yarkoni" w:date="2016-10-20T16:10:00Z" w:initials="TY">
    <w:p w14:paraId="2825AFE4" w14:textId="07F77266" w:rsidR="00B42553" w:rsidRDefault="00B42553">
      <w:pPr>
        <w:pStyle w:val="CommentText"/>
      </w:pPr>
      <w:r>
        <w:rPr>
          <w:rStyle w:val="CommentReference"/>
        </w:rPr>
        <w:annotationRef/>
      </w:r>
      <w:r>
        <w:t>It’s fine if you want to say this, although I don’t really think it’s true. Feature selection can only work with it already has; if you have 10,000 term-based features, you will never get “deeper” features.</w:t>
      </w:r>
    </w:p>
  </w:comment>
  <w:comment w:id="309" w:author="Tal Yarkoni" w:date="2016-10-20T16:11:00Z" w:initials="TY">
    <w:p w14:paraId="157CCE67" w14:textId="343B7271" w:rsidR="005E288B" w:rsidRDefault="005E288B">
      <w:pPr>
        <w:pStyle w:val="CommentText"/>
      </w:pPr>
      <w:r>
        <w:rPr>
          <w:rStyle w:val="CommentReference"/>
        </w:rPr>
        <w:annotationRef/>
      </w:r>
      <w:r>
        <w:t>If you need to save space, I think this paragraph is fairly redundant with things you’ve said elsewhere in the paper. But I’m fine with leaving it in.</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61364CA" w14:textId="77777777" w:rsidR="00D63225" w:rsidRDefault="00D63225" w:rsidP="0052634B">
      <w:r>
        <w:separator/>
      </w:r>
    </w:p>
  </w:endnote>
  <w:endnote w:type="continuationSeparator" w:id="0">
    <w:p w14:paraId="2EE64BBB" w14:textId="77777777" w:rsidR="00D63225" w:rsidRDefault="00D63225" w:rsidP="005263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00000001" w:usb1="08070000" w:usb2="00000010" w:usb3="00000000" w:csb0="00020000"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entury Schoolbook">
    <w:panose1 w:val="02040604050505020304"/>
    <w:charset w:val="00"/>
    <w:family w:val="auto"/>
    <w:pitch w:val="variable"/>
    <w:sig w:usb0="00000003" w:usb1="00000000" w:usb2="00000000" w:usb3="00000000" w:csb0="00000001" w:csb1="00000000"/>
  </w:font>
  <w:font w:name="New York">
    <w:altName w:val="Times New Roman"/>
    <w:panose1 w:val="00000000000000000000"/>
    <w:charset w:val="4D"/>
    <w:family w:val="roman"/>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Tahoma">
    <w:panose1 w:val="020B0604030504040204"/>
    <w:charset w:val="00"/>
    <w:family w:val="auto"/>
    <w:pitch w:val="variable"/>
    <w:sig w:usb0="E1002A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American Typewriter Light">
    <w:panose1 w:val="02090304020004020304"/>
    <w:charset w:val="00"/>
    <w:family w:val="auto"/>
    <w:pitch w:val="variable"/>
    <w:sig w:usb0="A000006F" w:usb1="00000019" w:usb2="00000000" w:usb3="00000000" w:csb0="00000111" w:csb1="00000000"/>
  </w:font>
  <w:font w:name="Century Schoolbook,Futura">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195A31A" w14:textId="77777777" w:rsidR="00D63225" w:rsidRDefault="00D63225" w:rsidP="0052634B">
      <w:r>
        <w:separator/>
      </w:r>
    </w:p>
  </w:footnote>
  <w:footnote w:type="continuationSeparator" w:id="0">
    <w:p w14:paraId="3B760417" w14:textId="77777777" w:rsidR="00D63225" w:rsidRDefault="00D63225" w:rsidP="0052634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D50CAF"/>
    <w:multiLevelType w:val="hybridMultilevel"/>
    <w:tmpl w:val="E94C8A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9725E46"/>
    <w:multiLevelType w:val="hybridMultilevel"/>
    <w:tmpl w:val="0ADE60D6"/>
    <w:lvl w:ilvl="0" w:tplc="8EA6EF82">
      <w:start w:val="1"/>
      <w:numFmt w:val="decimal"/>
      <w:lvlText w:val="%1)"/>
      <w:lvlJc w:val="left"/>
      <w:pPr>
        <w:ind w:left="1000" w:hanging="6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5C80214"/>
    <w:multiLevelType w:val="hybridMultilevel"/>
    <w:tmpl w:val="FA983A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D182261"/>
    <w:multiLevelType w:val="hybridMultilevel"/>
    <w:tmpl w:val="C932125C"/>
    <w:lvl w:ilvl="0" w:tplc="1AD229B8">
      <w:start w:val="1"/>
      <w:numFmt w:val="bullet"/>
      <w:lvlText w:val=""/>
      <w:lvlJc w:val="left"/>
      <w:pPr>
        <w:ind w:left="720" w:hanging="360"/>
      </w:pPr>
      <w:rPr>
        <w:rFonts w:ascii="Wingdings" w:eastAsia="ＭＳ 明朝"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61C13EC"/>
    <w:multiLevelType w:val="hybridMultilevel"/>
    <w:tmpl w:val="61429644"/>
    <w:lvl w:ilvl="0" w:tplc="0EB6CD10">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4"/>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proofState w:spelling="clean" w:grammar="clean"/>
  <w:trackRevisions/>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3DB1"/>
    <w:rsid w:val="000065FB"/>
    <w:rsid w:val="00014F81"/>
    <w:rsid w:val="0002504D"/>
    <w:rsid w:val="000300B3"/>
    <w:rsid w:val="0003443B"/>
    <w:rsid w:val="00035D33"/>
    <w:rsid w:val="00037180"/>
    <w:rsid w:val="0004458F"/>
    <w:rsid w:val="00044E92"/>
    <w:rsid w:val="0005467A"/>
    <w:rsid w:val="00054D84"/>
    <w:rsid w:val="00055A4D"/>
    <w:rsid w:val="000779CB"/>
    <w:rsid w:val="000968FC"/>
    <w:rsid w:val="000A7F19"/>
    <w:rsid w:val="000B45B7"/>
    <w:rsid w:val="000B541A"/>
    <w:rsid w:val="000B7340"/>
    <w:rsid w:val="000C2B21"/>
    <w:rsid w:val="000D5763"/>
    <w:rsid w:val="000E1F57"/>
    <w:rsid w:val="000E5CE9"/>
    <w:rsid w:val="000F679A"/>
    <w:rsid w:val="00103182"/>
    <w:rsid w:val="00105008"/>
    <w:rsid w:val="001112F2"/>
    <w:rsid w:val="00114046"/>
    <w:rsid w:val="00116FBF"/>
    <w:rsid w:val="00120E65"/>
    <w:rsid w:val="0012492E"/>
    <w:rsid w:val="001251A8"/>
    <w:rsid w:val="0012638D"/>
    <w:rsid w:val="001270FE"/>
    <w:rsid w:val="00131A5E"/>
    <w:rsid w:val="00132E8A"/>
    <w:rsid w:val="00133808"/>
    <w:rsid w:val="0013518B"/>
    <w:rsid w:val="00135A43"/>
    <w:rsid w:val="0013639B"/>
    <w:rsid w:val="00137F8D"/>
    <w:rsid w:val="001417C4"/>
    <w:rsid w:val="00141F6C"/>
    <w:rsid w:val="00144ABE"/>
    <w:rsid w:val="00145738"/>
    <w:rsid w:val="00145BCA"/>
    <w:rsid w:val="00147662"/>
    <w:rsid w:val="00156F83"/>
    <w:rsid w:val="001572D9"/>
    <w:rsid w:val="00166429"/>
    <w:rsid w:val="001778C5"/>
    <w:rsid w:val="00180996"/>
    <w:rsid w:val="00181955"/>
    <w:rsid w:val="00183FDB"/>
    <w:rsid w:val="00185A69"/>
    <w:rsid w:val="00195259"/>
    <w:rsid w:val="001A2862"/>
    <w:rsid w:val="001A781F"/>
    <w:rsid w:val="001B4B0E"/>
    <w:rsid w:val="001C4F4C"/>
    <w:rsid w:val="001C69A7"/>
    <w:rsid w:val="001D1D73"/>
    <w:rsid w:val="001D3120"/>
    <w:rsid w:val="001D326B"/>
    <w:rsid w:val="001D5FB2"/>
    <w:rsid w:val="001D6422"/>
    <w:rsid w:val="001E5285"/>
    <w:rsid w:val="001E63E4"/>
    <w:rsid w:val="001F0EC2"/>
    <w:rsid w:val="001F2CDC"/>
    <w:rsid w:val="001F2DAB"/>
    <w:rsid w:val="001F75D7"/>
    <w:rsid w:val="001F7797"/>
    <w:rsid w:val="00203F4F"/>
    <w:rsid w:val="002057D8"/>
    <w:rsid w:val="002111BF"/>
    <w:rsid w:val="002118A9"/>
    <w:rsid w:val="002277EA"/>
    <w:rsid w:val="0023768A"/>
    <w:rsid w:val="0024543E"/>
    <w:rsid w:val="00245E45"/>
    <w:rsid w:val="002461DC"/>
    <w:rsid w:val="002615E8"/>
    <w:rsid w:val="00264E66"/>
    <w:rsid w:val="002657A2"/>
    <w:rsid w:val="0027207D"/>
    <w:rsid w:val="002723E5"/>
    <w:rsid w:val="00273993"/>
    <w:rsid w:val="00274FDD"/>
    <w:rsid w:val="00283103"/>
    <w:rsid w:val="002847B8"/>
    <w:rsid w:val="00295882"/>
    <w:rsid w:val="00296D52"/>
    <w:rsid w:val="002A6ACB"/>
    <w:rsid w:val="002B4AB2"/>
    <w:rsid w:val="002E2D96"/>
    <w:rsid w:val="002E2E8E"/>
    <w:rsid w:val="002E3AF7"/>
    <w:rsid w:val="002E3D97"/>
    <w:rsid w:val="002F16B0"/>
    <w:rsid w:val="002F1C81"/>
    <w:rsid w:val="0030117B"/>
    <w:rsid w:val="0030439D"/>
    <w:rsid w:val="00310D64"/>
    <w:rsid w:val="00313694"/>
    <w:rsid w:val="00321B0C"/>
    <w:rsid w:val="003249E4"/>
    <w:rsid w:val="00327924"/>
    <w:rsid w:val="00330355"/>
    <w:rsid w:val="00332B6C"/>
    <w:rsid w:val="00337EF4"/>
    <w:rsid w:val="003434DC"/>
    <w:rsid w:val="00347892"/>
    <w:rsid w:val="003566E0"/>
    <w:rsid w:val="0036152E"/>
    <w:rsid w:val="00364A26"/>
    <w:rsid w:val="00365A2B"/>
    <w:rsid w:val="0038183C"/>
    <w:rsid w:val="003876F5"/>
    <w:rsid w:val="00396622"/>
    <w:rsid w:val="003A17D9"/>
    <w:rsid w:val="003A478E"/>
    <w:rsid w:val="003A4F0B"/>
    <w:rsid w:val="003A50F8"/>
    <w:rsid w:val="003A6182"/>
    <w:rsid w:val="003B08A4"/>
    <w:rsid w:val="003B3D71"/>
    <w:rsid w:val="003B5222"/>
    <w:rsid w:val="003C03B6"/>
    <w:rsid w:val="003C43BA"/>
    <w:rsid w:val="003D0F62"/>
    <w:rsid w:val="003D76AE"/>
    <w:rsid w:val="003E3254"/>
    <w:rsid w:val="003E7F66"/>
    <w:rsid w:val="003F609C"/>
    <w:rsid w:val="00401EE5"/>
    <w:rsid w:val="004052F1"/>
    <w:rsid w:val="00420958"/>
    <w:rsid w:val="00421091"/>
    <w:rsid w:val="00422887"/>
    <w:rsid w:val="00423A53"/>
    <w:rsid w:val="00442790"/>
    <w:rsid w:val="00445392"/>
    <w:rsid w:val="00445573"/>
    <w:rsid w:val="0044630E"/>
    <w:rsid w:val="00451461"/>
    <w:rsid w:val="00453E8D"/>
    <w:rsid w:val="004565D7"/>
    <w:rsid w:val="00456B15"/>
    <w:rsid w:val="004571CB"/>
    <w:rsid w:val="004654D5"/>
    <w:rsid w:val="00466B8A"/>
    <w:rsid w:val="0047065C"/>
    <w:rsid w:val="00475AC4"/>
    <w:rsid w:val="00475D4D"/>
    <w:rsid w:val="00483765"/>
    <w:rsid w:val="00484ADE"/>
    <w:rsid w:val="00486378"/>
    <w:rsid w:val="00486654"/>
    <w:rsid w:val="004974A5"/>
    <w:rsid w:val="004A570D"/>
    <w:rsid w:val="004B1CBB"/>
    <w:rsid w:val="004B2F96"/>
    <w:rsid w:val="004B47DE"/>
    <w:rsid w:val="004B4B5F"/>
    <w:rsid w:val="004B6F2F"/>
    <w:rsid w:val="004C4950"/>
    <w:rsid w:val="004D453F"/>
    <w:rsid w:val="004D5ACD"/>
    <w:rsid w:val="004F032F"/>
    <w:rsid w:val="004F6577"/>
    <w:rsid w:val="00517B3F"/>
    <w:rsid w:val="0052073C"/>
    <w:rsid w:val="0052170A"/>
    <w:rsid w:val="00521D9A"/>
    <w:rsid w:val="0052634B"/>
    <w:rsid w:val="00530D6F"/>
    <w:rsid w:val="00534926"/>
    <w:rsid w:val="005378F7"/>
    <w:rsid w:val="0054511B"/>
    <w:rsid w:val="00550847"/>
    <w:rsid w:val="00560ABA"/>
    <w:rsid w:val="0056410B"/>
    <w:rsid w:val="00574FAD"/>
    <w:rsid w:val="0058667D"/>
    <w:rsid w:val="00587EA9"/>
    <w:rsid w:val="005913F0"/>
    <w:rsid w:val="00592F70"/>
    <w:rsid w:val="00593812"/>
    <w:rsid w:val="005945EE"/>
    <w:rsid w:val="00596237"/>
    <w:rsid w:val="00597B91"/>
    <w:rsid w:val="005A224D"/>
    <w:rsid w:val="005A2BF7"/>
    <w:rsid w:val="005A72FB"/>
    <w:rsid w:val="005B1677"/>
    <w:rsid w:val="005C48DE"/>
    <w:rsid w:val="005C7DC4"/>
    <w:rsid w:val="005C7DE8"/>
    <w:rsid w:val="005D15EA"/>
    <w:rsid w:val="005D29DE"/>
    <w:rsid w:val="005D543F"/>
    <w:rsid w:val="005D6A9C"/>
    <w:rsid w:val="005D6D65"/>
    <w:rsid w:val="005E288B"/>
    <w:rsid w:val="005F0FE5"/>
    <w:rsid w:val="005F3DB1"/>
    <w:rsid w:val="006110E4"/>
    <w:rsid w:val="00621FAA"/>
    <w:rsid w:val="00622638"/>
    <w:rsid w:val="006240F9"/>
    <w:rsid w:val="00632F2E"/>
    <w:rsid w:val="00644CC5"/>
    <w:rsid w:val="00645C2C"/>
    <w:rsid w:val="00656C50"/>
    <w:rsid w:val="006678C9"/>
    <w:rsid w:val="006733ED"/>
    <w:rsid w:val="00674D14"/>
    <w:rsid w:val="006761A8"/>
    <w:rsid w:val="00676A5E"/>
    <w:rsid w:val="006806AC"/>
    <w:rsid w:val="00680DFA"/>
    <w:rsid w:val="006811A8"/>
    <w:rsid w:val="00681D16"/>
    <w:rsid w:val="00686BE1"/>
    <w:rsid w:val="00690394"/>
    <w:rsid w:val="00694A05"/>
    <w:rsid w:val="00696AE3"/>
    <w:rsid w:val="006A0589"/>
    <w:rsid w:val="006A08A1"/>
    <w:rsid w:val="006B55B0"/>
    <w:rsid w:val="006B5BBC"/>
    <w:rsid w:val="006B7D9D"/>
    <w:rsid w:val="006C3E38"/>
    <w:rsid w:val="006C40D2"/>
    <w:rsid w:val="006D0A95"/>
    <w:rsid w:val="006D231A"/>
    <w:rsid w:val="006D6FD3"/>
    <w:rsid w:val="006E3D51"/>
    <w:rsid w:val="006E4286"/>
    <w:rsid w:val="006E58AA"/>
    <w:rsid w:val="006F2171"/>
    <w:rsid w:val="006F24AC"/>
    <w:rsid w:val="006F42DA"/>
    <w:rsid w:val="00702415"/>
    <w:rsid w:val="00702D90"/>
    <w:rsid w:val="00716C73"/>
    <w:rsid w:val="00725BFF"/>
    <w:rsid w:val="0072708B"/>
    <w:rsid w:val="00730A5F"/>
    <w:rsid w:val="0074311A"/>
    <w:rsid w:val="007464D2"/>
    <w:rsid w:val="007564DC"/>
    <w:rsid w:val="007574B2"/>
    <w:rsid w:val="00763912"/>
    <w:rsid w:val="00763EA8"/>
    <w:rsid w:val="00767460"/>
    <w:rsid w:val="007718A7"/>
    <w:rsid w:val="00773BFD"/>
    <w:rsid w:val="007767DB"/>
    <w:rsid w:val="00781308"/>
    <w:rsid w:val="007A2617"/>
    <w:rsid w:val="007A266D"/>
    <w:rsid w:val="007A4739"/>
    <w:rsid w:val="007A47F2"/>
    <w:rsid w:val="007A52B3"/>
    <w:rsid w:val="007C30C8"/>
    <w:rsid w:val="007D6450"/>
    <w:rsid w:val="007E037C"/>
    <w:rsid w:val="007E2CC3"/>
    <w:rsid w:val="007E4008"/>
    <w:rsid w:val="007E7322"/>
    <w:rsid w:val="007F0B8A"/>
    <w:rsid w:val="007F4024"/>
    <w:rsid w:val="007F793B"/>
    <w:rsid w:val="00801AAC"/>
    <w:rsid w:val="008041FA"/>
    <w:rsid w:val="00806B67"/>
    <w:rsid w:val="00813A49"/>
    <w:rsid w:val="00814513"/>
    <w:rsid w:val="00820F4A"/>
    <w:rsid w:val="008247E9"/>
    <w:rsid w:val="0083160B"/>
    <w:rsid w:val="00840E24"/>
    <w:rsid w:val="0084163F"/>
    <w:rsid w:val="00843ACA"/>
    <w:rsid w:val="00845335"/>
    <w:rsid w:val="0084598C"/>
    <w:rsid w:val="0085268F"/>
    <w:rsid w:val="00855827"/>
    <w:rsid w:val="00864231"/>
    <w:rsid w:val="00877C41"/>
    <w:rsid w:val="00880483"/>
    <w:rsid w:val="00891E12"/>
    <w:rsid w:val="00897B81"/>
    <w:rsid w:val="008B1018"/>
    <w:rsid w:val="008B1D9E"/>
    <w:rsid w:val="008B3ED0"/>
    <w:rsid w:val="008B594C"/>
    <w:rsid w:val="008C1D92"/>
    <w:rsid w:val="008C5502"/>
    <w:rsid w:val="008D253A"/>
    <w:rsid w:val="008D7C45"/>
    <w:rsid w:val="008E2084"/>
    <w:rsid w:val="008E7793"/>
    <w:rsid w:val="008F632F"/>
    <w:rsid w:val="009005C9"/>
    <w:rsid w:val="009053C0"/>
    <w:rsid w:val="00907F2D"/>
    <w:rsid w:val="00916EA4"/>
    <w:rsid w:val="0092126E"/>
    <w:rsid w:val="00923319"/>
    <w:rsid w:val="009252D2"/>
    <w:rsid w:val="009301B8"/>
    <w:rsid w:val="009342BD"/>
    <w:rsid w:val="009465C1"/>
    <w:rsid w:val="009471A7"/>
    <w:rsid w:val="009503CD"/>
    <w:rsid w:val="00950E4E"/>
    <w:rsid w:val="009528C3"/>
    <w:rsid w:val="00956C90"/>
    <w:rsid w:val="00975A55"/>
    <w:rsid w:val="00984400"/>
    <w:rsid w:val="00984FE8"/>
    <w:rsid w:val="0098797E"/>
    <w:rsid w:val="009902EA"/>
    <w:rsid w:val="009A4C55"/>
    <w:rsid w:val="009A7CFA"/>
    <w:rsid w:val="009B04AF"/>
    <w:rsid w:val="009C0B92"/>
    <w:rsid w:val="009C2380"/>
    <w:rsid w:val="009C4A9C"/>
    <w:rsid w:val="009C4E0E"/>
    <w:rsid w:val="009C6FEE"/>
    <w:rsid w:val="009D4947"/>
    <w:rsid w:val="009D594A"/>
    <w:rsid w:val="009D6E84"/>
    <w:rsid w:val="009D7487"/>
    <w:rsid w:val="009D7DBD"/>
    <w:rsid w:val="009E0639"/>
    <w:rsid w:val="009E19E1"/>
    <w:rsid w:val="009E544E"/>
    <w:rsid w:val="009F0967"/>
    <w:rsid w:val="009F4684"/>
    <w:rsid w:val="009F52AA"/>
    <w:rsid w:val="009F5BE3"/>
    <w:rsid w:val="00A006DE"/>
    <w:rsid w:val="00A00B2D"/>
    <w:rsid w:val="00A103DB"/>
    <w:rsid w:val="00A10AC9"/>
    <w:rsid w:val="00A163FF"/>
    <w:rsid w:val="00A220EC"/>
    <w:rsid w:val="00A250BE"/>
    <w:rsid w:val="00A341AF"/>
    <w:rsid w:val="00A35201"/>
    <w:rsid w:val="00A36C82"/>
    <w:rsid w:val="00A44447"/>
    <w:rsid w:val="00A46DE8"/>
    <w:rsid w:val="00A478C6"/>
    <w:rsid w:val="00A47EC0"/>
    <w:rsid w:val="00A50598"/>
    <w:rsid w:val="00A57557"/>
    <w:rsid w:val="00A57D0E"/>
    <w:rsid w:val="00A66C53"/>
    <w:rsid w:val="00A6721C"/>
    <w:rsid w:val="00A74AE2"/>
    <w:rsid w:val="00A8047B"/>
    <w:rsid w:val="00A80C59"/>
    <w:rsid w:val="00A9088D"/>
    <w:rsid w:val="00A94D2E"/>
    <w:rsid w:val="00A95E96"/>
    <w:rsid w:val="00AA47AF"/>
    <w:rsid w:val="00AB1767"/>
    <w:rsid w:val="00AB2976"/>
    <w:rsid w:val="00AB303F"/>
    <w:rsid w:val="00AB633F"/>
    <w:rsid w:val="00AB6431"/>
    <w:rsid w:val="00AC061C"/>
    <w:rsid w:val="00AC46C2"/>
    <w:rsid w:val="00AC6321"/>
    <w:rsid w:val="00AC7A9B"/>
    <w:rsid w:val="00AD0F85"/>
    <w:rsid w:val="00AE2898"/>
    <w:rsid w:val="00AE4E2A"/>
    <w:rsid w:val="00B034D7"/>
    <w:rsid w:val="00B04BB2"/>
    <w:rsid w:val="00B13699"/>
    <w:rsid w:val="00B14D38"/>
    <w:rsid w:val="00B26787"/>
    <w:rsid w:val="00B334D1"/>
    <w:rsid w:val="00B37A99"/>
    <w:rsid w:val="00B42553"/>
    <w:rsid w:val="00B43BB7"/>
    <w:rsid w:val="00B44A32"/>
    <w:rsid w:val="00B46AD2"/>
    <w:rsid w:val="00B52DCD"/>
    <w:rsid w:val="00B542EA"/>
    <w:rsid w:val="00B62B38"/>
    <w:rsid w:val="00B64708"/>
    <w:rsid w:val="00B65962"/>
    <w:rsid w:val="00B728C7"/>
    <w:rsid w:val="00B73236"/>
    <w:rsid w:val="00B73FB8"/>
    <w:rsid w:val="00B82307"/>
    <w:rsid w:val="00B847D3"/>
    <w:rsid w:val="00B86F43"/>
    <w:rsid w:val="00B92DD7"/>
    <w:rsid w:val="00B96D10"/>
    <w:rsid w:val="00BA2741"/>
    <w:rsid w:val="00BA294C"/>
    <w:rsid w:val="00BB2879"/>
    <w:rsid w:val="00BB7060"/>
    <w:rsid w:val="00BC2C35"/>
    <w:rsid w:val="00BD025B"/>
    <w:rsid w:val="00BD2839"/>
    <w:rsid w:val="00BE3E3D"/>
    <w:rsid w:val="00C05F6B"/>
    <w:rsid w:val="00C073C7"/>
    <w:rsid w:val="00C102F7"/>
    <w:rsid w:val="00C12F62"/>
    <w:rsid w:val="00C15B87"/>
    <w:rsid w:val="00C15C87"/>
    <w:rsid w:val="00C16B24"/>
    <w:rsid w:val="00C17EE0"/>
    <w:rsid w:val="00C24436"/>
    <w:rsid w:val="00C25581"/>
    <w:rsid w:val="00C33461"/>
    <w:rsid w:val="00C36D29"/>
    <w:rsid w:val="00C4205C"/>
    <w:rsid w:val="00C474BB"/>
    <w:rsid w:val="00C564F3"/>
    <w:rsid w:val="00C57A92"/>
    <w:rsid w:val="00C64C01"/>
    <w:rsid w:val="00C66377"/>
    <w:rsid w:val="00C66793"/>
    <w:rsid w:val="00C7258B"/>
    <w:rsid w:val="00C8247A"/>
    <w:rsid w:val="00C94142"/>
    <w:rsid w:val="00CB440B"/>
    <w:rsid w:val="00CB4AB6"/>
    <w:rsid w:val="00CC40AC"/>
    <w:rsid w:val="00CC71CD"/>
    <w:rsid w:val="00CD1F7B"/>
    <w:rsid w:val="00CE4208"/>
    <w:rsid w:val="00CE42FB"/>
    <w:rsid w:val="00CE67B7"/>
    <w:rsid w:val="00D00376"/>
    <w:rsid w:val="00D026DE"/>
    <w:rsid w:val="00D10751"/>
    <w:rsid w:val="00D158F1"/>
    <w:rsid w:val="00D27E02"/>
    <w:rsid w:val="00D34AE9"/>
    <w:rsid w:val="00D408C1"/>
    <w:rsid w:val="00D40AC2"/>
    <w:rsid w:val="00D4304B"/>
    <w:rsid w:val="00D44FED"/>
    <w:rsid w:val="00D45F31"/>
    <w:rsid w:val="00D52EF3"/>
    <w:rsid w:val="00D53420"/>
    <w:rsid w:val="00D558A1"/>
    <w:rsid w:val="00D55DF5"/>
    <w:rsid w:val="00D5605B"/>
    <w:rsid w:val="00D60225"/>
    <w:rsid w:val="00D63225"/>
    <w:rsid w:val="00D64818"/>
    <w:rsid w:val="00D65591"/>
    <w:rsid w:val="00D6637A"/>
    <w:rsid w:val="00D70751"/>
    <w:rsid w:val="00D717C7"/>
    <w:rsid w:val="00D74382"/>
    <w:rsid w:val="00D81547"/>
    <w:rsid w:val="00D82ACD"/>
    <w:rsid w:val="00D86201"/>
    <w:rsid w:val="00D956BE"/>
    <w:rsid w:val="00DA6CCE"/>
    <w:rsid w:val="00DB24E7"/>
    <w:rsid w:val="00DB4334"/>
    <w:rsid w:val="00DB4592"/>
    <w:rsid w:val="00DC6021"/>
    <w:rsid w:val="00DC6821"/>
    <w:rsid w:val="00DD0A8B"/>
    <w:rsid w:val="00DD1EED"/>
    <w:rsid w:val="00DD2DC3"/>
    <w:rsid w:val="00DD3A71"/>
    <w:rsid w:val="00DD4141"/>
    <w:rsid w:val="00DE0F34"/>
    <w:rsid w:val="00DE7005"/>
    <w:rsid w:val="00DF05FE"/>
    <w:rsid w:val="00DF15E7"/>
    <w:rsid w:val="00DF5C87"/>
    <w:rsid w:val="00DF778F"/>
    <w:rsid w:val="00E10B45"/>
    <w:rsid w:val="00E15646"/>
    <w:rsid w:val="00E27D97"/>
    <w:rsid w:val="00E31E66"/>
    <w:rsid w:val="00E35FE9"/>
    <w:rsid w:val="00E36B8E"/>
    <w:rsid w:val="00E376F9"/>
    <w:rsid w:val="00E40195"/>
    <w:rsid w:val="00E40370"/>
    <w:rsid w:val="00E43AB8"/>
    <w:rsid w:val="00E4473C"/>
    <w:rsid w:val="00E554DA"/>
    <w:rsid w:val="00E61C4E"/>
    <w:rsid w:val="00E62001"/>
    <w:rsid w:val="00E6571A"/>
    <w:rsid w:val="00E67EC1"/>
    <w:rsid w:val="00E837DF"/>
    <w:rsid w:val="00E843AA"/>
    <w:rsid w:val="00E867A6"/>
    <w:rsid w:val="00E87AA4"/>
    <w:rsid w:val="00E9296D"/>
    <w:rsid w:val="00E932EE"/>
    <w:rsid w:val="00E93889"/>
    <w:rsid w:val="00E96C8E"/>
    <w:rsid w:val="00EA038C"/>
    <w:rsid w:val="00EA5521"/>
    <w:rsid w:val="00EA656F"/>
    <w:rsid w:val="00EB1B53"/>
    <w:rsid w:val="00EB5990"/>
    <w:rsid w:val="00EC29E3"/>
    <w:rsid w:val="00EC37C1"/>
    <w:rsid w:val="00EC470F"/>
    <w:rsid w:val="00EC5696"/>
    <w:rsid w:val="00ED0C4C"/>
    <w:rsid w:val="00EE0CD5"/>
    <w:rsid w:val="00F00592"/>
    <w:rsid w:val="00F0097B"/>
    <w:rsid w:val="00F01B03"/>
    <w:rsid w:val="00F2190B"/>
    <w:rsid w:val="00F24233"/>
    <w:rsid w:val="00F26191"/>
    <w:rsid w:val="00F26397"/>
    <w:rsid w:val="00F32F06"/>
    <w:rsid w:val="00F33F12"/>
    <w:rsid w:val="00F36208"/>
    <w:rsid w:val="00F510E6"/>
    <w:rsid w:val="00F60B21"/>
    <w:rsid w:val="00F63D0A"/>
    <w:rsid w:val="00F642F6"/>
    <w:rsid w:val="00F67DC1"/>
    <w:rsid w:val="00F731A8"/>
    <w:rsid w:val="00F8198B"/>
    <w:rsid w:val="00F849A9"/>
    <w:rsid w:val="00F849EE"/>
    <w:rsid w:val="00F91DBD"/>
    <w:rsid w:val="00F95D47"/>
    <w:rsid w:val="00FB0FD1"/>
    <w:rsid w:val="00FC2738"/>
    <w:rsid w:val="00FC4148"/>
    <w:rsid w:val="00FC65C0"/>
    <w:rsid w:val="00FC67D4"/>
    <w:rsid w:val="00FD02F8"/>
    <w:rsid w:val="00FD508C"/>
    <w:rsid w:val="00FE3954"/>
    <w:rsid w:val="00FE6EB0"/>
    <w:rsid w:val="00FF70E8"/>
    <w:rsid w:val="2CB9C50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26993C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3DB1"/>
    <w:pPr>
      <w:overflowPunct w:val="0"/>
      <w:autoSpaceDE w:val="0"/>
      <w:autoSpaceDN w:val="0"/>
      <w:adjustRightInd w:val="0"/>
    </w:pPr>
    <w:rPr>
      <w:rFonts w:ascii="Century Schoolbook" w:eastAsia="Times New Roman" w:hAnsi="Century Schoolbook" w:cs="Times New Roman"/>
      <w:i/>
      <w:sz w:val="36"/>
    </w:rPr>
  </w:style>
  <w:style w:type="paragraph" w:styleId="Heading1">
    <w:name w:val="heading 1"/>
    <w:basedOn w:val="Normal"/>
    <w:next w:val="Normal"/>
    <w:link w:val="Heading1Char"/>
    <w:uiPriority w:val="9"/>
    <w:qFormat/>
    <w:rsid w:val="005F3DB1"/>
    <w:pPr>
      <w:keepNext/>
      <w:pBdr>
        <w:top w:val="single" w:sz="6" w:space="1" w:color="auto"/>
        <w:left w:val="single" w:sz="6" w:space="1" w:color="auto"/>
        <w:bottom w:val="single" w:sz="6" w:space="1" w:color="auto"/>
        <w:right w:val="single" w:sz="6" w:space="1" w:color="auto"/>
      </w:pBdr>
      <w:tabs>
        <w:tab w:val="right" w:pos="8280"/>
      </w:tabs>
      <w:ind w:left="3870"/>
      <w:jc w:val="right"/>
      <w:textAlignment w:val="baseline"/>
      <w:outlineLvl w:val="0"/>
    </w:pPr>
    <w:rPr>
      <w:rFonts w:ascii="New York" w:hAnsi="New York"/>
      <w:b/>
      <w:i w:val="0"/>
      <w:sz w:val="24"/>
    </w:rPr>
  </w:style>
  <w:style w:type="paragraph" w:styleId="Heading2">
    <w:name w:val="heading 2"/>
    <w:basedOn w:val="Normal"/>
    <w:next w:val="Normal"/>
    <w:link w:val="Heading2Char"/>
    <w:uiPriority w:val="9"/>
    <w:unhideWhenUsed/>
    <w:qFormat/>
    <w:rsid w:val="005F3DB1"/>
    <w:pPr>
      <w:overflowPunct/>
      <w:autoSpaceDE/>
      <w:autoSpaceDN/>
      <w:adjustRightInd/>
      <w:spacing w:before="320" w:line="360" w:lineRule="auto"/>
      <w:outlineLvl w:val="1"/>
    </w:pPr>
    <w:rPr>
      <w:rFonts w:ascii="Times" w:eastAsia="ＭＳ ゴシック" w:hAnsi="Times"/>
      <w:bCs/>
      <w:i w:val="0"/>
      <w:iCs/>
      <w:sz w:val="24"/>
      <w:szCs w:val="28"/>
    </w:rPr>
  </w:style>
  <w:style w:type="paragraph" w:styleId="Heading3">
    <w:name w:val="heading 3"/>
    <w:basedOn w:val="Normal"/>
    <w:next w:val="Normal"/>
    <w:link w:val="Heading3Char"/>
    <w:uiPriority w:val="9"/>
    <w:unhideWhenUsed/>
    <w:qFormat/>
    <w:rsid w:val="005F3DB1"/>
    <w:pPr>
      <w:overflowPunct/>
      <w:autoSpaceDE/>
      <w:autoSpaceDN/>
      <w:adjustRightInd/>
      <w:spacing w:before="320" w:line="360" w:lineRule="auto"/>
      <w:outlineLvl w:val="2"/>
    </w:pPr>
    <w:rPr>
      <w:rFonts w:ascii="Calibri" w:eastAsia="ＭＳ ゴシック" w:hAnsi="Calibri"/>
      <w:b/>
      <w:bCs/>
      <w:iCs/>
      <w:sz w:val="26"/>
      <w:szCs w:val="26"/>
    </w:rPr>
  </w:style>
  <w:style w:type="paragraph" w:styleId="Heading4">
    <w:name w:val="heading 4"/>
    <w:basedOn w:val="Normal"/>
    <w:next w:val="Normal"/>
    <w:link w:val="Heading4Char"/>
    <w:uiPriority w:val="9"/>
    <w:unhideWhenUsed/>
    <w:qFormat/>
    <w:rsid w:val="005F3DB1"/>
    <w:pPr>
      <w:overflowPunct/>
      <w:autoSpaceDE/>
      <w:autoSpaceDN/>
      <w:adjustRightInd/>
      <w:spacing w:before="280" w:line="360" w:lineRule="auto"/>
      <w:outlineLvl w:val="3"/>
    </w:pPr>
    <w:rPr>
      <w:rFonts w:ascii="Calibri" w:eastAsia="ＭＳ ゴシック" w:hAnsi="Calibri"/>
      <w:b/>
      <w:bCs/>
      <w:iCs/>
      <w:sz w:val="24"/>
    </w:rPr>
  </w:style>
  <w:style w:type="paragraph" w:styleId="Heading5">
    <w:name w:val="heading 5"/>
    <w:basedOn w:val="Normal"/>
    <w:next w:val="Normal"/>
    <w:link w:val="Heading5Char"/>
    <w:uiPriority w:val="9"/>
    <w:unhideWhenUsed/>
    <w:qFormat/>
    <w:rsid w:val="005F3DB1"/>
    <w:pPr>
      <w:overflowPunct/>
      <w:autoSpaceDE/>
      <w:autoSpaceDN/>
      <w:adjustRightInd/>
      <w:spacing w:before="280" w:line="360" w:lineRule="auto"/>
      <w:outlineLvl w:val="4"/>
    </w:pPr>
    <w:rPr>
      <w:rFonts w:ascii="Calibri" w:eastAsia="ＭＳ ゴシック" w:hAnsi="Calibri"/>
      <w:b/>
      <w:bCs/>
      <w:iCs/>
      <w:sz w:val="24"/>
      <w:szCs w:val="22"/>
    </w:rPr>
  </w:style>
  <w:style w:type="paragraph" w:styleId="Heading6">
    <w:name w:val="heading 6"/>
    <w:basedOn w:val="Normal"/>
    <w:next w:val="Normal"/>
    <w:link w:val="Heading6Char"/>
    <w:uiPriority w:val="9"/>
    <w:unhideWhenUsed/>
    <w:qFormat/>
    <w:rsid w:val="005F3DB1"/>
    <w:pPr>
      <w:overflowPunct/>
      <w:autoSpaceDE/>
      <w:autoSpaceDN/>
      <w:adjustRightInd/>
      <w:spacing w:before="280" w:after="80" w:line="360" w:lineRule="auto"/>
      <w:outlineLvl w:val="5"/>
    </w:pPr>
    <w:rPr>
      <w:rFonts w:ascii="Calibri" w:eastAsia="ＭＳ ゴシック" w:hAnsi="Calibri"/>
      <w:b/>
      <w:bCs/>
      <w:iCs/>
      <w:sz w:val="24"/>
      <w:szCs w:val="22"/>
    </w:rPr>
  </w:style>
  <w:style w:type="paragraph" w:styleId="Heading7">
    <w:name w:val="heading 7"/>
    <w:basedOn w:val="Normal"/>
    <w:next w:val="Normal"/>
    <w:link w:val="Heading7Char"/>
    <w:uiPriority w:val="9"/>
    <w:semiHidden/>
    <w:unhideWhenUsed/>
    <w:qFormat/>
    <w:rsid w:val="005F3DB1"/>
    <w:pPr>
      <w:overflowPunct/>
      <w:autoSpaceDE/>
      <w:autoSpaceDN/>
      <w:adjustRightInd/>
      <w:spacing w:before="280" w:line="360" w:lineRule="auto"/>
      <w:outlineLvl w:val="6"/>
    </w:pPr>
    <w:rPr>
      <w:rFonts w:ascii="Calibri" w:eastAsia="ＭＳ ゴシック" w:hAnsi="Calibri"/>
      <w:b/>
      <w:bCs/>
      <w:iCs/>
      <w:sz w:val="20"/>
    </w:rPr>
  </w:style>
  <w:style w:type="paragraph" w:styleId="Heading8">
    <w:name w:val="heading 8"/>
    <w:basedOn w:val="Normal"/>
    <w:next w:val="Normal"/>
    <w:link w:val="Heading8Char"/>
    <w:uiPriority w:val="9"/>
    <w:semiHidden/>
    <w:unhideWhenUsed/>
    <w:qFormat/>
    <w:rsid w:val="005F3DB1"/>
    <w:pPr>
      <w:overflowPunct/>
      <w:autoSpaceDE/>
      <w:autoSpaceDN/>
      <w:adjustRightInd/>
      <w:spacing w:before="280" w:line="360" w:lineRule="auto"/>
      <w:outlineLvl w:val="7"/>
    </w:pPr>
    <w:rPr>
      <w:rFonts w:ascii="Calibri" w:eastAsia="ＭＳ ゴシック" w:hAnsi="Calibri"/>
      <w:b/>
      <w:bCs/>
      <w:iCs/>
      <w:sz w:val="18"/>
      <w:szCs w:val="18"/>
    </w:rPr>
  </w:style>
  <w:style w:type="paragraph" w:styleId="Heading9">
    <w:name w:val="heading 9"/>
    <w:basedOn w:val="Normal"/>
    <w:next w:val="Normal"/>
    <w:link w:val="Heading9Char"/>
    <w:uiPriority w:val="9"/>
    <w:semiHidden/>
    <w:unhideWhenUsed/>
    <w:qFormat/>
    <w:rsid w:val="005F3DB1"/>
    <w:pPr>
      <w:overflowPunct/>
      <w:autoSpaceDE/>
      <w:autoSpaceDN/>
      <w:adjustRightInd/>
      <w:spacing w:before="280" w:line="360" w:lineRule="auto"/>
      <w:outlineLvl w:val="8"/>
    </w:pPr>
    <w:rPr>
      <w:rFonts w:ascii="Calibri" w:eastAsia="ＭＳ ゴシック" w:hAnsi="Calibr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64DC"/>
    <w:pPr>
      <w:spacing w:after="180"/>
      <w:ind w:left="720" w:hanging="288"/>
      <w:contextualSpacing/>
    </w:pPr>
    <w:rPr>
      <w:rFonts w:eastAsiaTheme="minorHAnsi"/>
      <w:sz w:val="22"/>
      <w:szCs w:val="22"/>
    </w:rPr>
  </w:style>
  <w:style w:type="character" w:customStyle="1" w:styleId="Heading1Char">
    <w:name w:val="Heading 1 Char"/>
    <w:basedOn w:val="DefaultParagraphFont"/>
    <w:link w:val="Heading1"/>
    <w:uiPriority w:val="9"/>
    <w:rsid w:val="005F3DB1"/>
    <w:rPr>
      <w:rFonts w:ascii="New York" w:eastAsia="Times New Roman" w:hAnsi="New York" w:cs="Times New Roman"/>
      <w:b/>
    </w:rPr>
  </w:style>
  <w:style w:type="character" w:customStyle="1" w:styleId="Heading2Char">
    <w:name w:val="Heading 2 Char"/>
    <w:basedOn w:val="DefaultParagraphFont"/>
    <w:link w:val="Heading2"/>
    <w:uiPriority w:val="9"/>
    <w:rsid w:val="005F3DB1"/>
    <w:rPr>
      <w:rFonts w:ascii="Times" w:eastAsia="ＭＳ ゴシック" w:hAnsi="Times" w:cs="Times New Roman"/>
      <w:bCs/>
      <w:iCs/>
      <w:szCs w:val="28"/>
    </w:rPr>
  </w:style>
  <w:style w:type="character" w:customStyle="1" w:styleId="Heading3Char">
    <w:name w:val="Heading 3 Char"/>
    <w:basedOn w:val="DefaultParagraphFont"/>
    <w:link w:val="Heading3"/>
    <w:uiPriority w:val="9"/>
    <w:rsid w:val="005F3DB1"/>
    <w:rPr>
      <w:rFonts w:ascii="Calibri" w:eastAsia="ＭＳ ゴシック" w:hAnsi="Calibri" w:cs="Times New Roman"/>
      <w:b/>
      <w:bCs/>
      <w:i/>
      <w:iCs/>
      <w:sz w:val="26"/>
      <w:szCs w:val="26"/>
    </w:rPr>
  </w:style>
  <w:style w:type="character" w:customStyle="1" w:styleId="Heading4Char">
    <w:name w:val="Heading 4 Char"/>
    <w:basedOn w:val="DefaultParagraphFont"/>
    <w:link w:val="Heading4"/>
    <w:uiPriority w:val="9"/>
    <w:rsid w:val="005F3DB1"/>
    <w:rPr>
      <w:rFonts w:ascii="Calibri" w:eastAsia="ＭＳ ゴシック" w:hAnsi="Calibri" w:cs="Times New Roman"/>
      <w:b/>
      <w:bCs/>
      <w:i/>
      <w:iCs/>
    </w:rPr>
  </w:style>
  <w:style w:type="character" w:customStyle="1" w:styleId="Heading5Char">
    <w:name w:val="Heading 5 Char"/>
    <w:basedOn w:val="DefaultParagraphFont"/>
    <w:link w:val="Heading5"/>
    <w:uiPriority w:val="9"/>
    <w:rsid w:val="005F3DB1"/>
    <w:rPr>
      <w:rFonts w:ascii="Calibri" w:eastAsia="ＭＳ ゴシック" w:hAnsi="Calibri" w:cs="Times New Roman"/>
      <w:b/>
      <w:bCs/>
      <w:i/>
      <w:iCs/>
      <w:szCs w:val="22"/>
    </w:rPr>
  </w:style>
  <w:style w:type="character" w:customStyle="1" w:styleId="Heading6Char">
    <w:name w:val="Heading 6 Char"/>
    <w:basedOn w:val="DefaultParagraphFont"/>
    <w:link w:val="Heading6"/>
    <w:uiPriority w:val="9"/>
    <w:rsid w:val="005F3DB1"/>
    <w:rPr>
      <w:rFonts w:ascii="Calibri" w:eastAsia="ＭＳ ゴシック" w:hAnsi="Calibri" w:cs="Times New Roman"/>
      <w:b/>
      <w:bCs/>
      <w:i/>
      <w:iCs/>
      <w:szCs w:val="22"/>
    </w:rPr>
  </w:style>
  <w:style w:type="character" w:customStyle="1" w:styleId="Heading7Char">
    <w:name w:val="Heading 7 Char"/>
    <w:basedOn w:val="DefaultParagraphFont"/>
    <w:link w:val="Heading7"/>
    <w:uiPriority w:val="9"/>
    <w:semiHidden/>
    <w:rsid w:val="005F3DB1"/>
    <w:rPr>
      <w:rFonts w:ascii="Calibri" w:eastAsia="ＭＳ ゴシック" w:hAnsi="Calibri" w:cs="Times New Roman"/>
      <w:b/>
      <w:bCs/>
      <w:i/>
      <w:iCs/>
      <w:sz w:val="20"/>
    </w:rPr>
  </w:style>
  <w:style w:type="character" w:customStyle="1" w:styleId="Heading8Char">
    <w:name w:val="Heading 8 Char"/>
    <w:basedOn w:val="DefaultParagraphFont"/>
    <w:link w:val="Heading8"/>
    <w:uiPriority w:val="9"/>
    <w:semiHidden/>
    <w:rsid w:val="005F3DB1"/>
    <w:rPr>
      <w:rFonts w:ascii="Calibri" w:eastAsia="ＭＳ ゴシック" w:hAnsi="Calibri" w:cs="Times New Roman"/>
      <w:b/>
      <w:bCs/>
      <w:i/>
      <w:iCs/>
      <w:sz w:val="18"/>
      <w:szCs w:val="18"/>
    </w:rPr>
  </w:style>
  <w:style w:type="character" w:customStyle="1" w:styleId="Heading9Char">
    <w:name w:val="Heading 9 Char"/>
    <w:basedOn w:val="DefaultParagraphFont"/>
    <w:link w:val="Heading9"/>
    <w:uiPriority w:val="9"/>
    <w:semiHidden/>
    <w:rsid w:val="005F3DB1"/>
    <w:rPr>
      <w:rFonts w:ascii="Calibri" w:eastAsia="ＭＳ ゴシック" w:hAnsi="Calibri" w:cs="Times New Roman"/>
      <w:i/>
      <w:iCs/>
      <w:sz w:val="18"/>
      <w:szCs w:val="18"/>
    </w:rPr>
  </w:style>
  <w:style w:type="paragraph" w:styleId="Title">
    <w:name w:val="Title"/>
    <w:basedOn w:val="Normal"/>
    <w:link w:val="TitleChar"/>
    <w:uiPriority w:val="10"/>
    <w:qFormat/>
    <w:rsid w:val="005F3DB1"/>
    <w:pPr>
      <w:jc w:val="center"/>
      <w:textAlignment w:val="baseline"/>
    </w:pPr>
    <w:rPr>
      <w:rFonts w:ascii="Times" w:hAnsi="Times"/>
      <w:b/>
      <w:i w:val="0"/>
      <w:sz w:val="24"/>
    </w:rPr>
  </w:style>
  <w:style w:type="character" w:customStyle="1" w:styleId="TitleChar">
    <w:name w:val="Title Char"/>
    <w:basedOn w:val="DefaultParagraphFont"/>
    <w:link w:val="Title"/>
    <w:uiPriority w:val="10"/>
    <w:rsid w:val="005F3DB1"/>
    <w:rPr>
      <w:rFonts w:ascii="Times" w:eastAsia="Times New Roman" w:hAnsi="Times" w:cs="Times New Roman"/>
      <w:b/>
    </w:rPr>
  </w:style>
  <w:style w:type="paragraph" w:styleId="BodyText">
    <w:name w:val="Body Text"/>
    <w:basedOn w:val="Normal"/>
    <w:link w:val="BodyTextChar"/>
    <w:rsid w:val="005F3DB1"/>
    <w:pPr>
      <w:tabs>
        <w:tab w:val="left" w:pos="1440"/>
        <w:tab w:val="right" w:pos="8640"/>
      </w:tabs>
      <w:jc w:val="both"/>
      <w:textAlignment w:val="baseline"/>
    </w:pPr>
    <w:rPr>
      <w:rFonts w:ascii="Times" w:hAnsi="Times"/>
      <w:i w:val="0"/>
      <w:sz w:val="24"/>
    </w:rPr>
  </w:style>
  <w:style w:type="character" w:customStyle="1" w:styleId="BodyTextChar">
    <w:name w:val="Body Text Char"/>
    <w:basedOn w:val="DefaultParagraphFont"/>
    <w:link w:val="BodyText"/>
    <w:rsid w:val="005F3DB1"/>
    <w:rPr>
      <w:rFonts w:ascii="Times" w:eastAsia="Times New Roman" w:hAnsi="Times" w:cs="Times New Roman"/>
    </w:rPr>
  </w:style>
  <w:style w:type="character" w:styleId="Hyperlink">
    <w:name w:val="Hyperlink"/>
    <w:uiPriority w:val="99"/>
    <w:rsid w:val="005F3DB1"/>
    <w:rPr>
      <w:color w:val="0000FF"/>
      <w:u w:val="single"/>
    </w:rPr>
  </w:style>
  <w:style w:type="paragraph" w:styleId="Header">
    <w:name w:val="header"/>
    <w:basedOn w:val="Normal"/>
    <w:link w:val="HeaderChar"/>
    <w:uiPriority w:val="99"/>
    <w:rsid w:val="005F3DB1"/>
    <w:pPr>
      <w:tabs>
        <w:tab w:val="center" w:pos="4320"/>
        <w:tab w:val="right" w:pos="8640"/>
      </w:tabs>
      <w:textAlignment w:val="baseline"/>
    </w:pPr>
    <w:rPr>
      <w:rFonts w:ascii="Times" w:hAnsi="Times"/>
      <w:i w:val="0"/>
      <w:sz w:val="24"/>
    </w:rPr>
  </w:style>
  <w:style w:type="character" w:customStyle="1" w:styleId="HeaderChar">
    <w:name w:val="Header Char"/>
    <w:basedOn w:val="DefaultParagraphFont"/>
    <w:link w:val="Header"/>
    <w:uiPriority w:val="99"/>
    <w:rsid w:val="005F3DB1"/>
    <w:rPr>
      <w:rFonts w:ascii="Times" w:eastAsia="Times New Roman" w:hAnsi="Times" w:cs="Times New Roman"/>
    </w:rPr>
  </w:style>
  <w:style w:type="paragraph" w:styleId="Footer">
    <w:name w:val="footer"/>
    <w:basedOn w:val="Normal"/>
    <w:link w:val="FooterChar"/>
    <w:uiPriority w:val="99"/>
    <w:rsid w:val="005F3DB1"/>
    <w:pPr>
      <w:tabs>
        <w:tab w:val="center" w:pos="4320"/>
        <w:tab w:val="right" w:pos="8640"/>
      </w:tabs>
      <w:textAlignment w:val="baseline"/>
    </w:pPr>
    <w:rPr>
      <w:rFonts w:ascii="New York" w:hAnsi="New York"/>
      <w:i w:val="0"/>
      <w:sz w:val="24"/>
    </w:rPr>
  </w:style>
  <w:style w:type="character" w:customStyle="1" w:styleId="FooterChar">
    <w:name w:val="Footer Char"/>
    <w:basedOn w:val="DefaultParagraphFont"/>
    <w:link w:val="Footer"/>
    <w:uiPriority w:val="99"/>
    <w:rsid w:val="005F3DB1"/>
    <w:rPr>
      <w:rFonts w:ascii="New York" w:eastAsia="Times New Roman" w:hAnsi="New York" w:cs="Times New Roman"/>
    </w:rPr>
  </w:style>
  <w:style w:type="character" w:styleId="FootnoteReference">
    <w:name w:val="footnote reference"/>
    <w:uiPriority w:val="99"/>
    <w:semiHidden/>
    <w:rsid w:val="005F3DB1"/>
    <w:rPr>
      <w:position w:val="6"/>
      <w:sz w:val="16"/>
    </w:rPr>
  </w:style>
  <w:style w:type="paragraph" w:styleId="FootnoteText">
    <w:name w:val="footnote text"/>
    <w:basedOn w:val="Normal"/>
    <w:link w:val="FootnoteTextChar"/>
    <w:uiPriority w:val="99"/>
    <w:semiHidden/>
    <w:rsid w:val="005F3DB1"/>
    <w:pPr>
      <w:textAlignment w:val="baseline"/>
    </w:pPr>
    <w:rPr>
      <w:rFonts w:ascii="New York" w:hAnsi="New York"/>
      <w:i w:val="0"/>
      <w:sz w:val="20"/>
    </w:rPr>
  </w:style>
  <w:style w:type="character" w:customStyle="1" w:styleId="FootnoteTextChar">
    <w:name w:val="Footnote Text Char"/>
    <w:basedOn w:val="DefaultParagraphFont"/>
    <w:link w:val="FootnoteText"/>
    <w:uiPriority w:val="99"/>
    <w:semiHidden/>
    <w:rsid w:val="005F3DB1"/>
    <w:rPr>
      <w:rFonts w:ascii="New York" w:eastAsia="Times New Roman" w:hAnsi="New York" w:cs="Times New Roman"/>
      <w:sz w:val="20"/>
    </w:rPr>
  </w:style>
  <w:style w:type="character" w:styleId="PageNumber">
    <w:name w:val="page number"/>
    <w:basedOn w:val="DefaultParagraphFont"/>
    <w:uiPriority w:val="99"/>
    <w:rsid w:val="005F3DB1"/>
  </w:style>
  <w:style w:type="character" w:styleId="FollowedHyperlink">
    <w:name w:val="FollowedHyperlink"/>
    <w:rsid w:val="005F3DB1"/>
    <w:rPr>
      <w:color w:val="800080"/>
      <w:u w:val="single"/>
    </w:rPr>
  </w:style>
  <w:style w:type="paragraph" w:styleId="BalloonText">
    <w:name w:val="Balloon Text"/>
    <w:basedOn w:val="Normal"/>
    <w:link w:val="BalloonTextChar"/>
    <w:uiPriority w:val="99"/>
    <w:rsid w:val="005F3DB1"/>
    <w:rPr>
      <w:rFonts w:ascii="Tahoma" w:hAnsi="Tahoma" w:cs="Tahoma"/>
      <w:sz w:val="16"/>
      <w:szCs w:val="16"/>
    </w:rPr>
  </w:style>
  <w:style w:type="character" w:customStyle="1" w:styleId="BalloonTextChar">
    <w:name w:val="Balloon Text Char"/>
    <w:basedOn w:val="DefaultParagraphFont"/>
    <w:link w:val="BalloonText"/>
    <w:uiPriority w:val="99"/>
    <w:rsid w:val="005F3DB1"/>
    <w:rPr>
      <w:rFonts w:ascii="Tahoma" w:eastAsia="Times New Roman" w:hAnsi="Tahoma" w:cs="Tahoma"/>
      <w:i/>
      <w:sz w:val="16"/>
      <w:szCs w:val="16"/>
    </w:rPr>
  </w:style>
  <w:style w:type="paragraph" w:styleId="CommentText">
    <w:name w:val="annotation text"/>
    <w:basedOn w:val="Normal"/>
    <w:link w:val="CommentTextChar"/>
    <w:uiPriority w:val="99"/>
    <w:unhideWhenUsed/>
    <w:rsid w:val="005F3DB1"/>
    <w:pPr>
      <w:overflowPunct/>
      <w:autoSpaceDE/>
      <w:autoSpaceDN/>
      <w:adjustRightInd/>
      <w:spacing w:after="240"/>
      <w:ind w:firstLine="360"/>
    </w:pPr>
    <w:rPr>
      <w:rFonts w:ascii="Times" w:eastAsia="ＭＳ 明朝" w:hAnsi="Times"/>
      <w:i w:val="0"/>
      <w:sz w:val="24"/>
    </w:rPr>
  </w:style>
  <w:style w:type="character" w:customStyle="1" w:styleId="CommentTextChar">
    <w:name w:val="Comment Text Char"/>
    <w:basedOn w:val="DefaultParagraphFont"/>
    <w:link w:val="CommentText"/>
    <w:uiPriority w:val="99"/>
    <w:rsid w:val="005F3DB1"/>
    <w:rPr>
      <w:rFonts w:ascii="Times" w:eastAsia="ＭＳ 明朝" w:hAnsi="Times" w:cs="Times New Roman"/>
    </w:rPr>
  </w:style>
  <w:style w:type="character" w:styleId="CommentReference">
    <w:name w:val="annotation reference"/>
    <w:uiPriority w:val="99"/>
    <w:unhideWhenUsed/>
    <w:rsid w:val="005F3DB1"/>
    <w:rPr>
      <w:sz w:val="18"/>
      <w:szCs w:val="18"/>
    </w:rPr>
  </w:style>
  <w:style w:type="paragraph" w:customStyle="1" w:styleId="Normal1">
    <w:name w:val="Normal1"/>
    <w:rsid w:val="005F3DB1"/>
    <w:pPr>
      <w:spacing w:after="240" w:line="480" w:lineRule="auto"/>
      <w:ind w:firstLine="360"/>
    </w:pPr>
    <w:rPr>
      <w:rFonts w:ascii="Cambria" w:eastAsia="ＭＳ 明朝" w:hAnsi="Cambria" w:cs="Times New Roman"/>
      <w:sz w:val="22"/>
      <w:szCs w:val="22"/>
    </w:rPr>
  </w:style>
  <w:style w:type="paragraph" w:styleId="Subtitle">
    <w:name w:val="Subtitle"/>
    <w:basedOn w:val="Normal"/>
    <w:next w:val="Normal"/>
    <w:link w:val="SubtitleChar"/>
    <w:uiPriority w:val="11"/>
    <w:qFormat/>
    <w:rsid w:val="005F3DB1"/>
    <w:pPr>
      <w:overflowPunct/>
      <w:autoSpaceDE/>
      <w:autoSpaceDN/>
      <w:adjustRightInd/>
      <w:spacing w:after="320" w:line="480" w:lineRule="auto"/>
      <w:ind w:firstLine="360"/>
      <w:jc w:val="right"/>
    </w:pPr>
    <w:rPr>
      <w:rFonts w:ascii="Times" w:eastAsia="ＭＳ 明朝" w:hAnsi="Times"/>
      <w:iCs/>
      <w:color w:val="808080"/>
      <w:spacing w:val="10"/>
      <w:sz w:val="24"/>
    </w:rPr>
  </w:style>
  <w:style w:type="character" w:customStyle="1" w:styleId="SubtitleChar">
    <w:name w:val="Subtitle Char"/>
    <w:basedOn w:val="DefaultParagraphFont"/>
    <w:link w:val="Subtitle"/>
    <w:uiPriority w:val="11"/>
    <w:rsid w:val="005F3DB1"/>
    <w:rPr>
      <w:rFonts w:ascii="Times" w:eastAsia="ＭＳ 明朝" w:hAnsi="Times" w:cs="Times New Roman"/>
      <w:i/>
      <w:iCs/>
      <w:color w:val="808080"/>
      <w:spacing w:val="10"/>
    </w:rPr>
  </w:style>
  <w:style w:type="paragraph" w:styleId="CommentSubject">
    <w:name w:val="annotation subject"/>
    <w:basedOn w:val="CommentText"/>
    <w:next w:val="CommentText"/>
    <w:link w:val="CommentSubjectChar"/>
    <w:uiPriority w:val="99"/>
    <w:unhideWhenUsed/>
    <w:rsid w:val="005F3DB1"/>
    <w:rPr>
      <w:b/>
      <w:bCs/>
      <w:sz w:val="20"/>
      <w:szCs w:val="20"/>
    </w:rPr>
  </w:style>
  <w:style w:type="character" w:customStyle="1" w:styleId="CommentSubjectChar">
    <w:name w:val="Comment Subject Char"/>
    <w:basedOn w:val="CommentTextChar"/>
    <w:link w:val="CommentSubject"/>
    <w:uiPriority w:val="99"/>
    <w:rsid w:val="005F3DB1"/>
    <w:rPr>
      <w:rFonts w:ascii="Times" w:eastAsia="ＭＳ 明朝" w:hAnsi="Times" w:cs="Times New Roman"/>
      <w:b/>
      <w:bCs/>
      <w:sz w:val="20"/>
      <w:szCs w:val="20"/>
    </w:rPr>
  </w:style>
  <w:style w:type="paragraph" w:styleId="Revision">
    <w:name w:val="Revision"/>
    <w:hidden/>
    <w:uiPriority w:val="99"/>
    <w:semiHidden/>
    <w:rsid w:val="005F3DB1"/>
    <w:pPr>
      <w:spacing w:after="240"/>
      <w:ind w:firstLine="360"/>
    </w:pPr>
    <w:rPr>
      <w:rFonts w:ascii="Cambria" w:eastAsia="ＭＳ 明朝" w:hAnsi="Cambria" w:cs="Times New Roman"/>
      <w:sz w:val="22"/>
      <w:szCs w:val="22"/>
    </w:rPr>
  </w:style>
  <w:style w:type="paragraph" w:styleId="Caption">
    <w:name w:val="caption"/>
    <w:basedOn w:val="Normal"/>
    <w:next w:val="Normal"/>
    <w:uiPriority w:val="35"/>
    <w:unhideWhenUsed/>
    <w:qFormat/>
    <w:rsid w:val="005F3DB1"/>
    <w:pPr>
      <w:overflowPunct/>
      <w:autoSpaceDE/>
      <w:autoSpaceDN/>
      <w:adjustRightInd/>
      <w:spacing w:after="240" w:line="480" w:lineRule="auto"/>
      <w:ind w:firstLine="360"/>
    </w:pPr>
    <w:rPr>
      <w:rFonts w:ascii="Times" w:eastAsia="ＭＳ 明朝" w:hAnsi="Times"/>
      <w:b/>
      <w:bCs/>
      <w:i w:val="0"/>
      <w:sz w:val="18"/>
      <w:szCs w:val="18"/>
    </w:rPr>
  </w:style>
  <w:style w:type="character" w:styleId="Strong">
    <w:name w:val="Strong"/>
    <w:uiPriority w:val="22"/>
    <w:qFormat/>
    <w:rsid w:val="005F3DB1"/>
    <w:rPr>
      <w:b/>
      <w:bCs/>
      <w:spacing w:val="0"/>
    </w:rPr>
  </w:style>
  <w:style w:type="character" w:styleId="Emphasis">
    <w:name w:val="Emphasis"/>
    <w:uiPriority w:val="20"/>
    <w:qFormat/>
    <w:rsid w:val="005F3DB1"/>
    <w:rPr>
      <w:b/>
      <w:bCs/>
      <w:i/>
      <w:iCs/>
      <w:color w:val="auto"/>
    </w:rPr>
  </w:style>
  <w:style w:type="paragraph" w:styleId="NoSpacing">
    <w:name w:val="No Spacing"/>
    <w:basedOn w:val="Normal"/>
    <w:link w:val="NoSpacingChar"/>
    <w:uiPriority w:val="1"/>
    <w:qFormat/>
    <w:rsid w:val="005F3DB1"/>
    <w:pPr>
      <w:overflowPunct/>
      <w:autoSpaceDE/>
      <w:autoSpaceDN/>
      <w:adjustRightInd/>
    </w:pPr>
    <w:rPr>
      <w:rFonts w:ascii="Times" w:eastAsia="ＭＳ 明朝" w:hAnsi="Times"/>
      <w:i w:val="0"/>
      <w:sz w:val="24"/>
      <w:szCs w:val="22"/>
    </w:rPr>
  </w:style>
  <w:style w:type="character" w:customStyle="1" w:styleId="NoSpacingChar">
    <w:name w:val="No Spacing Char"/>
    <w:link w:val="NoSpacing"/>
    <w:uiPriority w:val="1"/>
    <w:rsid w:val="005F3DB1"/>
    <w:rPr>
      <w:rFonts w:ascii="Times" w:eastAsia="ＭＳ 明朝" w:hAnsi="Times" w:cs="Times New Roman"/>
      <w:szCs w:val="22"/>
    </w:rPr>
  </w:style>
  <w:style w:type="paragraph" w:styleId="Quote">
    <w:name w:val="Quote"/>
    <w:basedOn w:val="Normal"/>
    <w:next w:val="Normal"/>
    <w:link w:val="QuoteChar"/>
    <w:uiPriority w:val="29"/>
    <w:qFormat/>
    <w:rsid w:val="005F3DB1"/>
    <w:pPr>
      <w:overflowPunct/>
      <w:autoSpaceDE/>
      <w:autoSpaceDN/>
      <w:adjustRightInd/>
      <w:spacing w:after="240" w:line="480" w:lineRule="auto"/>
      <w:ind w:firstLine="360"/>
    </w:pPr>
    <w:rPr>
      <w:rFonts w:ascii="Times" w:eastAsia="ＭＳ 明朝" w:hAnsi="Times"/>
      <w:i w:val="0"/>
      <w:color w:val="5A5A5A"/>
      <w:sz w:val="24"/>
      <w:szCs w:val="22"/>
    </w:rPr>
  </w:style>
  <w:style w:type="character" w:customStyle="1" w:styleId="QuoteChar">
    <w:name w:val="Quote Char"/>
    <w:basedOn w:val="DefaultParagraphFont"/>
    <w:link w:val="Quote"/>
    <w:uiPriority w:val="29"/>
    <w:rsid w:val="005F3DB1"/>
    <w:rPr>
      <w:rFonts w:ascii="Times" w:eastAsia="ＭＳ 明朝" w:hAnsi="Times" w:cs="Times New Roman"/>
      <w:color w:val="5A5A5A"/>
      <w:szCs w:val="22"/>
    </w:rPr>
  </w:style>
  <w:style w:type="paragraph" w:styleId="IntenseQuote">
    <w:name w:val="Intense Quote"/>
    <w:basedOn w:val="Normal"/>
    <w:next w:val="Normal"/>
    <w:link w:val="IntenseQuoteChar"/>
    <w:uiPriority w:val="30"/>
    <w:qFormat/>
    <w:rsid w:val="005F3DB1"/>
    <w:pPr>
      <w:overflowPunct/>
      <w:autoSpaceDE/>
      <w:autoSpaceDN/>
      <w:adjustRightInd/>
      <w:spacing w:before="320" w:after="480"/>
      <w:ind w:left="720" w:right="720"/>
      <w:jc w:val="center"/>
    </w:pPr>
    <w:rPr>
      <w:rFonts w:ascii="Calibri" w:eastAsia="ＭＳ ゴシック" w:hAnsi="Calibri"/>
      <w:iCs/>
      <w:sz w:val="20"/>
    </w:rPr>
  </w:style>
  <w:style w:type="character" w:customStyle="1" w:styleId="IntenseQuoteChar">
    <w:name w:val="Intense Quote Char"/>
    <w:basedOn w:val="DefaultParagraphFont"/>
    <w:link w:val="IntenseQuote"/>
    <w:uiPriority w:val="30"/>
    <w:rsid w:val="005F3DB1"/>
    <w:rPr>
      <w:rFonts w:ascii="Calibri" w:eastAsia="ＭＳ ゴシック" w:hAnsi="Calibri" w:cs="Times New Roman"/>
      <w:i/>
      <w:iCs/>
      <w:sz w:val="20"/>
    </w:rPr>
  </w:style>
  <w:style w:type="character" w:styleId="SubtleEmphasis">
    <w:name w:val="Subtle Emphasis"/>
    <w:uiPriority w:val="19"/>
    <w:qFormat/>
    <w:rsid w:val="005F3DB1"/>
    <w:rPr>
      <w:i/>
      <w:iCs/>
      <w:color w:val="5A5A5A"/>
    </w:rPr>
  </w:style>
  <w:style w:type="character" w:styleId="IntenseEmphasis">
    <w:name w:val="Intense Emphasis"/>
    <w:uiPriority w:val="21"/>
    <w:qFormat/>
    <w:rsid w:val="005F3DB1"/>
    <w:rPr>
      <w:b/>
      <w:bCs/>
      <w:i/>
      <w:iCs/>
      <w:color w:val="auto"/>
      <w:u w:val="single"/>
    </w:rPr>
  </w:style>
  <w:style w:type="character" w:styleId="SubtleReference">
    <w:name w:val="Subtle Reference"/>
    <w:uiPriority w:val="31"/>
    <w:qFormat/>
    <w:rsid w:val="005F3DB1"/>
    <w:rPr>
      <w:smallCaps/>
    </w:rPr>
  </w:style>
  <w:style w:type="character" w:styleId="IntenseReference">
    <w:name w:val="Intense Reference"/>
    <w:uiPriority w:val="32"/>
    <w:qFormat/>
    <w:rsid w:val="005F3DB1"/>
    <w:rPr>
      <w:b/>
      <w:bCs/>
      <w:smallCaps/>
      <w:color w:val="auto"/>
    </w:rPr>
  </w:style>
  <w:style w:type="character" w:styleId="BookTitle">
    <w:name w:val="Book Title"/>
    <w:uiPriority w:val="33"/>
    <w:qFormat/>
    <w:rsid w:val="005F3DB1"/>
    <w:rPr>
      <w:rFonts w:ascii="Calibri" w:eastAsia="ＭＳ ゴシック" w:hAnsi="Calibri" w:cs="Times New Roman"/>
      <w:b/>
      <w:bCs/>
      <w:smallCaps/>
      <w:color w:val="auto"/>
      <w:u w:val="single"/>
    </w:rPr>
  </w:style>
  <w:style w:type="paragraph" w:styleId="TOCHeading">
    <w:name w:val="TOC Heading"/>
    <w:basedOn w:val="Heading1"/>
    <w:next w:val="Normal"/>
    <w:uiPriority w:val="39"/>
    <w:semiHidden/>
    <w:unhideWhenUsed/>
    <w:qFormat/>
    <w:rsid w:val="005F3DB1"/>
    <w:pPr>
      <w:keepNext w:val="0"/>
      <w:pBdr>
        <w:top w:val="none" w:sz="0" w:space="0" w:color="auto"/>
        <w:left w:val="none" w:sz="0" w:space="0" w:color="auto"/>
        <w:bottom w:val="none" w:sz="0" w:space="0" w:color="auto"/>
        <w:right w:val="none" w:sz="0" w:space="0" w:color="auto"/>
      </w:pBdr>
      <w:tabs>
        <w:tab w:val="clear" w:pos="8280"/>
      </w:tabs>
      <w:overflowPunct/>
      <w:autoSpaceDE/>
      <w:autoSpaceDN/>
      <w:adjustRightInd/>
      <w:spacing w:before="600" w:line="360" w:lineRule="auto"/>
      <w:ind w:left="0"/>
      <w:jc w:val="left"/>
      <w:textAlignment w:val="auto"/>
      <w:outlineLvl w:val="9"/>
    </w:pPr>
    <w:rPr>
      <w:rFonts w:ascii="Times" w:eastAsia="ＭＳ ゴシック" w:hAnsi="Times"/>
      <w:bCs/>
      <w:iCs/>
      <w:szCs w:val="32"/>
      <w:lang w:bidi="en-US"/>
    </w:rPr>
  </w:style>
  <w:style w:type="paragraph" w:styleId="NormalWeb">
    <w:name w:val="Normal (Web)"/>
    <w:basedOn w:val="Normal"/>
    <w:uiPriority w:val="99"/>
    <w:unhideWhenUsed/>
    <w:rsid w:val="005F3DB1"/>
    <w:pPr>
      <w:overflowPunct/>
      <w:autoSpaceDE/>
      <w:autoSpaceDN/>
      <w:adjustRightInd/>
      <w:spacing w:before="100" w:beforeAutospacing="1" w:after="100" w:afterAutospacing="1"/>
    </w:pPr>
    <w:rPr>
      <w:rFonts w:ascii="Times" w:eastAsia="ＭＳ 明朝" w:hAnsi="Times"/>
      <w:i w:val="0"/>
      <w:sz w:val="20"/>
    </w:rPr>
  </w:style>
  <w:style w:type="character" w:customStyle="1" w:styleId="apple-converted-space">
    <w:name w:val="apple-converted-space"/>
    <w:rsid w:val="005F3DB1"/>
  </w:style>
  <w:style w:type="character" w:styleId="LineNumber">
    <w:name w:val="line number"/>
    <w:uiPriority w:val="99"/>
    <w:unhideWhenUsed/>
    <w:rsid w:val="005F3DB1"/>
  </w:style>
  <w:style w:type="character" w:customStyle="1" w:styleId="apple-tab-span">
    <w:name w:val="apple-tab-span"/>
    <w:rsid w:val="005F3DB1"/>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3DB1"/>
    <w:pPr>
      <w:overflowPunct w:val="0"/>
      <w:autoSpaceDE w:val="0"/>
      <w:autoSpaceDN w:val="0"/>
      <w:adjustRightInd w:val="0"/>
    </w:pPr>
    <w:rPr>
      <w:rFonts w:ascii="Century Schoolbook" w:eastAsia="Times New Roman" w:hAnsi="Century Schoolbook" w:cs="Times New Roman"/>
      <w:i/>
      <w:sz w:val="36"/>
    </w:rPr>
  </w:style>
  <w:style w:type="paragraph" w:styleId="Heading1">
    <w:name w:val="heading 1"/>
    <w:basedOn w:val="Normal"/>
    <w:next w:val="Normal"/>
    <w:link w:val="Heading1Char"/>
    <w:uiPriority w:val="9"/>
    <w:qFormat/>
    <w:rsid w:val="005F3DB1"/>
    <w:pPr>
      <w:keepNext/>
      <w:pBdr>
        <w:top w:val="single" w:sz="6" w:space="1" w:color="auto"/>
        <w:left w:val="single" w:sz="6" w:space="1" w:color="auto"/>
        <w:bottom w:val="single" w:sz="6" w:space="1" w:color="auto"/>
        <w:right w:val="single" w:sz="6" w:space="1" w:color="auto"/>
      </w:pBdr>
      <w:tabs>
        <w:tab w:val="right" w:pos="8280"/>
      </w:tabs>
      <w:ind w:left="3870"/>
      <w:jc w:val="right"/>
      <w:textAlignment w:val="baseline"/>
      <w:outlineLvl w:val="0"/>
    </w:pPr>
    <w:rPr>
      <w:rFonts w:ascii="New York" w:hAnsi="New York"/>
      <w:b/>
      <w:i w:val="0"/>
      <w:sz w:val="24"/>
    </w:rPr>
  </w:style>
  <w:style w:type="paragraph" w:styleId="Heading2">
    <w:name w:val="heading 2"/>
    <w:basedOn w:val="Normal"/>
    <w:next w:val="Normal"/>
    <w:link w:val="Heading2Char"/>
    <w:uiPriority w:val="9"/>
    <w:unhideWhenUsed/>
    <w:qFormat/>
    <w:rsid w:val="005F3DB1"/>
    <w:pPr>
      <w:overflowPunct/>
      <w:autoSpaceDE/>
      <w:autoSpaceDN/>
      <w:adjustRightInd/>
      <w:spacing w:before="320" w:line="360" w:lineRule="auto"/>
      <w:outlineLvl w:val="1"/>
    </w:pPr>
    <w:rPr>
      <w:rFonts w:ascii="Times" w:eastAsia="ＭＳ ゴシック" w:hAnsi="Times"/>
      <w:bCs/>
      <w:i w:val="0"/>
      <w:iCs/>
      <w:sz w:val="24"/>
      <w:szCs w:val="28"/>
    </w:rPr>
  </w:style>
  <w:style w:type="paragraph" w:styleId="Heading3">
    <w:name w:val="heading 3"/>
    <w:basedOn w:val="Normal"/>
    <w:next w:val="Normal"/>
    <w:link w:val="Heading3Char"/>
    <w:uiPriority w:val="9"/>
    <w:unhideWhenUsed/>
    <w:qFormat/>
    <w:rsid w:val="005F3DB1"/>
    <w:pPr>
      <w:overflowPunct/>
      <w:autoSpaceDE/>
      <w:autoSpaceDN/>
      <w:adjustRightInd/>
      <w:spacing w:before="320" w:line="360" w:lineRule="auto"/>
      <w:outlineLvl w:val="2"/>
    </w:pPr>
    <w:rPr>
      <w:rFonts w:ascii="Calibri" w:eastAsia="ＭＳ ゴシック" w:hAnsi="Calibri"/>
      <w:b/>
      <w:bCs/>
      <w:iCs/>
      <w:sz w:val="26"/>
      <w:szCs w:val="26"/>
    </w:rPr>
  </w:style>
  <w:style w:type="paragraph" w:styleId="Heading4">
    <w:name w:val="heading 4"/>
    <w:basedOn w:val="Normal"/>
    <w:next w:val="Normal"/>
    <w:link w:val="Heading4Char"/>
    <w:uiPriority w:val="9"/>
    <w:unhideWhenUsed/>
    <w:qFormat/>
    <w:rsid w:val="005F3DB1"/>
    <w:pPr>
      <w:overflowPunct/>
      <w:autoSpaceDE/>
      <w:autoSpaceDN/>
      <w:adjustRightInd/>
      <w:spacing w:before="280" w:line="360" w:lineRule="auto"/>
      <w:outlineLvl w:val="3"/>
    </w:pPr>
    <w:rPr>
      <w:rFonts w:ascii="Calibri" w:eastAsia="ＭＳ ゴシック" w:hAnsi="Calibri"/>
      <w:b/>
      <w:bCs/>
      <w:iCs/>
      <w:sz w:val="24"/>
    </w:rPr>
  </w:style>
  <w:style w:type="paragraph" w:styleId="Heading5">
    <w:name w:val="heading 5"/>
    <w:basedOn w:val="Normal"/>
    <w:next w:val="Normal"/>
    <w:link w:val="Heading5Char"/>
    <w:uiPriority w:val="9"/>
    <w:unhideWhenUsed/>
    <w:qFormat/>
    <w:rsid w:val="005F3DB1"/>
    <w:pPr>
      <w:overflowPunct/>
      <w:autoSpaceDE/>
      <w:autoSpaceDN/>
      <w:adjustRightInd/>
      <w:spacing w:before="280" w:line="360" w:lineRule="auto"/>
      <w:outlineLvl w:val="4"/>
    </w:pPr>
    <w:rPr>
      <w:rFonts w:ascii="Calibri" w:eastAsia="ＭＳ ゴシック" w:hAnsi="Calibri"/>
      <w:b/>
      <w:bCs/>
      <w:iCs/>
      <w:sz w:val="24"/>
      <w:szCs w:val="22"/>
    </w:rPr>
  </w:style>
  <w:style w:type="paragraph" w:styleId="Heading6">
    <w:name w:val="heading 6"/>
    <w:basedOn w:val="Normal"/>
    <w:next w:val="Normal"/>
    <w:link w:val="Heading6Char"/>
    <w:uiPriority w:val="9"/>
    <w:unhideWhenUsed/>
    <w:qFormat/>
    <w:rsid w:val="005F3DB1"/>
    <w:pPr>
      <w:overflowPunct/>
      <w:autoSpaceDE/>
      <w:autoSpaceDN/>
      <w:adjustRightInd/>
      <w:spacing w:before="280" w:after="80" w:line="360" w:lineRule="auto"/>
      <w:outlineLvl w:val="5"/>
    </w:pPr>
    <w:rPr>
      <w:rFonts w:ascii="Calibri" w:eastAsia="ＭＳ ゴシック" w:hAnsi="Calibri"/>
      <w:b/>
      <w:bCs/>
      <w:iCs/>
      <w:sz w:val="24"/>
      <w:szCs w:val="22"/>
    </w:rPr>
  </w:style>
  <w:style w:type="paragraph" w:styleId="Heading7">
    <w:name w:val="heading 7"/>
    <w:basedOn w:val="Normal"/>
    <w:next w:val="Normal"/>
    <w:link w:val="Heading7Char"/>
    <w:uiPriority w:val="9"/>
    <w:semiHidden/>
    <w:unhideWhenUsed/>
    <w:qFormat/>
    <w:rsid w:val="005F3DB1"/>
    <w:pPr>
      <w:overflowPunct/>
      <w:autoSpaceDE/>
      <w:autoSpaceDN/>
      <w:adjustRightInd/>
      <w:spacing w:before="280" w:line="360" w:lineRule="auto"/>
      <w:outlineLvl w:val="6"/>
    </w:pPr>
    <w:rPr>
      <w:rFonts w:ascii="Calibri" w:eastAsia="ＭＳ ゴシック" w:hAnsi="Calibri"/>
      <w:b/>
      <w:bCs/>
      <w:iCs/>
      <w:sz w:val="20"/>
    </w:rPr>
  </w:style>
  <w:style w:type="paragraph" w:styleId="Heading8">
    <w:name w:val="heading 8"/>
    <w:basedOn w:val="Normal"/>
    <w:next w:val="Normal"/>
    <w:link w:val="Heading8Char"/>
    <w:uiPriority w:val="9"/>
    <w:semiHidden/>
    <w:unhideWhenUsed/>
    <w:qFormat/>
    <w:rsid w:val="005F3DB1"/>
    <w:pPr>
      <w:overflowPunct/>
      <w:autoSpaceDE/>
      <w:autoSpaceDN/>
      <w:adjustRightInd/>
      <w:spacing w:before="280" w:line="360" w:lineRule="auto"/>
      <w:outlineLvl w:val="7"/>
    </w:pPr>
    <w:rPr>
      <w:rFonts w:ascii="Calibri" w:eastAsia="ＭＳ ゴシック" w:hAnsi="Calibri"/>
      <w:b/>
      <w:bCs/>
      <w:iCs/>
      <w:sz w:val="18"/>
      <w:szCs w:val="18"/>
    </w:rPr>
  </w:style>
  <w:style w:type="paragraph" w:styleId="Heading9">
    <w:name w:val="heading 9"/>
    <w:basedOn w:val="Normal"/>
    <w:next w:val="Normal"/>
    <w:link w:val="Heading9Char"/>
    <w:uiPriority w:val="9"/>
    <w:semiHidden/>
    <w:unhideWhenUsed/>
    <w:qFormat/>
    <w:rsid w:val="005F3DB1"/>
    <w:pPr>
      <w:overflowPunct/>
      <w:autoSpaceDE/>
      <w:autoSpaceDN/>
      <w:adjustRightInd/>
      <w:spacing w:before="280" w:line="360" w:lineRule="auto"/>
      <w:outlineLvl w:val="8"/>
    </w:pPr>
    <w:rPr>
      <w:rFonts w:ascii="Calibri" w:eastAsia="ＭＳ ゴシック" w:hAnsi="Calibr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64DC"/>
    <w:pPr>
      <w:spacing w:after="180"/>
      <w:ind w:left="720" w:hanging="288"/>
      <w:contextualSpacing/>
    </w:pPr>
    <w:rPr>
      <w:rFonts w:eastAsiaTheme="minorHAnsi"/>
      <w:sz w:val="22"/>
      <w:szCs w:val="22"/>
    </w:rPr>
  </w:style>
  <w:style w:type="character" w:customStyle="1" w:styleId="Heading1Char">
    <w:name w:val="Heading 1 Char"/>
    <w:basedOn w:val="DefaultParagraphFont"/>
    <w:link w:val="Heading1"/>
    <w:uiPriority w:val="9"/>
    <w:rsid w:val="005F3DB1"/>
    <w:rPr>
      <w:rFonts w:ascii="New York" w:eastAsia="Times New Roman" w:hAnsi="New York" w:cs="Times New Roman"/>
      <w:b/>
    </w:rPr>
  </w:style>
  <w:style w:type="character" w:customStyle="1" w:styleId="Heading2Char">
    <w:name w:val="Heading 2 Char"/>
    <w:basedOn w:val="DefaultParagraphFont"/>
    <w:link w:val="Heading2"/>
    <w:uiPriority w:val="9"/>
    <w:rsid w:val="005F3DB1"/>
    <w:rPr>
      <w:rFonts w:ascii="Times" w:eastAsia="ＭＳ ゴシック" w:hAnsi="Times" w:cs="Times New Roman"/>
      <w:bCs/>
      <w:iCs/>
      <w:szCs w:val="28"/>
    </w:rPr>
  </w:style>
  <w:style w:type="character" w:customStyle="1" w:styleId="Heading3Char">
    <w:name w:val="Heading 3 Char"/>
    <w:basedOn w:val="DefaultParagraphFont"/>
    <w:link w:val="Heading3"/>
    <w:uiPriority w:val="9"/>
    <w:rsid w:val="005F3DB1"/>
    <w:rPr>
      <w:rFonts w:ascii="Calibri" w:eastAsia="ＭＳ ゴシック" w:hAnsi="Calibri" w:cs="Times New Roman"/>
      <w:b/>
      <w:bCs/>
      <w:i/>
      <w:iCs/>
      <w:sz w:val="26"/>
      <w:szCs w:val="26"/>
    </w:rPr>
  </w:style>
  <w:style w:type="character" w:customStyle="1" w:styleId="Heading4Char">
    <w:name w:val="Heading 4 Char"/>
    <w:basedOn w:val="DefaultParagraphFont"/>
    <w:link w:val="Heading4"/>
    <w:uiPriority w:val="9"/>
    <w:rsid w:val="005F3DB1"/>
    <w:rPr>
      <w:rFonts w:ascii="Calibri" w:eastAsia="ＭＳ ゴシック" w:hAnsi="Calibri" w:cs="Times New Roman"/>
      <w:b/>
      <w:bCs/>
      <w:i/>
      <w:iCs/>
    </w:rPr>
  </w:style>
  <w:style w:type="character" w:customStyle="1" w:styleId="Heading5Char">
    <w:name w:val="Heading 5 Char"/>
    <w:basedOn w:val="DefaultParagraphFont"/>
    <w:link w:val="Heading5"/>
    <w:uiPriority w:val="9"/>
    <w:rsid w:val="005F3DB1"/>
    <w:rPr>
      <w:rFonts w:ascii="Calibri" w:eastAsia="ＭＳ ゴシック" w:hAnsi="Calibri" w:cs="Times New Roman"/>
      <w:b/>
      <w:bCs/>
      <w:i/>
      <w:iCs/>
      <w:szCs w:val="22"/>
    </w:rPr>
  </w:style>
  <w:style w:type="character" w:customStyle="1" w:styleId="Heading6Char">
    <w:name w:val="Heading 6 Char"/>
    <w:basedOn w:val="DefaultParagraphFont"/>
    <w:link w:val="Heading6"/>
    <w:uiPriority w:val="9"/>
    <w:rsid w:val="005F3DB1"/>
    <w:rPr>
      <w:rFonts w:ascii="Calibri" w:eastAsia="ＭＳ ゴシック" w:hAnsi="Calibri" w:cs="Times New Roman"/>
      <w:b/>
      <w:bCs/>
      <w:i/>
      <w:iCs/>
      <w:szCs w:val="22"/>
    </w:rPr>
  </w:style>
  <w:style w:type="character" w:customStyle="1" w:styleId="Heading7Char">
    <w:name w:val="Heading 7 Char"/>
    <w:basedOn w:val="DefaultParagraphFont"/>
    <w:link w:val="Heading7"/>
    <w:uiPriority w:val="9"/>
    <w:semiHidden/>
    <w:rsid w:val="005F3DB1"/>
    <w:rPr>
      <w:rFonts w:ascii="Calibri" w:eastAsia="ＭＳ ゴシック" w:hAnsi="Calibri" w:cs="Times New Roman"/>
      <w:b/>
      <w:bCs/>
      <w:i/>
      <w:iCs/>
      <w:sz w:val="20"/>
    </w:rPr>
  </w:style>
  <w:style w:type="character" w:customStyle="1" w:styleId="Heading8Char">
    <w:name w:val="Heading 8 Char"/>
    <w:basedOn w:val="DefaultParagraphFont"/>
    <w:link w:val="Heading8"/>
    <w:uiPriority w:val="9"/>
    <w:semiHidden/>
    <w:rsid w:val="005F3DB1"/>
    <w:rPr>
      <w:rFonts w:ascii="Calibri" w:eastAsia="ＭＳ ゴシック" w:hAnsi="Calibri" w:cs="Times New Roman"/>
      <w:b/>
      <w:bCs/>
      <w:i/>
      <w:iCs/>
      <w:sz w:val="18"/>
      <w:szCs w:val="18"/>
    </w:rPr>
  </w:style>
  <w:style w:type="character" w:customStyle="1" w:styleId="Heading9Char">
    <w:name w:val="Heading 9 Char"/>
    <w:basedOn w:val="DefaultParagraphFont"/>
    <w:link w:val="Heading9"/>
    <w:uiPriority w:val="9"/>
    <w:semiHidden/>
    <w:rsid w:val="005F3DB1"/>
    <w:rPr>
      <w:rFonts w:ascii="Calibri" w:eastAsia="ＭＳ ゴシック" w:hAnsi="Calibri" w:cs="Times New Roman"/>
      <w:i/>
      <w:iCs/>
      <w:sz w:val="18"/>
      <w:szCs w:val="18"/>
    </w:rPr>
  </w:style>
  <w:style w:type="paragraph" w:styleId="Title">
    <w:name w:val="Title"/>
    <w:basedOn w:val="Normal"/>
    <w:link w:val="TitleChar"/>
    <w:uiPriority w:val="10"/>
    <w:qFormat/>
    <w:rsid w:val="005F3DB1"/>
    <w:pPr>
      <w:jc w:val="center"/>
      <w:textAlignment w:val="baseline"/>
    </w:pPr>
    <w:rPr>
      <w:rFonts w:ascii="Times" w:hAnsi="Times"/>
      <w:b/>
      <w:i w:val="0"/>
      <w:sz w:val="24"/>
    </w:rPr>
  </w:style>
  <w:style w:type="character" w:customStyle="1" w:styleId="TitleChar">
    <w:name w:val="Title Char"/>
    <w:basedOn w:val="DefaultParagraphFont"/>
    <w:link w:val="Title"/>
    <w:uiPriority w:val="10"/>
    <w:rsid w:val="005F3DB1"/>
    <w:rPr>
      <w:rFonts w:ascii="Times" w:eastAsia="Times New Roman" w:hAnsi="Times" w:cs="Times New Roman"/>
      <w:b/>
    </w:rPr>
  </w:style>
  <w:style w:type="paragraph" w:styleId="BodyText">
    <w:name w:val="Body Text"/>
    <w:basedOn w:val="Normal"/>
    <w:link w:val="BodyTextChar"/>
    <w:rsid w:val="005F3DB1"/>
    <w:pPr>
      <w:tabs>
        <w:tab w:val="left" w:pos="1440"/>
        <w:tab w:val="right" w:pos="8640"/>
      </w:tabs>
      <w:jc w:val="both"/>
      <w:textAlignment w:val="baseline"/>
    </w:pPr>
    <w:rPr>
      <w:rFonts w:ascii="Times" w:hAnsi="Times"/>
      <w:i w:val="0"/>
      <w:sz w:val="24"/>
    </w:rPr>
  </w:style>
  <w:style w:type="character" w:customStyle="1" w:styleId="BodyTextChar">
    <w:name w:val="Body Text Char"/>
    <w:basedOn w:val="DefaultParagraphFont"/>
    <w:link w:val="BodyText"/>
    <w:rsid w:val="005F3DB1"/>
    <w:rPr>
      <w:rFonts w:ascii="Times" w:eastAsia="Times New Roman" w:hAnsi="Times" w:cs="Times New Roman"/>
    </w:rPr>
  </w:style>
  <w:style w:type="character" w:styleId="Hyperlink">
    <w:name w:val="Hyperlink"/>
    <w:uiPriority w:val="99"/>
    <w:rsid w:val="005F3DB1"/>
    <w:rPr>
      <w:color w:val="0000FF"/>
      <w:u w:val="single"/>
    </w:rPr>
  </w:style>
  <w:style w:type="paragraph" w:styleId="Header">
    <w:name w:val="header"/>
    <w:basedOn w:val="Normal"/>
    <w:link w:val="HeaderChar"/>
    <w:uiPriority w:val="99"/>
    <w:rsid w:val="005F3DB1"/>
    <w:pPr>
      <w:tabs>
        <w:tab w:val="center" w:pos="4320"/>
        <w:tab w:val="right" w:pos="8640"/>
      </w:tabs>
      <w:textAlignment w:val="baseline"/>
    </w:pPr>
    <w:rPr>
      <w:rFonts w:ascii="Times" w:hAnsi="Times"/>
      <w:i w:val="0"/>
      <w:sz w:val="24"/>
    </w:rPr>
  </w:style>
  <w:style w:type="character" w:customStyle="1" w:styleId="HeaderChar">
    <w:name w:val="Header Char"/>
    <w:basedOn w:val="DefaultParagraphFont"/>
    <w:link w:val="Header"/>
    <w:uiPriority w:val="99"/>
    <w:rsid w:val="005F3DB1"/>
    <w:rPr>
      <w:rFonts w:ascii="Times" w:eastAsia="Times New Roman" w:hAnsi="Times" w:cs="Times New Roman"/>
    </w:rPr>
  </w:style>
  <w:style w:type="paragraph" w:styleId="Footer">
    <w:name w:val="footer"/>
    <w:basedOn w:val="Normal"/>
    <w:link w:val="FooterChar"/>
    <w:uiPriority w:val="99"/>
    <w:rsid w:val="005F3DB1"/>
    <w:pPr>
      <w:tabs>
        <w:tab w:val="center" w:pos="4320"/>
        <w:tab w:val="right" w:pos="8640"/>
      </w:tabs>
      <w:textAlignment w:val="baseline"/>
    </w:pPr>
    <w:rPr>
      <w:rFonts w:ascii="New York" w:hAnsi="New York"/>
      <w:i w:val="0"/>
      <w:sz w:val="24"/>
    </w:rPr>
  </w:style>
  <w:style w:type="character" w:customStyle="1" w:styleId="FooterChar">
    <w:name w:val="Footer Char"/>
    <w:basedOn w:val="DefaultParagraphFont"/>
    <w:link w:val="Footer"/>
    <w:uiPriority w:val="99"/>
    <w:rsid w:val="005F3DB1"/>
    <w:rPr>
      <w:rFonts w:ascii="New York" w:eastAsia="Times New Roman" w:hAnsi="New York" w:cs="Times New Roman"/>
    </w:rPr>
  </w:style>
  <w:style w:type="character" w:styleId="FootnoteReference">
    <w:name w:val="footnote reference"/>
    <w:uiPriority w:val="99"/>
    <w:semiHidden/>
    <w:rsid w:val="005F3DB1"/>
    <w:rPr>
      <w:position w:val="6"/>
      <w:sz w:val="16"/>
    </w:rPr>
  </w:style>
  <w:style w:type="paragraph" w:styleId="FootnoteText">
    <w:name w:val="footnote text"/>
    <w:basedOn w:val="Normal"/>
    <w:link w:val="FootnoteTextChar"/>
    <w:uiPriority w:val="99"/>
    <w:semiHidden/>
    <w:rsid w:val="005F3DB1"/>
    <w:pPr>
      <w:textAlignment w:val="baseline"/>
    </w:pPr>
    <w:rPr>
      <w:rFonts w:ascii="New York" w:hAnsi="New York"/>
      <w:i w:val="0"/>
      <w:sz w:val="20"/>
    </w:rPr>
  </w:style>
  <w:style w:type="character" w:customStyle="1" w:styleId="FootnoteTextChar">
    <w:name w:val="Footnote Text Char"/>
    <w:basedOn w:val="DefaultParagraphFont"/>
    <w:link w:val="FootnoteText"/>
    <w:uiPriority w:val="99"/>
    <w:semiHidden/>
    <w:rsid w:val="005F3DB1"/>
    <w:rPr>
      <w:rFonts w:ascii="New York" w:eastAsia="Times New Roman" w:hAnsi="New York" w:cs="Times New Roman"/>
      <w:sz w:val="20"/>
    </w:rPr>
  </w:style>
  <w:style w:type="character" w:styleId="PageNumber">
    <w:name w:val="page number"/>
    <w:basedOn w:val="DefaultParagraphFont"/>
    <w:uiPriority w:val="99"/>
    <w:rsid w:val="005F3DB1"/>
  </w:style>
  <w:style w:type="character" w:styleId="FollowedHyperlink">
    <w:name w:val="FollowedHyperlink"/>
    <w:rsid w:val="005F3DB1"/>
    <w:rPr>
      <w:color w:val="800080"/>
      <w:u w:val="single"/>
    </w:rPr>
  </w:style>
  <w:style w:type="paragraph" w:styleId="BalloonText">
    <w:name w:val="Balloon Text"/>
    <w:basedOn w:val="Normal"/>
    <w:link w:val="BalloonTextChar"/>
    <w:uiPriority w:val="99"/>
    <w:rsid w:val="005F3DB1"/>
    <w:rPr>
      <w:rFonts w:ascii="Tahoma" w:hAnsi="Tahoma" w:cs="Tahoma"/>
      <w:sz w:val="16"/>
      <w:szCs w:val="16"/>
    </w:rPr>
  </w:style>
  <w:style w:type="character" w:customStyle="1" w:styleId="BalloonTextChar">
    <w:name w:val="Balloon Text Char"/>
    <w:basedOn w:val="DefaultParagraphFont"/>
    <w:link w:val="BalloonText"/>
    <w:uiPriority w:val="99"/>
    <w:rsid w:val="005F3DB1"/>
    <w:rPr>
      <w:rFonts w:ascii="Tahoma" w:eastAsia="Times New Roman" w:hAnsi="Tahoma" w:cs="Tahoma"/>
      <w:i/>
      <w:sz w:val="16"/>
      <w:szCs w:val="16"/>
    </w:rPr>
  </w:style>
  <w:style w:type="paragraph" w:styleId="CommentText">
    <w:name w:val="annotation text"/>
    <w:basedOn w:val="Normal"/>
    <w:link w:val="CommentTextChar"/>
    <w:uiPriority w:val="99"/>
    <w:unhideWhenUsed/>
    <w:rsid w:val="005F3DB1"/>
    <w:pPr>
      <w:overflowPunct/>
      <w:autoSpaceDE/>
      <w:autoSpaceDN/>
      <w:adjustRightInd/>
      <w:spacing w:after="240"/>
      <w:ind w:firstLine="360"/>
    </w:pPr>
    <w:rPr>
      <w:rFonts w:ascii="Times" w:eastAsia="ＭＳ 明朝" w:hAnsi="Times"/>
      <w:i w:val="0"/>
      <w:sz w:val="24"/>
    </w:rPr>
  </w:style>
  <w:style w:type="character" w:customStyle="1" w:styleId="CommentTextChar">
    <w:name w:val="Comment Text Char"/>
    <w:basedOn w:val="DefaultParagraphFont"/>
    <w:link w:val="CommentText"/>
    <w:uiPriority w:val="99"/>
    <w:rsid w:val="005F3DB1"/>
    <w:rPr>
      <w:rFonts w:ascii="Times" w:eastAsia="ＭＳ 明朝" w:hAnsi="Times" w:cs="Times New Roman"/>
    </w:rPr>
  </w:style>
  <w:style w:type="character" w:styleId="CommentReference">
    <w:name w:val="annotation reference"/>
    <w:uiPriority w:val="99"/>
    <w:unhideWhenUsed/>
    <w:rsid w:val="005F3DB1"/>
    <w:rPr>
      <w:sz w:val="18"/>
      <w:szCs w:val="18"/>
    </w:rPr>
  </w:style>
  <w:style w:type="paragraph" w:customStyle="1" w:styleId="Normal1">
    <w:name w:val="Normal1"/>
    <w:rsid w:val="005F3DB1"/>
    <w:pPr>
      <w:spacing w:after="240" w:line="480" w:lineRule="auto"/>
      <w:ind w:firstLine="360"/>
    </w:pPr>
    <w:rPr>
      <w:rFonts w:ascii="Cambria" w:eastAsia="ＭＳ 明朝" w:hAnsi="Cambria" w:cs="Times New Roman"/>
      <w:sz w:val="22"/>
      <w:szCs w:val="22"/>
    </w:rPr>
  </w:style>
  <w:style w:type="paragraph" w:styleId="Subtitle">
    <w:name w:val="Subtitle"/>
    <w:basedOn w:val="Normal"/>
    <w:next w:val="Normal"/>
    <w:link w:val="SubtitleChar"/>
    <w:uiPriority w:val="11"/>
    <w:qFormat/>
    <w:rsid w:val="005F3DB1"/>
    <w:pPr>
      <w:overflowPunct/>
      <w:autoSpaceDE/>
      <w:autoSpaceDN/>
      <w:adjustRightInd/>
      <w:spacing w:after="320" w:line="480" w:lineRule="auto"/>
      <w:ind w:firstLine="360"/>
      <w:jc w:val="right"/>
    </w:pPr>
    <w:rPr>
      <w:rFonts w:ascii="Times" w:eastAsia="ＭＳ 明朝" w:hAnsi="Times"/>
      <w:iCs/>
      <w:color w:val="808080"/>
      <w:spacing w:val="10"/>
      <w:sz w:val="24"/>
    </w:rPr>
  </w:style>
  <w:style w:type="character" w:customStyle="1" w:styleId="SubtitleChar">
    <w:name w:val="Subtitle Char"/>
    <w:basedOn w:val="DefaultParagraphFont"/>
    <w:link w:val="Subtitle"/>
    <w:uiPriority w:val="11"/>
    <w:rsid w:val="005F3DB1"/>
    <w:rPr>
      <w:rFonts w:ascii="Times" w:eastAsia="ＭＳ 明朝" w:hAnsi="Times" w:cs="Times New Roman"/>
      <w:i/>
      <w:iCs/>
      <w:color w:val="808080"/>
      <w:spacing w:val="10"/>
    </w:rPr>
  </w:style>
  <w:style w:type="paragraph" w:styleId="CommentSubject">
    <w:name w:val="annotation subject"/>
    <w:basedOn w:val="CommentText"/>
    <w:next w:val="CommentText"/>
    <w:link w:val="CommentSubjectChar"/>
    <w:uiPriority w:val="99"/>
    <w:unhideWhenUsed/>
    <w:rsid w:val="005F3DB1"/>
    <w:rPr>
      <w:b/>
      <w:bCs/>
      <w:sz w:val="20"/>
      <w:szCs w:val="20"/>
    </w:rPr>
  </w:style>
  <w:style w:type="character" w:customStyle="1" w:styleId="CommentSubjectChar">
    <w:name w:val="Comment Subject Char"/>
    <w:basedOn w:val="CommentTextChar"/>
    <w:link w:val="CommentSubject"/>
    <w:uiPriority w:val="99"/>
    <w:rsid w:val="005F3DB1"/>
    <w:rPr>
      <w:rFonts w:ascii="Times" w:eastAsia="ＭＳ 明朝" w:hAnsi="Times" w:cs="Times New Roman"/>
      <w:b/>
      <w:bCs/>
      <w:sz w:val="20"/>
      <w:szCs w:val="20"/>
    </w:rPr>
  </w:style>
  <w:style w:type="paragraph" w:styleId="Revision">
    <w:name w:val="Revision"/>
    <w:hidden/>
    <w:uiPriority w:val="99"/>
    <w:semiHidden/>
    <w:rsid w:val="005F3DB1"/>
    <w:pPr>
      <w:spacing w:after="240"/>
      <w:ind w:firstLine="360"/>
    </w:pPr>
    <w:rPr>
      <w:rFonts w:ascii="Cambria" w:eastAsia="ＭＳ 明朝" w:hAnsi="Cambria" w:cs="Times New Roman"/>
      <w:sz w:val="22"/>
      <w:szCs w:val="22"/>
    </w:rPr>
  </w:style>
  <w:style w:type="paragraph" w:styleId="Caption">
    <w:name w:val="caption"/>
    <w:basedOn w:val="Normal"/>
    <w:next w:val="Normal"/>
    <w:uiPriority w:val="35"/>
    <w:unhideWhenUsed/>
    <w:qFormat/>
    <w:rsid w:val="005F3DB1"/>
    <w:pPr>
      <w:overflowPunct/>
      <w:autoSpaceDE/>
      <w:autoSpaceDN/>
      <w:adjustRightInd/>
      <w:spacing w:after="240" w:line="480" w:lineRule="auto"/>
      <w:ind w:firstLine="360"/>
    </w:pPr>
    <w:rPr>
      <w:rFonts w:ascii="Times" w:eastAsia="ＭＳ 明朝" w:hAnsi="Times"/>
      <w:b/>
      <w:bCs/>
      <w:i w:val="0"/>
      <w:sz w:val="18"/>
      <w:szCs w:val="18"/>
    </w:rPr>
  </w:style>
  <w:style w:type="character" w:styleId="Strong">
    <w:name w:val="Strong"/>
    <w:uiPriority w:val="22"/>
    <w:qFormat/>
    <w:rsid w:val="005F3DB1"/>
    <w:rPr>
      <w:b/>
      <w:bCs/>
      <w:spacing w:val="0"/>
    </w:rPr>
  </w:style>
  <w:style w:type="character" w:styleId="Emphasis">
    <w:name w:val="Emphasis"/>
    <w:uiPriority w:val="20"/>
    <w:qFormat/>
    <w:rsid w:val="005F3DB1"/>
    <w:rPr>
      <w:b/>
      <w:bCs/>
      <w:i/>
      <w:iCs/>
      <w:color w:val="auto"/>
    </w:rPr>
  </w:style>
  <w:style w:type="paragraph" w:styleId="NoSpacing">
    <w:name w:val="No Spacing"/>
    <w:basedOn w:val="Normal"/>
    <w:link w:val="NoSpacingChar"/>
    <w:uiPriority w:val="1"/>
    <w:qFormat/>
    <w:rsid w:val="005F3DB1"/>
    <w:pPr>
      <w:overflowPunct/>
      <w:autoSpaceDE/>
      <w:autoSpaceDN/>
      <w:adjustRightInd/>
    </w:pPr>
    <w:rPr>
      <w:rFonts w:ascii="Times" w:eastAsia="ＭＳ 明朝" w:hAnsi="Times"/>
      <w:i w:val="0"/>
      <w:sz w:val="24"/>
      <w:szCs w:val="22"/>
    </w:rPr>
  </w:style>
  <w:style w:type="character" w:customStyle="1" w:styleId="NoSpacingChar">
    <w:name w:val="No Spacing Char"/>
    <w:link w:val="NoSpacing"/>
    <w:uiPriority w:val="1"/>
    <w:rsid w:val="005F3DB1"/>
    <w:rPr>
      <w:rFonts w:ascii="Times" w:eastAsia="ＭＳ 明朝" w:hAnsi="Times" w:cs="Times New Roman"/>
      <w:szCs w:val="22"/>
    </w:rPr>
  </w:style>
  <w:style w:type="paragraph" w:styleId="Quote">
    <w:name w:val="Quote"/>
    <w:basedOn w:val="Normal"/>
    <w:next w:val="Normal"/>
    <w:link w:val="QuoteChar"/>
    <w:uiPriority w:val="29"/>
    <w:qFormat/>
    <w:rsid w:val="005F3DB1"/>
    <w:pPr>
      <w:overflowPunct/>
      <w:autoSpaceDE/>
      <w:autoSpaceDN/>
      <w:adjustRightInd/>
      <w:spacing w:after="240" w:line="480" w:lineRule="auto"/>
      <w:ind w:firstLine="360"/>
    </w:pPr>
    <w:rPr>
      <w:rFonts w:ascii="Times" w:eastAsia="ＭＳ 明朝" w:hAnsi="Times"/>
      <w:i w:val="0"/>
      <w:color w:val="5A5A5A"/>
      <w:sz w:val="24"/>
      <w:szCs w:val="22"/>
    </w:rPr>
  </w:style>
  <w:style w:type="character" w:customStyle="1" w:styleId="QuoteChar">
    <w:name w:val="Quote Char"/>
    <w:basedOn w:val="DefaultParagraphFont"/>
    <w:link w:val="Quote"/>
    <w:uiPriority w:val="29"/>
    <w:rsid w:val="005F3DB1"/>
    <w:rPr>
      <w:rFonts w:ascii="Times" w:eastAsia="ＭＳ 明朝" w:hAnsi="Times" w:cs="Times New Roman"/>
      <w:color w:val="5A5A5A"/>
      <w:szCs w:val="22"/>
    </w:rPr>
  </w:style>
  <w:style w:type="paragraph" w:styleId="IntenseQuote">
    <w:name w:val="Intense Quote"/>
    <w:basedOn w:val="Normal"/>
    <w:next w:val="Normal"/>
    <w:link w:val="IntenseQuoteChar"/>
    <w:uiPriority w:val="30"/>
    <w:qFormat/>
    <w:rsid w:val="005F3DB1"/>
    <w:pPr>
      <w:overflowPunct/>
      <w:autoSpaceDE/>
      <w:autoSpaceDN/>
      <w:adjustRightInd/>
      <w:spacing w:before="320" w:after="480"/>
      <w:ind w:left="720" w:right="720"/>
      <w:jc w:val="center"/>
    </w:pPr>
    <w:rPr>
      <w:rFonts w:ascii="Calibri" w:eastAsia="ＭＳ ゴシック" w:hAnsi="Calibri"/>
      <w:iCs/>
      <w:sz w:val="20"/>
    </w:rPr>
  </w:style>
  <w:style w:type="character" w:customStyle="1" w:styleId="IntenseQuoteChar">
    <w:name w:val="Intense Quote Char"/>
    <w:basedOn w:val="DefaultParagraphFont"/>
    <w:link w:val="IntenseQuote"/>
    <w:uiPriority w:val="30"/>
    <w:rsid w:val="005F3DB1"/>
    <w:rPr>
      <w:rFonts w:ascii="Calibri" w:eastAsia="ＭＳ ゴシック" w:hAnsi="Calibri" w:cs="Times New Roman"/>
      <w:i/>
      <w:iCs/>
      <w:sz w:val="20"/>
    </w:rPr>
  </w:style>
  <w:style w:type="character" w:styleId="SubtleEmphasis">
    <w:name w:val="Subtle Emphasis"/>
    <w:uiPriority w:val="19"/>
    <w:qFormat/>
    <w:rsid w:val="005F3DB1"/>
    <w:rPr>
      <w:i/>
      <w:iCs/>
      <w:color w:val="5A5A5A"/>
    </w:rPr>
  </w:style>
  <w:style w:type="character" w:styleId="IntenseEmphasis">
    <w:name w:val="Intense Emphasis"/>
    <w:uiPriority w:val="21"/>
    <w:qFormat/>
    <w:rsid w:val="005F3DB1"/>
    <w:rPr>
      <w:b/>
      <w:bCs/>
      <w:i/>
      <w:iCs/>
      <w:color w:val="auto"/>
      <w:u w:val="single"/>
    </w:rPr>
  </w:style>
  <w:style w:type="character" w:styleId="SubtleReference">
    <w:name w:val="Subtle Reference"/>
    <w:uiPriority w:val="31"/>
    <w:qFormat/>
    <w:rsid w:val="005F3DB1"/>
    <w:rPr>
      <w:smallCaps/>
    </w:rPr>
  </w:style>
  <w:style w:type="character" w:styleId="IntenseReference">
    <w:name w:val="Intense Reference"/>
    <w:uiPriority w:val="32"/>
    <w:qFormat/>
    <w:rsid w:val="005F3DB1"/>
    <w:rPr>
      <w:b/>
      <w:bCs/>
      <w:smallCaps/>
      <w:color w:val="auto"/>
    </w:rPr>
  </w:style>
  <w:style w:type="character" w:styleId="BookTitle">
    <w:name w:val="Book Title"/>
    <w:uiPriority w:val="33"/>
    <w:qFormat/>
    <w:rsid w:val="005F3DB1"/>
    <w:rPr>
      <w:rFonts w:ascii="Calibri" w:eastAsia="ＭＳ ゴシック" w:hAnsi="Calibri" w:cs="Times New Roman"/>
      <w:b/>
      <w:bCs/>
      <w:smallCaps/>
      <w:color w:val="auto"/>
      <w:u w:val="single"/>
    </w:rPr>
  </w:style>
  <w:style w:type="paragraph" w:styleId="TOCHeading">
    <w:name w:val="TOC Heading"/>
    <w:basedOn w:val="Heading1"/>
    <w:next w:val="Normal"/>
    <w:uiPriority w:val="39"/>
    <w:semiHidden/>
    <w:unhideWhenUsed/>
    <w:qFormat/>
    <w:rsid w:val="005F3DB1"/>
    <w:pPr>
      <w:keepNext w:val="0"/>
      <w:pBdr>
        <w:top w:val="none" w:sz="0" w:space="0" w:color="auto"/>
        <w:left w:val="none" w:sz="0" w:space="0" w:color="auto"/>
        <w:bottom w:val="none" w:sz="0" w:space="0" w:color="auto"/>
        <w:right w:val="none" w:sz="0" w:space="0" w:color="auto"/>
      </w:pBdr>
      <w:tabs>
        <w:tab w:val="clear" w:pos="8280"/>
      </w:tabs>
      <w:overflowPunct/>
      <w:autoSpaceDE/>
      <w:autoSpaceDN/>
      <w:adjustRightInd/>
      <w:spacing w:before="600" w:line="360" w:lineRule="auto"/>
      <w:ind w:left="0"/>
      <w:jc w:val="left"/>
      <w:textAlignment w:val="auto"/>
      <w:outlineLvl w:val="9"/>
    </w:pPr>
    <w:rPr>
      <w:rFonts w:ascii="Times" w:eastAsia="ＭＳ ゴシック" w:hAnsi="Times"/>
      <w:bCs/>
      <w:iCs/>
      <w:szCs w:val="32"/>
      <w:lang w:bidi="en-US"/>
    </w:rPr>
  </w:style>
  <w:style w:type="paragraph" w:styleId="NormalWeb">
    <w:name w:val="Normal (Web)"/>
    <w:basedOn w:val="Normal"/>
    <w:uiPriority w:val="99"/>
    <w:unhideWhenUsed/>
    <w:rsid w:val="005F3DB1"/>
    <w:pPr>
      <w:overflowPunct/>
      <w:autoSpaceDE/>
      <w:autoSpaceDN/>
      <w:adjustRightInd/>
      <w:spacing w:before="100" w:beforeAutospacing="1" w:after="100" w:afterAutospacing="1"/>
    </w:pPr>
    <w:rPr>
      <w:rFonts w:ascii="Times" w:eastAsia="ＭＳ 明朝" w:hAnsi="Times"/>
      <w:i w:val="0"/>
      <w:sz w:val="20"/>
    </w:rPr>
  </w:style>
  <w:style w:type="character" w:customStyle="1" w:styleId="apple-converted-space">
    <w:name w:val="apple-converted-space"/>
    <w:rsid w:val="005F3DB1"/>
  </w:style>
  <w:style w:type="character" w:styleId="LineNumber">
    <w:name w:val="line number"/>
    <w:uiPriority w:val="99"/>
    <w:unhideWhenUsed/>
    <w:rsid w:val="005F3DB1"/>
  </w:style>
  <w:style w:type="character" w:customStyle="1" w:styleId="apple-tab-span">
    <w:name w:val="apple-tab-span"/>
    <w:rsid w:val="005F3D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1500864">
      <w:bodyDiv w:val="1"/>
      <w:marLeft w:val="0"/>
      <w:marRight w:val="0"/>
      <w:marTop w:val="0"/>
      <w:marBottom w:val="0"/>
      <w:divBdr>
        <w:top w:val="none" w:sz="0" w:space="0" w:color="auto"/>
        <w:left w:val="none" w:sz="0" w:space="0" w:color="auto"/>
        <w:bottom w:val="none" w:sz="0" w:space="0" w:color="auto"/>
        <w:right w:val="none" w:sz="0" w:space="0" w:color="auto"/>
      </w:divBdr>
    </w:div>
    <w:div w:id="887759820">
      <w:bodyDiv w:val="1"/>
      <w:marLeft w:val="0"/>
      <w:marRight w:val="0"/>
      <w:marTop w:val="0"/>
      <w:marBottom w:val="0"/>
      <w:divBdr>
        <w:top w:val="none" w:sz="0" w:space="0" w:color="auto"/>
        <w:left w:val="none" w:sz="0" w:space="0" w:color="auto"/>
        <w:bottom w:val="none" w:sz="0" w:space="0" w:color="auto"/>
        <w:right w:val="none" w:sz="0" w:space="0" w:color="auto"/>
      </w:divBdr>
    </w:div>
    <w:div w:id="1639452397">
      <w:bodyDiv w:val="1"/>
      <w:marLeft w:val="0"/>
      <w:marRight w:val="0"/>
      <w:marTop w:val="0"/>
      <w:marBottom w:val="0"/>
      <w:divBdr>
        <w:top w:val="none" w:sz="0" w:space="0" w:color="auto"/>
        <w:left w:val="none" w:sz="0" w:space="0" w:color="auto"/>
        <w:bottom w:val="none" w:sz="0" w:space="0" w:color="auto"/>
        <w:right w:val="none" w:sz="0" w:space="0" w:color="auto"/>
      </w:divBdr>
    </w:div>
    <w:div w:id="168913973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comments" Target="comments.xml"/><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356</TotalTime>
  <Pages>46</Pages>
  <Words>33584</Words>
  <Characters>191430</Characters>
  <Application>Microsoft Macintosh Word</Application>
  <DocSecurity>0</DocSecurity>
  <Lines>1595</Lines>
  <Paragraphs>449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224565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De La Vega</dc:creator>
  <cp:keywords/>
  <dc:description/>
  <cp:lastModifiedBy>Alejandro De La Vega</cp:lastModifiedBy>
  <cp:revision>100</cp:revision>
  <dcterms:created xsi:type="dcterms:W3CDTF">2016-10-10T17:22:00Z</dcterms:created>
  <dcterms:modified xsi:type="dcterms:W3CDTF">2016-10-21T01:58:00Z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id="http://www.zotero.org/styles/nature-communications"/&gt;&lt;hasBiblio/&gt;&lt;format class="21"/&gt;&lt;count citations="81" publications="69"/&gt;&lt;/info&gt;PAPERS2_INFO_END</vt:lpwstr>
  </property>
</Properties>
</file>