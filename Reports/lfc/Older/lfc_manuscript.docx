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D6F34E" w14:textId="2FE859EB"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Title: Large-scale functional organization of lateral frontal cortex </w:t>
      </w:r>
    </w:p>
    <w:p w14:paraId="4523A04F" w14:textId="1E59FDBA" w:rsidR="006D6FD3" w:rsidRPr="00055A4D" w:rsidRDefault="006D6FD3" w:rsidP="006D6FD3">
      <w:pPr>
        <w:overflowPunct/>
        <w:autoSpaceDE/>
        <w:autoSpaceDN/>
        <w:adjustRightInd/>
        <w:spacing w:after="240" w:line="480" w:lineRule="auto"/>
        <w:rPr>
          <w:rFonts w:eastAsiaTheme="minorEastAsia" w:cstheme="minorBidi"/>
          <w:i w:val="0"/>
          <w:sz w:val="24"/>
          <w:vertAlign w:val="superscript"/>
        </w:rPr>
      </w:pPr>
      <w:r w:rsidRPr="00055A4D">
        <w:rPr>
          <w:rFonts w:eastAsiaTheme="minorEastAsia" w:cstheme="minorBidi"/>
          <w:i w:val="0"/>
          <w:sz w:val="24"/>
        </w:rPr>
        <w:t>Alejandro de la Vega*</w:t>
      </w:r>
      <w:r w:rsidRPr="00055A4D">
        <w:rPr>
          <w:rFonts w:eastAsiaTheme="minorEastAsia" w:cstheme="minorBidi"/>
          <w:i w:val="0"/>
          <w:sz w:val="24"/>
          <w:vertAlign w:val="superscript"/>
        </w:rPr>
        <w:t>1,2,</w:t>
      </w:r>
      <w:r w:rsidR="00D86201" w:rsidRPr="00055A4D">
        <w:rPr>
          <w:rFonts w:eastAsiaTheme="minorEastAsia" w:cstheme="minorBidi"/>
          <w:i w:val="0"/>
          <w:sz w:val="24"/>
          <w:vertAlign w:val="superscript"/>
        </w:rPr>
        <w:t>3</w:t>
      </w:r>
      <w:r w:rsidRPr="00055A4D">
        <w:rPr>
          <w:rFonts w:eastAsiaTheme="minorEastAsia" w:cstheme="minorBidi"/>
          <w:i w:val="0"/>
          <w:sz w:val="24"/>
        </w:rPr>
        <w:t>, Marie T. Banich</w:t>
      </w:r>
      <w:r w:rsidRPr="00055A4D">
        <w:rPr>
          <w:rFonts w:eastAsiaTheme="minorEastAsia" w:cstheme="minorBidi"/>
          <w:i w:val="0"/>
          <w:sz w:val="24"/>
          <w:vertAlign w:val="superscript"/>
        </w:rPr>
        <w:t>1</w:t>
      </w:r>
      <w:proofErr w:type="gramStart"/>
      <w:r w:rsidRPr="00055A4D">
        <w:rPr>
          <w:rFonts w:eastAsiaTheme="minorEastAsia" w:cstheme="minorBidi"/>
          <w:i w:val="0"/>
          <w:sz w:val="24"/>
          <w:vertAlign w:val="superscript"/>
        </w:rPr>
        <w:t>,2</w:t>
      </w:r>
      <w:proofErr w:type="gramEnd"/>
      <w:r w:rsidRPr="00055A4D">
        <w:rPr>
          <w:rFonts w:eastAsiaTheme="minorEastAsia" w:cstheme="minorBidi"/>
          <w:i w:val="0"/>
          <w:sz w:val="24"/>
        </w:rPr>
        <w:t>, Tor D. Wager</w:t>
      </w:r>
      <w:r w:rsidRPr="00055A4D">
        <w:rPr>
          <w:rFonts w:eastAsiaTheme="minorEastAsia" w:cstheme="minorBidi"/>
          <w:i w:val="0"/>
          <w:sz w:val="24"/>
          <w:vertAlign w:val="superscript"/>
        </w:rPr>
        <w:t>1,2</w:t>
      </w:r>
      <w:r w:rsidRPr="00055A4D">
        <w:rPr>
          <w:rFonts w:eastAsiaTheme="minorEastAsia" w:cstheme="minorBidi"/>
          <w:i w:val="0"/>
          <w:sz w:val="24"/>
        </w:rPr>
        <w:t xml:space="preserve"> and Tal Yarkoni</w:t>
      </w:r>
      <w:r w:rsidR="00D86201" w:rsidRPr="00055A4D">
        <w:rPr>
          <w:rFonts w:eastAsiaTheme="minorEastAsia" w:cstheme="minorBidi"/>
          <w:i w:val="0"/>
          <w:sz w:val="24"/>
          <w:vertAlign w:val="superscript"/>
        </w:rPr>
        <w:t>3</w:t>
      </w:r>
    </w:p>
    <w:p w14:paraId="02C9D5F0" w14:textId="1439760F"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vertAlign w:val="superscript"/>
        </w:rPr>
        <w:t xml:space="preserve">1 </w:t>
      </w:r>
      <w:r w:rsidRPr="00055A4D">
        <w:rPr>
          <w:rFonts w:eastAsiaTheme="minorEastAsia" w:cstheme="minorBidi"/>
          <w:i w:val="0"/>
          <w:sz w:val="24"/>
        </w:rPr>
        <w:t xml:space="preserve">Department of Psychology and Neuroscience, University of Colorado Boulder, 80309 </w:t>
      </w:r>
      <w:r w:rsidRPr="00055A4D">
        <w:rPr>
          <w:rFonts w:eastAsiaTheme="minorEastAsia" w:cstheme="minorBidi"/>
          <w:i w:val="0"/>
          <w:sz w:val="24"/>
          <w:vertAlign w:val="superscript"/>
        </w:rPr>
        <w:t xml:space="preserve">2 </w:t>
      </w:r>
      <w:r w:rsidRPr="00055A4D">
        <w:rPr>
          <w:rFonts w:eastAsiaTheme="minorEastAsia" w:cstheme="minorBidi"/>
          <w:i w:val="0"/>
          <w:sz w:val="24"/>
        </w:rPr>
        <w:t xml:space="preserve">Institute of Cognitive Science, University of Colorado Boulder, 80309 </w:t>
      </w:r>
      <w:r w:rsidR="00D86201" w:rsidRPr="00055A4D">
        <w:rPr>
          <w:rFonts w:eastAsiaTheme="minorEastAsia" w:cstheme="minorBidi"/>
          <w:i w:val="0"/>
          <w:sz w:val="24"/>
          <w:vertAlign w:val="superscript"/>
        </w:rPr>
        <w:t>3</w:t>
      </w:r>
      <w:r w:rsidRPr="00055A4D">
        <w:rPr>
          <w:rFonts w:eastAsiaTheme="minorEastAsia" w:cstheme="minorBidi"/>
          <w:i w:val="0"/>
          <w:sz w:val="24"/>
          <w:vertAlign w:val="superscript"/>
        </w:rPr>
        <w:t xml:space="preserve"> </w:t>
      </w:r>
      <w:r w:rsidRPr="00055A4D">
        <w:rPr>
          <w:rFonts w:eastAsiaTheme="minorEastAsia" w:cstheme="minorBidi"/>
          <w:i w:val="0"/>
          <w:sz w:val="24"/>
        </w:rPr>
        <w:t>Department of Psychology, University of Texas at Austin, 78712</w:t>
      </w:r>
    </w:p>
    <w:p w14:paraId="1421067F" w14:textId="4980ED60"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Contact Information: Alejandro de la Vega, Department of Psychology, University of Texas at Austin, 78712, 650-315-9536, email: delavega@colorado.edu</w:t>
      </w:r>
    </w:p>
    <w:p w14:paraId="4A23C779" w14:textId="77777777"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Conflicts of Interest: The authors declare no competing financial interests.</w:t>
      </w:r>
    </w:p>
    <w:p w14:paraId="7F9F7A2F" w14:textId="310B8E55" w:rsidR="006D6FD3" w:rsidRPr="00055A4D" w:rsidRDefault="006D6FD3" w:rsidP="006D6FD3">
      <w:pPr>
        <w:overflowPunct/>
        <w:autoSpaceDE/>
        <w:autoSpaceDN/>
        <w:adjustRightInd/>
        <w:spacing w:after="240" w:line="480" w:lineRule="auto"/>
        <w:rPr>
          <w:i w:val="0"/>
          <w:sz w:val="24"/>
        </w:rPr>
      </w:pPr>
      <w:r w:rsidRPr="00055A4D">
        <w:rPr>
          <w:rFonts w:eastAsiaTheme="minorEastAsia" w:cstheme="minorBidi"/>
          <w:i w:val="0"/>
          <w:sz w:val="24"/>
        </w:rPr>
        <w:t xml:space="preserve">Acknowledgments: </w:t>
      </w:r>
      <w:r w:rsidRPr="00055A4D">
        <w:rPr>
          <w:i w:val="0"/>
          <w:sz w:val="24"/>
        </w:rPr>
        <w:t>R01MH096906 National Institutes of Health.</w:t>
      </w:r>
    </w:p>
    <w:p w14:paraId="3A5A041C" w14:textId="74F6ADFA" w:rsidR="00396622" w:rsidRDefault="006D6FD3">
      <w:pPr>
        <w:overflowPunct/>
        <w:autoSpaceDE/>
        <w:autoSpaceDN/>
        <w:adjustRightInd/>
        <w:rPr>
          <w:i w:val="0"/>
          <w:sz w:val="24"/>
        </w:rPr>
      </w:pPr>
      <w:r w:rsidRPr="00055A4D">
        <w:rPr>
          <w:i w:val="0"/>
          <w:sz w:val="24"/>
        </w:rPr>
        <w:br w:type="page"/>
      </w:r>
      <w:r w:rsidR="00396622" w:rsidRPr="00055A4D">
        <w:rPr>
          <w:i w:val="0"/>
          <w:sz w:val="24"/>
        </w:rPr>
        <w:lastRenderedPageBreak/>
        <w:t>Abstract (250 words)</w:t>
      </w:r>
    </w:p>
    <w:p w14:paraId="4A475105" w14:textId="77777777" w:rsidR="005C7DE8" w:rsidRDefault="005C7DE8">
      <w:pPr>
        <w:overflowPunct/>
        <w:autoSpaceDE/>
        <w:autoSpaceDN/>
        <w:adjustRightInd/>
        <w:rPr>
          <w:i w:val="0"/>
          <w:sz w:val="24"/>
        </w:rPr>
      </w:pPr>
    </w:p>
    <w:p w14:paraId="363AF14C" w14:textId="3373FFC2" w:rsidR="00396622" w:rsidRDefault="005C7DE8" w:rsidP="00840E24">
      <w:pPr>
        <w:overflowPunct/>
        <w:autoSpaceDE/>
        <w:autoSpaceDN/>
        <w:adjustRightInd/>
        <w:spacing w:line="480" w:lineRule="auto"/>
        <w:rPr>
          <w:i w:val="0"/>
          <w:sz w:val="24"/>
        </w:rPr>
      </w:pPr>
      <w:r>
        <w:rPr>
          <w:i w:val="0"/>
          <w:sz w:val="24"/>
        </w:rPr>
        <w:tab/>
      </w:r>
      <w:r w:rsidRPr="2CB9C50C">
        <w:rPr>
          <w:i w:val="0"/>
          <w:sz w:val="24"/>
        </w:rPr>
        <w:t xml:space="preserve">The human lateral frontal cortex (LFC) is hypothesized to play an important role in a wide range of psychological processes, including the flexible adaptation </w:t>
      </w:r>
      <w:r w:rsidR="00F95D47" w:rsidRPr="2CB9C50C">
        <w:rPr>
          <w:i w:val="0"/>
          <w:sz w:val="24"/>
        </w:rPr>
        <w:t>of behavior</w:t>
      </w:r>
      <w:r w:rsidRPr="2CB9C50C">
        <w:rPr>
          <w:i w:val="0"/>
          <w:sz w:val="24"/>
        </w:rPr>
        <w:t xml:space="preserve"> in support </w:t>
      </w:r>
      <w:r w:rsidR="00422887">
        <w:rPr>
          <w:i w:val="0"/>
          <w:sz w:val="24"/>
        </w:rPr>
        <w:t>of task-related goals. However</w:t>
      </w:r>
      <w:r w:rsidRPr="2CB9C50C">
        <w:rPr>
          <w:i w:val="0"/>
          <w:sz w:val="24"/>
        </w:rPr>
        <w:t xml:space="preserve">, no consensus mapping </w:t>
      </w:r>
      <w:r w:rsidR="006E4286" w:rsidRPr="2CB9C50C">
        <w:rPr>
          <w:i w:val="0"/>
          <w:sz w:val="24"/>
        </w:rPr>
        <w:t xml:space="preserve">between LFC anatomy and discrete psychological states </w:t>
      </w:r>
      <w:r w:rsidRPr="2CB9C50C">
        <w:rPr>
          <w:i w:val="0"/>
          <w:sz w:val="24"/>
        </w:rPr>
        <w:t>has emerged</w:t>
      </w:r>
      <w:r w:rsidR="00422887">
        <w:rPr>
          <w:i w:val="0"/>
          <w:sz w:val="24"/>
        </w:rPr>
        <w:t xml:space="preserve"> from extensive fMRI study of this area.</w:t>
      </w:r>
      <w:r w:rsidRPr="2CB9C50C">
        <w:rPr>
          <w:i w:val="0"/>
          <w:sz w:val="24"/>
        </w:rPr>
        <w:t xml:space="preserve"> </w:t>
      </w:r>
      <w:r w:rsidR="009F0967" w:rsidRPr="2CB9C50C">
        <w:rPr>
          <w:i w:val="0"/>
          <w:sz w:val="24"/>
        </w:rPr>
        <w:t>In the present study,</w:t>
      </w:r>
      <w:r w:rsidR="009F0967">
        <w:rPr>
          <w:i w:val="0"/>
          <w:sz w:val="24"/>
        </w:rPr>
        <w:t xml:space="preserve"> we used a data-driven approach to generate a comprehensive f</w:t>
      </w:r>
      <w:r w:rsidRPr="2CB9C50C">
        <w:rPr>
          <w:i w:val="0"/>
          <w:sz w:val="24"/>
        </w:rPr>
        <w:t xml:space="preserve">unctional-anatomical mapping of LFC </w:t>
      </w:r>
      <w:r w:rsidR="009F0967">
        <w:rPr>
          <w:i w:val="0"/>
          <w:sz w:val="24"/>
        </w:rPr>
        <w:t>from the</w:t>
      </w:r>
      <w:r w:rsidR="00D6637A">
        <w:rPr>
          <w:i w:val="0"/>
          <w:sz w:val="24"/>
        </w:rPr>
        <w:t xml:space="preserve"> largest</w:t>
      </w:r>
      <w:r w:rsidRPr="2CB9C50C">
        <w:rPr>
          <w:i w:val="0"/>
          <w:sz w:val="24"/>
        </w:rPr>
        <w:t xml:space="preserve"> available meta-analytic database of 11,4</w:t>
      </w:r>
      <w:r w:rsidR="00D6637A">
        <w:rPr>
          <w:i w:val="0"/>
          <w:sz w:val="24"/>
        </w:rPr>
        <w:t xml:space="preserve">06 neuroimaging studies. First, we </w:t>
      </w:r>
      <w:r w:rsidR="00E36B8E">
        <w:rPr>
          <w:i w:val="0"/>
          <w:sz w:val="24"/>
        </w:rPr>
        <w:t>identified</w:t>
      </w:r>
      <w:r w:rsidR="00D6637A" w:rsidRPr="2CB9C50C">
        <w:rPr>
          <w:i w:val="0"/>
          <w:sz w:val="24"/>
        </w:rPr>
        <w:t xml:space="preserve"> putatively </w:t>
      </w:r>
      <w:r w:rsidR="00E36B8E">
        <w:rPr>
          <w:i w:val="0"/>
          <w:sz w:val="24"/>
        </w:rPr>
        <w:t>separable LFC regions</w:t>
      </w:r>
      <w:r w:rsidR="00D6637A">
        <w:rPr>
          <w:i w:val="0"/>
          <w:sz w:val="24"/>
        </w:rPr>
        <w:t xml:space="preserve"> by exploiting</w:t>
      </w:r>
      <w:r w:rsidR="009F0967">
        <w:rPr>
          <w:i w:val="0"/>
          <w:sz w:val="24"/>
        </w:rPr>
        <w:t xml:space="preserve"> differences in whole-brain co-activation</w:t>
      </w:r>
      <w:r w:rsidR="00D6637A">
        <w:rPr>
          <w:i w:val="0"/>
          <w:sz w:val="24"/>
        </w:rPr>
        <w:t xml:space="preserve"> </w:t>
      </w:r>
      <w:r w:rsidR="00E36B8E">
        <w:rPr>
          <w:i w:val="0"/>
          <w:sz w:val="24"/>
        </w:rPr>
        <w:t>to group voxels i</w:t>
      </w:r>
      <w:r w:rsidR="008247E9">
        <w:rPr>
          <w:i w:val="0"/>
          <w:sz w:val="24"/>
        </w:rPr>
        <w:t>nto spatially distinct clusters, revealing</w:t>
      </w:r>
      <w:r w:rsidR="00E36B8E">
        <w:rPr>
          <w:i w:val="0"/>
          <w:sz w:val="24"/>
        </w:rPr>
        <w:t xml:space="preserve"> </w:t>
      </w:r>
      <w:r w:rsidR="00D6637A">
        <w:rPr>
          <w:i w:val="0"/>
          <w:sz w:val="24"/>
        </w:rPr>
        <w:t xml:space="preserve">14 </w:t>
      </w:r>
      <w:del w:id="0" w:author="Alejandro De La Vega" w:date="2016-10-03T18:24:00Z">
        <w:r w:rsidR="00D6637A" w:rsidDel="00B847D3">
          <w:rPr>
            <w:i w:val="0"/>
            <w:sz w:val="24"/>
          </w:rPr>
          <w:delText xml:space="preserve">spatially specific </w:delText>
        </w:r>
      </w:del>
      <w:r w:rsidR="00E36B8E">
        <w:rPr>
          <w:i w:val="0"/>
          <w:sz w:val="24"/>
        </w:rPr>
        <w:t xml:space="preserve">LFC </w:t>
      </w:r>
      <w:r w:rsidR="00D6637A">
        <w:rPr>
          <w:i w:val="0"/>
          <w:sz w:val="24"/>
        </w:rPr>
        <w:t>sub-</w:t>
      </w:r>
      <w:r w:rsidR="00E36B8E">
        <w:rPr>
          <w:i w:val="0"/>
          <w:sz w:val="24"/>
        </w:rPr>
        <w:t xml:space="preserve">regions </w:t>
      </w:r>
      <w:r w:rsidR="00D6637A">
        <w:rPr>
          <w:i w:val="0"/>
          <w:sz w:val="24"/>
        </w:rPr>
        <w:t>hierarchically organized into three</w:t>
      </w:r>
      <w:r w:rsidR="00E36B8E">
        <w:rPr>
          <w:i w:val="0"/>
          <w:sz w:val="24"/>
        </w:rPr>
        <w:t xml:space="preserve"> whole-brain networks: </w:t>
      </w:r>
      <w:proofErr w:type="spellStart"/>
      <w:r w:rsidR="00E36B8E">
        <w:rPr>
          <w:i w:val="0"/>
          <w:sz w:val="24"/>
        </w:rPr>
        <w:t>fronto</w:t>
      </w:r>
      <w:proofErr w:type="spellEnd"/>
      <w:r w:rsidR="00E36B8E">
        <w:rPr>
          <w:i w:val="0"/>
          <w:sz w:val="24"/>
        </w:rPr>
        <w:t xml:space="preserve">-parietal, default and </w:t>
      </w:r>
      <w:proofErr w:type="spellStart"/>
      <w:r w:rsidR="00E36B8E">
        <w:rPr>
          <w:i w:val="0"/>
          <w:sz w:val="24"/>
        </w:rPr>
        <w:t>sensori</w:t>
      </w:r>
      <w:proofErr w:type="spellEnd"/>
      <w:r w:rsidR="00E36B8E">
        <w:rPr>
          <w:i w:val="0"/>
          <w:sz w:val="24"/>
        </w:rPr>
        <w:t xml:space="preserve">-motor. </w:t>
      </w:r>
      <w:r w:rsidR="00D6637A">
        <w:rPr>
          <w:i w:val="0"/>
          <w:sz w:val="24"/>
        </w:rPr>
        <w:t>N</w:t>
      </w:r>
      <w:r w:rsidRPr="2CB9C50C">
        <w:rPr>
          <w:i w:val="0"/>
          <w:sz w:val="24"/>
        </w:rPr>
        <w:t xml:space="preserve">ext, we </w:t>
      </w:r>
      <w:r w:rsidR="00E36B8E">
        <w:rPr>
          <w:i w:val="0"/>
          <w:sz w:val="24"/>
        </w:rPr>
        <w:t xml:space="preserve">used </w:t>
      </w:r>
      <w:r w:rsidR="00E36B8E" w:rsidRPr="2CB9C50C">
        <w:rPr>
          <w:i w:val="0"/>
          <w:sz w:val="24"/>
        </w:rPr>
        <w:t>multivariate classification</w:t>
      </w:r>
      <w:r w:rsidR="00E36B8E">
        <w:rPr>
          <w:i w:val="0"/>
          <w:sz w:val="24"/>
        </w:rPr>
        <w:t xml:space="preserve"> to identify</w:t>
      </w:r>
      <w:r w:rsidR="00D6637A">
        <w:rPr>
          <w:i w:val="0"/>
          <w:sz w:val="24"/>
        </w:rPr>
        <w:t xml:space="preserve"> the psychological states most strongly </w:t>
      </w:r>
      <w:r w:rsidR="008247E9">
        <w:rPr>
          <w:i w:val="0"/>
          <w:sz w:val="24"/>
        </w:rPr>
        <w:t>predictive of</w:t>
      </w:r>
      <w:r w:rsidR="00E36B8E">
        <w:rPr>
          <w:i w:val="0"/>
          <w:sz w:val="24"/>
        </w:rPr>
        <w:t xml:space="preserve"> brain activity for each </w:t>
      </w:r>
      <w:r w:rsidR="006F24AC">
        <w:rPr>
          <w:i w:val="0"/>
          <w:sz w:val="24"/>
        </w:rPr>
        <w:t>cluster</w:t>
      </w:r>
      <w:r w:rsidR="00E36B8E">
        <w:rPr>
          <w:i w:val="0"/>
          <w:sz w:val="24"/>
        </w:rPr>
        <w:t>, resulting in dissociable psychological profiles for each sub-region.</w:t>
      </w:r>
      <w:r w:rsidR="00840E24">
        <w:rPr>
          <w:i w:val="0"/>
          <w:sz w:val="24"/>
        </w:rPr>
        <w:t xml:space="preserve"> </w:t>
      </w:r>
      <w:r w:rsidR="006F24AC">
        <w:rPr>
          <w:i w:val="0"/>
          <w:sz w:val="24"/>
        </w:rPr>
        <w:t>We</w:t>
      </w:r>
      <w:r w:rsidR="00840E24">
        <w:rPr>
          <w:i w:val="0"/>
          <w:sz w:val="24"/>
        </w:rPr>
        <w:t xml:space="preserve"> observed </w:t>
      </w:r>
      <w:r w:rsidR="0027207D">
        <w:rPr>
          <w:i w:val="0"/>
          <w:sz w:val="24"/>
        </w:rPr>
        <w:t>large</w:t>
      </w:r>
      <w:r w:rsidR="00840E24">
        <w:rPr>
          <w:i w:val="0"/>
          <w:sz w:val="24"/>
        </w:rPr>
        <w:t xml:space="preserve"> functional differences between regions in different networks, supporting </w:t>
      </w:r>
      <w:r w:rsidR="00422887">
        <w:rPr>
          <w:i w:val="0"/>
          <w:sz w:val="24"/>
        </w:rPr>
        <w:t>the view that</w:t>
      </w:r>
      <w:r w:rsidR="00840E24">
        <w:rPr>
          <w:i w:val="0"/>
          <w:sz w:val="24"/>
        </w:rPr>
        <w:t xml:space="preserve"> large-scale brain networks support categorically different </w:t>
      </w:r>
      <w:r w:rsidR="00593812">
        <w:rPr>
          <w:i w:val="0"/>
          <w:sz w:val="24"/>
        </w:rPr>
        <w:t>modes of processing</w:t>
      </w:r>
      <w:r w:rsidR="00840E24">
        <w:rPr>
          <w:i w:val="0"/>
          <w:sz w:val="24"/>
        </w:rPr>
        <w:t xml:space="preserve">. </w:t>
      </w:r>
      <w:r w:rsidR="00593812">
        <w:rPr>
          <w:i w:val="0"/>
          <w:sz w:val="24"/>
        </w:rPr>
        <w:t xml:space="preserve">Within each network, however, </w:t>
      </w:r>
      <w:r w:rsidR="00DF15E7">
        <w:rPr>
          <w:i w:val="0"/>
          <w:sz w:val="24"/>
        </w:rPr>
        <w:t>we observed relatively low functio</w:t>
      </w:r>
      <w:r w:rsidR="00593812">
        <w:rPr>
          <w:i w:val="0"/>
          <w:sz w:val="24"/>
        </w:rPr>
        <w:t>nal-anatomical specificity, suggesting the modular organization of discrete psychological processes within LFC, such as ‘working memory’, has been vastly overestimated. Instead, our results are consistent with the emerging view that individual regions within networks work in a distributed fashion to enable flexible, adaptive behavior.</w:t>
      </w:r>
    </w:p>
    <w:p w14:paraId="41773B5A" w14:textId="77777777" w:rsidR="00DF15E7" w:rsidRDefault="00DF15E7" w:rsidP="00593812">
      <w:pPr>
        <w:overflowPunct/>
        <w:autoSpaceDE/>
        <w:autoSpaceDN/>
        <w:adjustRightInd/>
        <w:spacing w:line="480" w:lineRule="auto"/>
        <w:rPr>
          <w:i w:val="0"/>
          <w:sz w:val="24"/>
        </w:rPr>
      </w:pPr>
    </w:p>
    <w:p w14:paraId="2A3D9327" w14:textId="6DD4D533" w:rsidR="00A341AF" w:rsidRPr="00A341AF" w:rsidRDefault="005F3DB1" w:rsidP="00A341AF">
      <w:pPr>
        <w:overflowPunct/>
        <w:autoSpaceDE/>
        <w:autoSpaceDN/>
        <w:adjustRightInd/>
        <w:spacing w:line="480" w:lineRule="auto"/>
        <w:ind w:firstLine="720"/>
        <w:rPr>
          <w:sz w:val="24"/>
        </w:rPr>
      </w:pPr>
      <w:r w:rsidRPr="00593812">
        <w:rPr>
          <w:i w:val="0"/>
          <w:sz w:val="24"/>
        </w:rPr>
        <w:t xml:space="preserve">Flexible behavior is the hallmark of human and nonhuman primates. Such flexible behavior enables the navigation of complex, rapidly changing environments, the pursuit of goals in the face of various obstacles, planning for hypothetical future events and the communication of complex ideas with others using language. Decades of research have </w:t>
      </w:r>
      <w:r w:rsidR="00593812">
        <w:rPr>
          <w:i w:val="0"/>
          <w:sz w:val="24"/>
        </w:rPr>
        <w:t>suggested</w:t>
      </w:r>
      <w:r w:rsidRPr="00593812">
        <w:rPr>
          <w:i w:val="0"/>
          <w:sz w:val="24"/>
        </w:rPr>
        <w:t xml:space="preserve"> lateral frontal cortex (LFC) </w:t>
      </w:r>
      <w:r w:rsidR="00593812">
        <w:rPr>
          <w:i w:val="0"/>
          <w:sz w:val="24"/>
        </w:rPr>
        <w:t xml:space="preserve">supports a range of discrete psychological functions </w:t>
      </w:r>
      <w:r w:rsidRPr="00593812">
        <w:rPr>
          <w:i w:val="0"/>
          <w:sz w:val="24"/>
        </w:rPr>
        <w:t xml:space="preserve">critical for </w:t>
      </w:r>
      <w:r w:rsidR="00593812">
        <w:rPr>
          <w:i w:val="0"/>
          <w:sz w:val="24"/>
        </w:rPr>
        <w:t xml:space="preserve">supporting </w:t>
      </w:r>
      <w:r w:rsidRPr="00593812">
        <w:rPr>
          <w:i w:val="0"/>
          <w:sz w:val="24"/>
        </w:rPr>
        <w:t xml:space="preserve">high-level behavior (Goldman &amp; </w:t>
      </w:r>
      <w:proofErr w:type="spellStart"/>
      <w:r w:rsidRPr="00593812">
        <w:rPr>
          <w:i w:val="0"/>
          <w:sz w:val="24"/>
        </w:rPr>
        <w:t>Rakic</w:t>
      </w:r>
      <w:proofErr w:type="spellEnd"/>
      <w:r w:rsidRPr="00593812">
        <w:rPr>
          <w:i w:val="0"/>
          <w:sz w:val="24"/>
        </w:rPr>
        <w:t xml:space="preserve">, 1996; Miller at al. 2011). </w:t>
      </w:r>
      <w:r w:rsidR="0084598C" w:rsidRPr="00A341AF">
        <w:rPr>
          <w:i w:val="0"/>
          <w:sz w:val="24"/>
        </w:rPr>
        <w:t xml:space="preserve">Although extensive work has </w:t>
      </w:r>
      <w:r w:rsidR="00897B81" w:rsidRPr="00A341AF">
        <w:rPr>
          <w:i w:val="0"/>
          <w:sz w:val="24"/>
        </w:rPr>
        <w:t>identified</w:t>
      </w:r>
      <w:r w:rsidR="0084598C" w:rsidRPr="00A341AF">
        <w:rPr>
          <w:i w:val="0"/>
          <w:sz w:val="24"/>
        </w:rPr>
        <w:t xml:space="preserve"> putatively separable psychological </w:t>
      </w:r>
      <w:r w:rsidR="00897B81" w:rsidRPr="00A341AF">
        <w:rPr>
          <w:i w:val="0"/>
          <w:sz w:val="24"/>
        </w:rPr>
        <w:t>processes critical for flexible behavior–</w:t>
      </w:r>
      <w:r w:rsidR="0084598C" w:rsidRPr="00A341AF">
        <w:rPr>
          <w:i w:val="0"/>
          <w:sz w:val="24"/>
        </w:rPr>
        <w:t xml:space="preserve"> such as ‘working memory’</w:t>
      </w:r>
      <w:r w:rsidR="00897B81" w:rsidRPr="00A341AF">
        <w:rPr>
          <w:i w:val="0"/>
          <w:sz w:val="24"/>
        </w:rPr>
        <w:t>, ‘inhibition’ and ‘conflict’– t</w:t>
      </w:r>
      <w:r w:rsidRPr="00A341AF">
        <w:rPr>
          <w:i w:val="0"/>
          <w:sz w:val="24"/>
        </w:rPr>
        <w:t xml:space="preserve">he </w:t>
      </w:r>
      <w:r w:rsidR="00897B81" w:rsidRPr="00A341AF">
        <w:rPr>
          <w:i w:val="0"/>
          <w:sz w:val="24"/>
        </w:rPr>
        <w:t xml:space="preserve">precise </w:t>
      </w:r>
      <w:r w:rsidR="00145BCA" w:rsidRPr="00A341AF">
        <w:rPr>
          <w:i w:val="0"/>
          <w:sz w:val="24"/>
        </w:rPr>
        <w:t xml:space="preserve">organization of </w:t>
      </w:r>
      <w:r w:rsidR="00897B81" w:rsidRPr="00A341AF">
        <w:rPr>
          <w:i w:val="0"/>
          <w:sz w:val="24"/>
        </w:rPr>
        <w:t>these</w:t>
      </w:r>
      <w:r w:rsidRPr="00A341AF">
        <w:rPr>
          <w:i w:val="0"/>
          <w:sz w:val="24"/>
        </w:rPr>
        <w:t xml:space="preserve"> processes </w:t>
      </w:r>
      <w:r w:rsidR="00145BCA" w:rsidRPr="00A341AF">
        <w:rPr>
          <w:i w:val="0"/>
          <w:sz w:val="24"/>
        </w:rPr>
        <w:t>within</w:t>
      </w:r>
      <w:r w:rsidRPr="00A341AF">
        <w:rPr>
          <w:i w:val="0"/>
          <w:sz w:val="24"/>
        </w:rPr>
        <w:t xml:space="preserve"> discrete lateral frontal anatomy remains actively debated.</w:t>
      </w:r>
    </w:p>
    <w:p w14:paraId="0C7CD164" w14:textId="7775187C" w:rsidR="005F3DB1" w:rsidRPr="00055A4D" w:rsidRDefault="00A341AF" w:rsidP="00897B81">
      <w:pPr>
        <w:pStyle w:val="Normal1"/>
        <w:ind w:firstLine="720"/>
        <w:rPr>
          <w:rFonts w:ascii="Century Schoolbook" w:hAnsi="Century Schoolbook"/>
          <w:sz w:val="24"/>
          <w:szCs w:val="24"/>
        </w:rPr>
      </w:pPr>
      <w:r>
        <w:rPr>
          <w:rFonts w:ascii="Century Schoolbook" w:hAnsi="Century Schoolbook"/>
          <w:sz w:val="24"/>
          <w:szCs w:val="24"/>
        </w:rPr>
        <w:t>Much</w:t>
      </w:r>
      <w:r w:rsidR="005F3DB1" w:rsidRPr="00055A4D">
        <w:rPr>
          <w:rFonts w:ascii="Century Schoolbook" w:hAnsi="Century Schoolbook"/>
          <w:sz w:val="24"/>
          <w:szCs w:val="24"/>
        </w:rPr>
        <w:t xml:space="preserve"> progress has been made in understanding the LFC’s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organization by </w:t>
      </w:r>
      <w:r>
        <w:rPr>
          <w:rFonts w:ascii="Century Schoolbook" w:hAnsi="Century Schoolbook"/>
          <w:sz w:val="24"/>
          <w:szCs w:val="24"/>
        </w:rPr>
        <w:t>identifying putatively separable LFC sub-regions on the basis of</w:t>
      </w:r>
      <w:r w:rsidR="005F3DB1" w:rsidRPr="00055A4D">
        <w:rPr>
          <w:rFonts w:ascii="Century Schoolbook" w:hAnsi="Century Schoolbook"/>
          <w:sz w:val="24"/>
          <w:szCs w:val="24"/>
        </w:rPr>
        <w:t xml:space="preserve"> properties that c</w:t>
      </w:r>
      <w:r>
        <w:rPr>
          <w:rFonts w:ascii="Century Schoolbook" w:hAnsi="Century Schoolbook"/>
          <w:sz w:val="24"/>
          <w:szCs w:val="24"/>
        </w:rPr>
        <w:t>o</w:t>
      </w:r>
      <w:r w:rsidR="00044E92">
        <w:rPr>
          <w:rFonts w:ascii="Century Schoolbook" w:hAnsi="Century Schoolbook"/>
          <w:sz w:val="24"/>
          <w:szCs w:val="24"/>
        </w:rPr>
        <w:t xml:space="preserve">nstrain information processing. For instance, discrete regions have been proposed based on differences in anatomical </w:t>
      </w:r>
      <w:r w:rsidR="005F3DB1" w:rsidRPr="00055A4D">
        <w:rPr>
          <w:rFonts w:ascii="Century Schoolbook" w:hAnsi="Century Schoolbook"/>
          <w:sz w:val="24"/>
          <w:szCs w:val="24"/>
        </w:rPr>
        <w:t>mi</w:t>
      </w:r>
      <w:r w:rsidR="00044E92">
        <w:rPr>
          <w:rFonts w:ascii="Century Schoolbook" w:hAnsi="Century Schoolbook"/>
          <w:sz w:val="24"/>
          <w:szCs w:val="24"/>
        </w:rPr>
        <w:t xml:space="preserve">crostructural properties (e.g. </w:t>
      </w:r>
      <w:proofErr w:type="spellStart"/>
      <w:r w:rsidR="00044E92">
        <w:rPr>
          <w:rFonts w:ascii="Century Schoolbook" w:hAnsi="Century Schoolbook"/>
          <w:sz w:val="24"/>
          <w:szCs w:val="24"/>
        </w:rPr>
        <w:t>cytoarchitecture</w:t>
      </w:r>
      <w:proofErr w:type="spellEnd"/>
      <w:r w:rsidR="00044E92">
        <w:rPr>
          <w:rFonts w:ascii="Century Schoolbook" w:hAnsi="Century Schoolbook"/>
          <w:sz w:val="24"/>
          <w:szCs w:val="24"/>
        </w:rPr>
        <w:t>)</w:t>
      </w:r>
      <w:r w:rsidR="005F3DB1" w:rsidRPr="00055A4D">
        <w:rPr>
          <w:rFonts w:ascii="Century Schoolbook" w:hAnsi="Century Schoolbook"/>
          <w:sz w:val="24"/>
          <w:szCs w:val="24"/>
        </w:rPr>
        <w:fldChar w:fldCharType="begin"/>
      </w:r>
      <w:r w:rsidR="0092126E">
        <w:rPr>
          <w:rFonts w:ascii="Century Schoolbook" w:hAnsi="Century Schoolbook"/>
          <w:sz w:val="24"/>
          <w:szCs w:val="24"/>
        </w:rPr>
        <w:instrText xml:space="preserve"> ADDIN PAPERS2_CITATIONS &lt;citation&gt;&lt;uuid&gt;A79F72B6-D6D9-49C0-BC28-38B2342D8C45&lt;/uuid&gt;&lt;priority&gt;0&lt;/priority&gt;&lt;publications&gt;&lt;/publications&gt;&lt;/citation&gt;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1</w:t>
      </w:r>
      <w:r w:rsidR="005F3DB1" w:rsidRPr="00055A4D">
        <w:rPr>
          <w:rFonts w:ascii="Century Schoolbook" w:hAnsi="Century Schoolbook"/>
          <w:sz w:val="24"/>
          <w:szCs w:val="24"/>
        </w:rPr>
        <w:fldChar w:fldCharType="end"/>
      </w:r>
      <w:r w:rsidR="00044E92">
        <w:rPr>
          <w:rFonts w:ascii="Century Schoolbook" w:hAnsi="Century Schoolbook"/>
          <w:sz w:val="24"/>
          <w:szCs w:val="24"/>
        </w:rPr>
        <w:t xml:space="preserve"> and anatomical (??) and resting-state functional connectivity (??). </w:t>
      </w:r>
      <w:r w:rsidR="005F3DB1" w:rsidRPr="00055A4D">
        <w:rPr>
          <w:rFonts w:ascii="Century Schoolbook" w:hAnsi="Century Schoolbook"/>
          <w:sz w:val="24"/>
          <w:szCs w:val="24"/>
        </w:rPr>
        <w:t xml:space="preserve">Although </w:t>
      </w:r>
      <w:r w:rsidR="00044E92">
        <w:rPr>
          <w:rFonts w:ascii="Century Schoolbook" w:hAnsi="Century Schoolbook"/>
          <w:sz w:val="24"/>
          <w:szCs w:val="24"/>
        </w:rPr>
        <w:t xml:space="preserve">these studies </w:t>
      </w:r>
      <w:r w:rsidR="005F3DB1" w:rsidRPr="00055A4D">
        <w:rPr>
          <w:rFonts w:ascii="Century Schoolbook" w:hAnsi="Century Schoolbook"/>
          <w:sz w:val="24"/>
          <w:szCs w:val="24"/>
        </w:rPr>
        <w:t xml:space="preserve">have helped carefully characterize important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properties of LFC, it is unclear to what extent the boundaries derived </w:t>
      </w:r>
      <w:r w:rsidR="00044E92">
        <w:rPr>
          <w:rFonts w:ascii="Century Schoolbook" w:hAnsi="Century Schoolbook"/>
          <w:sz w:val="24"/>
          <w:szCs w:val="24"/>
        </w:rPr>
        <w:t>from</w:t>
      </w:r>
      <w:r w:rsidR="005F3DB1" w:rsidRPr="00055A4D">
        <w:rPr>
          <w:rFonts w:ascii="Century Schoolbook" w:hAnsi="Century Schoolbook"/>
          <w:sz w:val="24"/>
          <w:szCs w:val="24"/>
        </w:rPr>
        <w:t xml:space="preserve"> </w:t>
      </w:r>
      <w:r w:rsidR="00044E92">
        <w:rPr>
          <w:rFonts w:ascii="Century Schoolbook" w:hAnsi="Century Schoolbook"/>
          <w:sz w:val="24"/>
          <w:szCs w:val="24"/>
        </w:rPr>
        <w:t>such</w:t>
      </w:r>
      <w:r w:rsidR="005F3DB1" w:rsidRPr="00055A4D">
        <w:rPr>
          <w:rFonts w:ascii="Century Schoolbook" w:hAnsi="Century Schoolbook"/>
          <w:sz w:val="24"/>
          <w:szCs w:val="24"/>
        </w:rPr>
        <w:t xml:space="preserve"> methods correspond to the organization</w:t>
      </w:r>
      <w:r w:rsidR="00044E92">
        <w:rPr>
          <w:rFonts w:ascii="Century Schoolbook" w:hAnsi="Century Schoolbook"/>
          <w:sz w:val="24"/>
          <w:szCs w:val="24"/>
        </w:rPr>
        <w:t xml:space="preserve"> of </w:t>
      </w:r>
      <w:r w:rsidR="00EA038C">
        <w:rPr>
          <w:rFonts w:ascii="Century Schoolbook" w:hAnsi="Century Schoolbook"/>
          <w:sz w:val="24"/>
          <w:szCs w:val="24"/>
        </w:rPr>
        <w:t>brain activity</w:t>
      </w:r>
      <w:r w:rsidR="005F3DB1" w:rsidRPr="00055A4D">
        <w:rPr>
          <w:rFonts w:ascii="Century Schoolbook" w:hAnsi="Century Schoolbook"/>
          <w:sz w:val="24"/>
          <w:szCs w:val="24"/>
        </w:rPr>
        <w:t xml:space="preserve"> observed during </w:t>
      </w:r>
      <w:r w:rsidR="00EA038C">
        <w:rPr>
          <w:rFonts w:ascii="Century Schoolbook" w:hAnsi="Century Schoolbook"/>
          <w:sz w:val="24"/>
          <w:szCs w:val="24"/>
        </w:rPr>
        <w:t>distinct psychological states</w:t>
      </w:r>
      <w:r w:rsidR="005F3DB1" w:rsidRPr="00055A4D">
        <w:rPr>
          <w:rFonts w:ascii="Century Schoolbook" w:hAnsi="Century Schoolbook"/>
          <w:sz w:val="24"/>
          <w:szCs w:val="24"/>
        </w:rPr>
        <w:t xml:space="preserve"> </w:t>
      </w:r>
      <w:r w:rsidR="005F3DB1" w:rsidRPr="00055A4D">
        <w:rPr>
          <w:rFonts w:ascii="Century Schoolbook" w:hAnsi="Century Schoolbook"/>
          <w:sz w:val="24"/>
          <w:szCs w:val="24"/>
        </w:rPr>
        <w:fldChar w:fldCharType="begin"/>
      </w:r>
      <w:r w:rsidR="0092126E">
        <w:rPr>
          <w:rFonts w:ascii="Century Schoolbook" w:hAnsi="Century Schoolbook"/>
          <w:sz w:val="24"/>
          <w:szCs w:val="24"/>
        </w:rPr>
        <w:instrText xml:space="preserve"> ADDIN PAPERS2_CITATIONS &lt;citation&gt;&lt;uuid&gt;48C6906C-1B15-46BA-ACBB-7AD66CF2E940&lt;/uuid&gt;&lt;priority&gt;0&lt;/priority&gt;&lt;publications&gt;&lt;/publications&gt;&lt;/citation&gt;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5-7</w:t>
      </w:r>
      <w:r w:rsidR="005F3DB1" w:rsidRPr="00055A4D">
        <w:rPr>
          <w:rFonts w:ascii="Century Schoolbook" w:hAnsi="Century Schoolbook"/>
          <w:sz w:val="24"/>
          <w:szCs w:val="24"/>
        </w:rPr>
        <w:fldChar w:fldCharType="end"/>
      </w:r>
      <w:r w:rsidR="005F3DB1" w:rsidRPr="00055A4D">
        <w:rPr>
          <w:rFonts w:ascii="Century Schoolbook" w:hAnsi="Century Schoolbook"/>
          <w:sz w:val="24"/>
          <w:szCs w:val="24"/>
        </w:rPr>
        <w:t xml:space="preserve">. </w:t>
      </w:r>
    </w:p>
    <w:p w14:paraId="2B799B62" w14:textId="48DFDE3E" w:rsidR="005F3DB1" w:rsidRPr="00055A4D" w:rsidRDefault="005F3DB1" w:rsidP="005F3DB1">
      <w:pPr>
        <w:pStyle w:val="Normal1"/>
        <w:rPr>
          <w:rFonts w:ascii="Century Schoolbook" w:hAnsi="Century Schoolbook"/>
          <w:sz w:val="24"/>
          <w:szCs w:val="24"/>
        </w:rPr>
      </w:pPr>
      <w:r w:rsidRPr="2CB9C50C">
        <w:rPr>
          <w:rFonts w:ascii="Century Schoolbook" w:eastAsia="Century Schoolbook" w:hAnsi="Century Schoolbook" w:cs="Century Schoolbook"/>
          <w:sz w:val="24"/>
          <w:szCs w:val="24"/>
        </w:rPr>
        <w:t xml:space="preserve">One approach used to map the functional correlates of distinct behavioral phenotypes is the quantitative meta-analysis of functional MRI (fMRI) studies. </w:t>
      </w:r>
      <w:r w:rsidRPr="2CB9C50C">
        <w:rPr>
          <w:rFonts w:ascii="Century Schoolbook" w:eastAsia="Century Schoolbook" w:hAnsi="Century Schoolbook" w:cs="Century Schoolbook"/>
          <w:sz w:val="24"/>
          <w:szCs w:val="24"/>
        </w:rPr>
        <w:lastRenderedPageBreak/>
        <w:t xml:space="preserve">Such meta-analyses help overcome the low power </w:t>
      </w:r>
      <w:r w:rsidR="00D60225" w:rsidRPr="2CB9C50C">
        <w:rPr>
          <w:rFonts w:ascii="Century Schoolbook" w:eastAsia="Century Schoolbook" w:hAnsi="Century Schoolbook" w:cs="Century Schoolbook"/>
          <w:sz w:val="24"/>
          <w:szCs w:val="24"/>
        </w:rPr>
        <w:t>observed in</w:t>
      </w:r>
      <w:r w:rsidRPr="2CB9C50C">
        <w:rPr>
          <w:rFonts w:ascii="Century Schoolbook" w:eastAsia="Century Schoolbook" w:hAnsi="Century Schoolbook" w:cs="Century Schoolbook"/>
          <w:sz w:val="24"/>
          <w:szCs w:val="24"/>
        </w:rPr>
        <w:t xml:space="preserve"> most individual fMRI studies and </w:t>
      </w:r>
      <w:r w:rsidR="00D60225" w:rsidRPr="2CB9C50C">
        <w:rPr>
          <w:rFonts w:ascii="Century Schoolbook" w:eastAsia="Century Schoolbook" w:hAnsi="Century Schoolbook" w:cs="Century Schoolbook"/>
          <w:sz w:val="24"/>
          <w:szCs w:val="24"/>
        </w:rPr>
        <w:t>produce more</w:t>
      </w:r>
      <w:r w:rsidRPr="2CB9C50C">
        <w:rPr>
          <w:rFonts w:ascii="Century Schoolbook" w:eastAsia="Century Schoolbook" w:hAnsi="Century Schoolbook" w:cs="Century Schoolbook"/>
          <w:sz w:val="24"/>
          <w:szCs w:val="24"/>
        </w:rPr>
        <w:t xml:space="preserve"> precise spatial maps of </w:t>
      </w:r>
      <w:r w:rsidR="00D60225" w:rsidRPr="2CB9C50C">
        <w:rPr>
          <w:rFonts w:ascii="Century Schoolbook" w:eastAsia="Century Schoolbook" w:hAnsi="Century Schoolbook" w:cs="Century Schoolbook"/>
          <w:sz w:val="24"/>
          <w:szCs w:val="24"/>
        </w:rPr>
        <w:t xml:space="preserve">psychological states that activate </w:t>
      </w:r>
      <w:r w:rsidRPr="2CB9C50C">
        <w:rPr>
          <w:rFonts w:ascii="Century Schoolbook" w:eastAsia="Century Schoolbook" w:hAnsi="Century Schoolbook" w:cs="Century Schoolbook"/>
          <w:sz w:val="24"/>
          <w:szCs w:val="24"/>
        </w:rPr>
        <w:t xml:space="preserve">LFC, such as working-memory </w:t>
      </w:r>
      <w:r w:rsidRPr="2CB9C50C">
        <w:fldChar w:fldCharType="begin"/>
      </w:r>
      <w:r w:rsidR="0092126E">
        <w:rPr>
          <w:rFonts w:ascii="Century Schoolbook" w:hAnsi="Century Schoolbook"/>
          <w:sz w:val="24"/>
          <w:szCs w:val="24"/>
        </w:rPr>
        <w:instrText xml:space="preserve"> ADDIN PAPERS2_CITATIONS &lt;citation&gt;&lt;uuid&gt;71F4D749-EEDB-4476-9311-74C375402659&lt;/uuid&gt;&lt;priority&gt;0&lt;/priority&gt;&lt;publications&gt;&lt;/publications&gt;&lt;/citation&gt;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8,9</w:t>
      </w:r>
      <w:r w:rsidRPr="2CB9C50C">
        <w:fldChar w:fldCharType="end"/>
      </w:r>
      <w:r w:rsidRPr="2CB9C50C">
        <w:rPr>
          <w:rFonts w:ascii="Century Schoolbook" w:eastAsia="Century Schoolbook" w:hAnsi="Century Schoolbook" w:cs="Century Schoolbook"/>
          <w:sz w:val="24"/>
          <w:szCs w:val="24"/>
        </w:rPr>
        <w:t xml:space="preserve">, switching </w:t>
      </w:r>
      <w:r w:rsidRPr="2CB9C50C">
        <w:fldChar w:fldCharType="begin"/>
      </w:r>
      <w:r w:rsidR="000065FB">
        <w:rPr>
          <w:rFonts w:ascii="Century Schoolbook" w:hAnsi="Century Schoolbook"/>
          <w:sz w:val="24"/>
          <w:szCs w:val="24"/>
        </w:rPr>
        <w:instrText xml:space="preserve"> ADDIN PAPERS2_CITATIONS &lt;citation&gt;&lt;uuid&gt;64ADCCFD-CA9E-4285-9B59-715E4C23C08E&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D253831-0CF4-4A48-BA91-27236A0C5678&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10</w:t>
      </w:r>
      <w:r w:rsidRPr="2CB9C50C">
        <w:fldChar w:fldCharType="end"/>
      </w:r>
      <w:r w:rsidRPr="2CB9C50C">
        <w:rPr>
          <w:rFonts w:ascii="Century Schoolbook" w:eastAsia="Century Schoolbook" w:hAnsi="Century Schoolbook" w:cs="Century Schoolbook"/>
          <w:sz w:val="24"/>
          <w:szCs w:val="24"/>
        </w:rPr>
        <w:t xml:space="preserve">, language </w:t>
      </w:r>
      <w:r w:rsidRPr="2CB9C50C">
        <w:fldChar w:fldCharType="begin"/>
      </w:r>
      <w:r w:rsidR="000065FB">
        <w:rPr>
          <w:rFonts w:ascii="Century Schoolbook" w:hAnsi="Century Schoolbook"/>
          <w:sz w:val="24"/>
          <w:szCs w:val="24"/>
        </w:rPr>
        <w:instrText xml:space="preserve"> ADDIN PAPERS2_CITATIONS &lt;citation&gt;&lt;uuid&gt;4B0385E2-9F9E-4371-96E5-561D67B1ED4C&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gt;&lt;uuid&gt;E8BB829C-33A9-4804-B1B5-12A7BDF5C1DD&lt;/uuid&gt;&lt;volume&gt;16&lt;/volume&gt;&lt;doi&gt;10.1006/nimg.2002.1131&lt;/doi&gt;&lt;startpage&gt;765&lt;/startpage&gt;&lt;publication_date&gt;99200207001200000000220000&lt;/publication_date&gt;&lt;url&gt;http://eutils.ncbi.nlm.nih.gov/entrez/eutils/elink.fcgi?dbfrom=pubmed&amp;amp;id=12169260&amp;amp;retmode=ref&amp;amp;cmd=prlinks&lt;/url&gt;&lt;type&gt;400&lt;/type&gt;&lt;title&gt;Meta-analysis of the functional neuroanatomy of single-word reading: method and validation.&lt;/title&gt;&lt;institution&gt;Center for the Study of Learning, Department of Neurology, Georgetown University Medical Center, Washington, DC 20007, USA.&lt;/institution&gt;&lt;number&gt;3 Pt 1&lt;/number&gt;&lt;subtype&gt;400&lt;/subtype&gt;&lt;endpage&gt;780&lt;/endpage&gt;&lt;bundle&gt;&lt;publication&gt;&lt;publisher&gt;Elsevier Inc.&lt;/publisher&gt;&lt;title&gt;NeuroImage&lt;/title&gt;&lt;type&gt;-100&lt;/type&gt;&lt;subtype&gt;-100&lt;/subtype&gt;&lt;uuid&gt;C999927C-B94A-48FA-98D1-0626ECBA674C&lt;/uuid&gt;&lt;/publication&gt;&lt;/bundle&gt;&lt;authors&gt;&lt;author&gt;&lt;firstName&gt;Peter&lt;/firstName&gt;&lt;middleNames&gt;E&lt;/middleNames&gt;&lt;lastName&gt;Turkeltaub&lt;/lastName&gt;&lt;/author&gt;&lt;author&gt;&lt;firstName&gt;Guinevere&lt;/firstName&gt;&lt;middleNames&gt;F&lt;/middleNames&gt;&lt;lastName&gt;Eden&lt;/lastName&gt;&lt;/author&gt;&lt;author&gt;&lt;firstName&gt;Karen&lt;/firstName&gt;&lt;middleNames&gt;M&lt;/middleNames&gt;&lt;lastName&gt;Jones&lt;/lastName&gt;&lt;/author&gt;&lt;author&gt;&lt;firstName&gt;Thomas&lt;/firstName&gt;&lt;middleNames&gt;A&lt;/middleNames&gt;&lt;lastName&gt;Zeffiro&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11,12</w:t>
      </w:r>
      <w:r w:rsidRPr="2CB9C50C">
        <w:fldChar w:fldCharType="end"/>
      </w:r>
      <w:r w:rsidRPr="2CB9C50C">
        <w:rPr>
          <w:rFonts w:ascii="Century Schoolbook" w:eastAsia="Century Schoolbook" w:hAnsi="Century Schoolbook" w:cs="Century Schoolbook"/>
          <w:sz w:val="24"/>
          <w:szCs w:val="24"/>
        </w:rPr>
        <w:t xml:space="preserve">, mentalizing </w:t>
      </w:r>
      <w:r w:rsidRPr="2CB9C50C">
        <w:fldChar w:fldCharType="begin"/>
      </w:r>
      <w:r w:rsidR="000065FB">
        <w:rPr>
          <w:rFonts w:ascii="Century Schoolbook" w:hAnsi="Century Schoolbook"/>
          <w:sz w:val="24"/>
          <w:szCs w:val="24"/>
        </w:rPr>
        <w:instrText xml:space="preserve"> ADDIN PAPERS2_CITATIONS &lt;citation&gt;&lt;uuid&gt;C342E841-223C-4F61-89BF-941BEEC568E7&lt;/uuid&gt;&lt;priority&gt;0&lt;/priority&gt;&lt;publications&gt;&lt;publication&gt;&lt;uuid&gt;AFB078A3-2EF5-4F4C-AE05-52606B4E967F&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sam.gilbert@ucl.ac.uk&lt;/institution&gt;&lt;number&gt;6&lt;/number&gt;&lt;subtype&gt;400&lt;/subtype&gt;&lt;endpage&gt;948&lt;/endpage&gt;&lt;bundle&gt;&lt;publication&gt;&lt;publisher&gt;MIT Press&lt;/publisher&gt;&lt;title&gt;Journal of Cognitive Neuroscience&lt;/title&gt;&lt;type&gt;-100&lt;/type&gt;&lt;subtype&gt;-100&lt;/subtype&gt;&lt;uuid&gt;D6FA0963-4A5D-4D0B-9642-DB9D52E8B143&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13</w:t>
      </w:r>
      <w:r w:rsidRPr="2CB9C50C">
        <w:fldChar w:fldCharType="end"/>
      </w:r>
      <w:r w:rsidRPr="2CB9C50C">
        <w:rPr>
          <w:rFonts w:ascii="Century Schoolbook" w:eastAsia="Century Schoolbook" w:hAnsi="Century Schoolbook" w:cs="Century Schoolbook"/>
          <w:sz w:val="24"/>
          <w:szCs w:val="24"/>
        </w:rPr>
        <w:t xml:space="preserve"> and self-referential processing </w:t>
      </w:r>
      <w:r w:rsidRPr="2CB9C50C">
        <w:fldChar w:fldCharType="begin"/>
      </w:r>
      <w:r w:rsidR="000065FB">
        <w:rPr>
          <w:rFonts w:ascii="Century Schoolbook" w:hAnsi="Century Schoolbook"/>
          <w:sz w:val="24"/>
          <w:szCs w:val="24"/>
        </w:rPr>
        <w:instrText xml:space="preserve"> ADDIN PAPERS2_CITATIONS &lt;citation&gt;&lt;uuid&gt;1B079D72-12DE-4FFE-B8BB-F4CEE4BA10B0&lt;/uuid&gt;&lt;priority&gt;0&lt;/priority&gt;&lt;publications&gt;&lt;publication&gt;&lt;uuid&gt;46F11A20-C50B-4044-A65C-4A292928074B&lt;/uuid&gt;&lt;volume&gt;31&lt;/volume&gt;&lt;accepted_date&gt;99200512011200000000222000&lt;/accepted_date&gt;&lt;doi&gt;10.1016/j.neuroimage.2005.12.002&lt;/doi&gt;&lt;startpage&gt;440&lt;/startpage&gt;&lt;revision_date&gt;99200509211200000000222000&lt;/revision_date&gt;&lt;publication_date&gt;99200605151200000000222000&lt;/publication_date&gt;&lt;url&gt;http://eutils.ncbi.nlm.nih.gov/entrez/eutils/elink.fcgi?dbfrom=pubmed&amp;amp;id=16466680&amp;amp;retmode=ref&amp;amp;cmd=prlinks&lt;/url&gt;&lt;type&gt;400&lt;/type&gt;&lt;title&gt;Self-referential processing in our brain--a meta-analysis of imaging studies on the self.&lt;/title&gt;&lt;submission_date&gt;99200506071200000000222000&lt;/submission_date&gt;&lt;number&gt;1&lt;/number&gt;&lt;institution&gt;Department of Neurology, Harvard University, Cambridge, MA 02138, USA. georg.northoff@medizin.uni-magdeburg.de&lt;/institution&gt;&lt;subtype&gt;400&lt;/subtype&gt;&lt;endpage&gt;457&lt;/endpage&gt;&lt;bundle&gt;&lt;publication&gt;&lt;publisher&gt;Elsevier Inc.&lt;/publisher&gt;&lt;title&gt;NeuroImage&lt;/title&gt;&lt;type&gt;-100&lt;/type&gt;&lt;subtype&gt;-100&lt;/subtype&gt;&lt;uuid&gt;C999927C-B94A-48FA-98D1-0626ECBA674C&lt;/uuid&gt;&lt;/publication&gt;&lt;/bundle&gt;&lt;authors&gt;&lt;author&gt;&lt;firstName&gt;Georg&lt;/firstName&gt;&lt;lastName&gt;Northoff&lt;/lastName&gt;&lt;/author&gt;&lt;author&gt;&lt;firstName&gt;Alexander&lt;/firstName&gt;&lt;lastName&gt;Heinzel&lt;/lastName&gt;&lt;/author&gt;&lt;author&gt;&lt;nonDroppingParticle&gt;de&lt;/nonDroppingParticle&gt;&lt;firstName&gt;Moritz&lt;/firstName&gt;&lt;lastName&gt;Greck&lt;/lastName&gt;&lt;/author&gt;&lt;author&gt;&lt;firstName&gt;Felix&lt;/firstName&gt;&lt;lastName&gt;Bermpohl&lt;/lastName&gt;&lt;/author&gt;&lt;author&gt;&lt;firstName&gt;Henrik&lt;/firstName&gt;&lt;lastName&gt;Dobrowolny&lt;/lastName&gt;&lt;/author&gt;&lt;author&gt;&lt;firstName&gt;Jaak&lt;/firstName&gt;&lt;lastName&gt;Panksepp&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14</w:t>
      </w:r>
      <w:r w:rsidRPr="2CB9C50C">
        <w:fldChar w:fldCharType="end"/>
      </w:r>
      <w:r w:rsidRPr="2CB9C50C">
        <w:rPr>
          <w:rFonts w:ascii="Century Schoolbook" w:eastAsia="Century Schoolbook" w:hAnsi="Century Schoolbook" w:cs="Century Schoolbook"/>
          <w:sz w:val="24"/>
          <w:szCs w:val="24"/>
        </w:rPr>
        <w:t xml:space="preserve">. However, due to the effort required to compile meta-analyses and because most researchers are interested in a particular psychological domain, most meta-analyses are typically focused on a particular sub-region of LFC or a subset of domain-specific set of psychological processes. </w:t>
      </w:r>
    </w:p>
    <w:p w14:paraId="03191ACB" w14:textId="094036E5" w:rsidR="00451461" w:rsidDel="009342BD" w:rsidRDefault="005F3DB1" w:rsidP="00B44A32">
      <w:pPr>
        <w:pStyle w:val="Normal1"/>
        <w:rPr>
          <w:del w:id="1" w:author="Alejandro De La Vega" w:date="2016-09-30T18:07:00Z"/>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The narrow scope of most existing meta-analyses necessarily limits the extent of their impact for </w:t>
      </w:r>
      <w:r w:rsidR="00B44A32">
        <w:rPr>
          <w:rFonts w:ascii="Century Schoolbook" w:eastAsia="Century Schoolbook" w:hAnsi="Century Schoolbook" w:cs="Century Schoolbook"/>
          <w:sz w:val="24"/>
          <w:szCs w:val="24"/>
        </w:rPr>
        <w:t>two</w:t>
      </w:r>
      <w:r w:rsidRPr="2CB9C50C">
        <w:rPr>
          <w:rFonts w:ascii="Century Schoolbook" w:eastAsia="Century Schoolbook" w:hAnsi="Century Schoolbook" w:cs="Century Schoolbook"/>
          <w:sz w:val="24"/>
          <w:szCs w:val="24"/>
        </w:rPr>
        <w:t xml:space="preserve"> reasons. First, </w:t>
      </w:r>
      <w:r w:rsidR="00B44A32">
        <w:rPr>
          <w:rFonts w:ascii="Century Schoolbook" w:eastAsia="Century Schoolbook" w:hAnsi="Century Schoolbook" w:cs="Century Schoolbook"/>
          <w:sz w:val="24"/>
          <w:szCs w:val="24"/>
        </w:rPr>
        <w:t xml:space="preserve">there is an emerging view that individual regions fire in concert with dynamic whole-brain networks, such as the </w:t>
      </w:r>
      <w:proofErr w:type="spellStart"/>
      <w:r w:rsidR="00B44A32">
        <w:rPr>
          <w:rFonts w:ascii="Century Schoolbook" w:eastAsia="Century Schoolbook" w:hAnsi="Century Schoolbook" w:cs="Century Schoolbook"/>
          <w:sz w:val="24"/>
          <w:szCs w:val="24"/>
        </w:rPr>
        <w:t>fronto</w:t>
      </w:r>
      <w:proofErr w:type="spellEnd"/>
      <w:r w:rsidR="00B44A32">
        <w:rPr>
          <w:rFonts w:ascii="Century Schoolbook" w:eastAsia="Century Schoolbook" w:hAnsi="Century Schoolbook" w:cs="Century Schoolbook"/>
          <w:sz w:val="24"/>
          <w:szCs w:val="24"/>
        </w:rPr>
        <w:t xml:space="preserve">-parietal network, to support complex behavior (??). </w:t>
      </w:r>
      <w:r w:rsidR="005F0FE5">
        <w:rPr>
          <w:rFonts w:ascii="Century Schoolbook" w:eastAsia="Century Schoolbook" w:hAnsi="Century Schoolbook" w:cs="Century Schoolbook"/>
          <w:sz w:val="24"/>
          <w:szCs w:val="24"/>
        </w:rPr>
        <w:t>Thus, i</w:t>
      </w:r>
      <w:r w:rsidR="00B44A32">
        <w:rPr>
          <w:rFonts w:ascii="Century Schoolbook" w:eastAsia="Century Schoolbook" w:hAnsi="Century Schoolbook" w:cs="Century Schoolbook"/>
          <w:sz w:val="24"/>
          <w:szCs w:val="24"/>
        </w:rPr>
        <w:t xml:space="preserve">t is </w:t>
      </w:r>
      <w:r w:rsidRPr="2CB9C50C">
        <w:rPr>
          <w:rFonts w:ascii="Century Schoolbook" w:eastAsia="Century Schoolbook" w:hAnsi="Century Schoolbook" w:cs="Century Schoolbook"/>
          <w:sz w:val="24"/>
          <w:szCs w:val="24"/>
        </w:rPr>
        <w:t xml:space="preserve">critical to interpret the </w:t>
      </w:r>
      <w:r w:rsidR="00B44A32">
        <w:rPr>
          <w:rFonts w:ascii="Century Schoolbook" w:eastAsia="Century Schoolbook" w:hAnsi="Century Schoolbook" w:cs="Century Schoolbook"/>
          <w:sz w:val="24"/>
          <w:szCs w:val="24"/>
        </w:rPr>
        <w:t>function</w:t>
      </w:r>
      <w:ins w:id="2" w:author="Alejandro De La Vega" w:date="2016-10-03T18:26:00Z">
        <w:r w:rsidR="00B847D3">
          <w:rPr>
            <w:rFonts w:ascii="Century Schoolbook" w:eastAsia="Century Schoolbook" w:hAnsi="Century Schoolbook" w:cs="Century Schoolbook"/>
            <w:sz w:val="24"/>
            <w:szCs w:val="24"/>
          </w:rPr>
          <w:t xml:space="preserve"> </w:t>
        </w:r>
      </w:ins>
      <w:del w:id="3" w:author="Alejandro De La Vega" w:date="2016-10-03T18:26:00Z">
        <w:r w:rsidR="00B44A32" w:rsidDel="00B847D3">
          <w:rPr>
            <w:rFonts w:ascii="Century Schoolbook" w:eastAsia="Century Schoolbook" w:hAnsi="Century Schoolbook" w:cs="Century Schoolbook"/>
            <w:sz w:val="24"/>
            <w:szCs w:val="24"/>
          </w:rPr>
          <w:delText xml:space="preserve">al </w:delText>
        </w:r>
      </w:del>
      <w:del w:id="4" w:author="Alejandro De La Vega" w:date="2016-10-03T18:25:00Z">
        <w:r w:rsidR="00B44A32" w:rsidDel="00B847D3">
          <w:rPr>
            <w:rFonts w:ascii="Century Schoolbook" w:eastAsia="Century Schoolbook" w:hAnsi="Century Schoolbook" w:cs="Century Schoolbook"/>
            <w:sz w:val="24"/>
            <w:szCs w:val="24"/>
          </w:rPr>
          <w:delText xml:space="preserve">profile </w:delText>
        </w:r>
      </w:del>
      <w:r w:rsidR="00B44A32">
        <w:rPr>
          <w:rFonts w:ascii="Century Schoolbook" w:eastAsia="Century Schoolbook" w:hAnsi="Century Schoolbook" w:cs="Century Schoolbook"/>
          <w:sz w:val="24"/>
          <w:szCs w:val="24"/>
        </w:rPr>
        <w:t>of each region</w:t>
      </w:r>
      <w:r w:rsidRPr="2CB9C50C">
        <w:rPr>
          <w:rFonts w:ascii="Century Schoolbook" w:eastAsia="Century Schoolbook" w:hAnsi="Century Schoolbook" w:cs="Century Schoolbook"/>
          <w:sz w:val="24"/>
          <w:szCs w:val="24"/>
        </w:rPr>
        <w:t xml:space="preserve"> in </w:t>
      </w:r>
      <w:r w:rsidR="00B44A32">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broader context</w:t>
      </w:r>
      <w:r w:rsidR="00B44A32">
        <w:rPr>
          <w:rFonts w:ascii="Century Schoolbook" w:eastAsia="Century Schoolbook" w:hAnsi="Century Schoolbook" w:cs="Century Schoolbook"/>
          <w:sz w:val="24"/>
          <w:szCs w:val="24"/>
        </w:rPr>
        <w:t xml:space="preserve"> in order </w:t>
      </w:r>
      <w:r w:rsidRPr="2CB9C50C">
        <w:rPr>
          <w:rFonts w:ascii="Century Schoolbook" w:eastAsia="Century Schoolbook" w:hAnsi="Century Schoolbook" w:cs="Century Schoolbook"/>
          <w:sz w:val="24"/>
          <w:szCs w:val="24"/>
        </w:rPr>
        <w:t xml:space="preserve">to </w:t>
      </w:r>
      <w:r w:rsidR="00B44A32">
        <w:rPr>
          <w:rFonts w:ascii="Century Schoolbook" w:eastAsia="Century Schoolbook" w:hAnsi="Century Schoolbook" w:cs="Century Schoolbook"/>
          <w:sz w:val="24"/>
          <w:szCs w:val="24"/>
        </w:rPr>
        <w:t xml:space="preserve">understand </w:t>
      </w:r>
      <w:ins w:id="5" w:author="Alejandro De La Vega" w:date="2016-10-03T18:27:00Z">
        <w:r w:rsidR="00B847D3">
          <w:rPr>
            <w:rFonts w:ascii="Century Schoolbook" w:eastAsia="Century Schoolbook" w:hAnsi="Century Schoolbook" w:cs="Century Schoolbook"/>
            <w:sz w:val="24"/>
            <w:szCs w:val="24"/>
          </w:rPr>
          <w:t xml:space="preserve">their role within large-scale </w:t>
        </w:r>
      </w:ins>
      <w:del w:id="6" w:author="Alejandro De La Vega" w:date="2016-10-03T18:26:00Z">
        <w:r w:rsidR="00B44A32" w:rsidDel="00B847D3">
          <w:rPr>
            <w:rFonts w:ascii="Century Schoolbook" w:eastAsia="Century Schoolbook" w:hAnsi="Century Schoolbook" w:cs="Century Schoolbook"/>
            <w:sz w:val="24"/>
            <w:szCs w:val="24"/>
          </w:rPr>
          <w:delText xml:space="preserve">the role of a region </w:delText>
        </w:r>
      </w:del>
      <w:del w:id="7" w:author="Alejandro De La Vega" w:date="2016-10-03T18:27:00Z">
        <w:r w:rsidR="00B44A32" w:rsidDel="00B847D3">
          <w:rPr>
            <w:rFonts w:ascii="Century Schoolbook" w:eastAsia="Century Schoolbook" w:hAnsi="Century Schoolbook" w:cs="Century Schoolbook"/>
            <w:sz w:val="24"/>
            <w:szCs w:val="24"/>
          </w:rPr>
          <w:delText xml:space="preserve">within whole-brain </w:delText>
        </w:r>
      </w:del>
      <w:r w:rsidR="005F0FE5">
        <w:rPr>
          <w:rFonts w:ascii="Century Schoolbook" w:eastAsia="Century Schoolbook" w:hAnsi="Century Schoolbook" w:cs="Century Schoolbook"/>
          <w:sz w:val="24"/>
          <w:szCs w:val="24"/>
        </w:rPr>
        <w:t>networks</w:t>
      </w:r>
      <w:r w:rsidR="00B44A32">
        <w:rPr>
          <w:rFonts w:ascii="Century Schoolbook" w:eastAsia="Century Schoolbook" w:hAnsi="Century Schoolbook" w:cs="Century Schoolbook"/>
          <w:sz w:val="24"/>
          <w:szCs w:val="24"/>
        </w:rPr>
        <w:t xml:space="preserve"> and to </w:t>
      </w:r>
      <w:r w:rsidRPr="2CB9C50C">
        <w:rPr>
          <w:rFonts w:ascii="Century Schoolbook" w:eastAsia="Century Schoolbook" w:hAnsi="Century Schoolbook" w:cs="Century Schoolbook"/>
          <w:sz w:val="24"/>
          <w:szCs w:val="24"/>
        </w:rPr>
        <w:t xml:space="preserve">better </w:t>
      </w:r>
      <w:r w:rsidR="00B44A32">
        <w:rPr>
          <w:rFonts w:ascii="Century Schoolbook" w:eastAsia="Century Schoolbook" w:hAnsi="Century Schoolbook" w:cs="Century Schoolbook"/>
          <w:sz w:val="24"/>
          <w:szCs w:val="24"/>
        </w:rPr>
        <w:t>identify</w:t>
      </w:r>
      <w:r w:rsidRPr="2CB9C50C">
        <w:rPr>
          <w:rFonts w:ascii="Century Schoolbook" w:eastAsia="Century Schoolbook" w:hAnsi="Century Schoolbook" w:cs="Century Schoolbook"/>
          <w:sz w:val="24"/>
          <w:szCs w:val="24"/>
        </w:rPr>
        <w:t xml:space="preserve"> subtle differences between</w:t>
      </w:r>
      <w:r w:rsidR="00B44A32">
        <w:rPr>
          <w:rFonts w:ascii="Century Schoolbook" w:eastAsia="Century Schoolbook" w:hAnsi="Century Schoolbook" w:cs="Century Schoolbook"/>
          <w:sz w:val="24"/>
          <w:szCs w:val="24"/>
        </w:rPr>
        <w:t xml:space="preserve"> similar regions</w:t>
      </w:r>
      <w:r w:rsidR="00C7258B">
        <w:rPr>
          <w:rFonts w:ascii="Century Schoolbook" w:eastAsia="Century Schoolbook" w:hAnsi="Century Schoolbook" w:cs="Century Schoolbook"/>
          <w:sz w:val="24"/>
          <w:szCs w:val="24"/>
        </w:rPr>
        <w:t xml:space="preserve"> in the same network</w:t>
      </w:r>
      <w:r w:rsidR="00B44A32">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p>
    <w:p w14:paraId="158CE4B2" w14:textId="75258D2C" w:rsidR="005F3DB1" w:rsidRPr="00B44A32" w:rsidRDefault="005F3DB1" w:rsidP="009342BD">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Second, due to a limitation known as the reverse inference problem </w:t>
      </w:r>
      <w:r w:rsidRPr="2CB9C50C">
        <w:fldChar w:fldCharType="begin"/>
      </w:r>
      <w:r w:rsidR="000065FB">
        <w:rPr>
          <w:rFonts w:ascii="Century Schoolbook" w:hAnsi="Century Schoolbook"/>
          <w:sz w:val="24"/>
          <w:szCs w:val="24"/>
        </w:rPr>
        <w:instrText xml:space="preserve"> ADDIN PAPERS2_CITATIONS &lt;citation&gt;&lt;uuid&gt;70CDABF1-1A02-431C-AADF-65784DFC43CE&lt;/uuid&gt;&lt;priority&gt;0&lt;/priority&gt;&lt;publications&gt;&lt;publication&gt;&lt;uuid&gt;F08668B5-95CB-4EEA-A3B4-D59A7B6E0B11&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47F1C648-8EDF-4324-9FA1-69B78466A0BF&lt;/uuid&gt;&lt;/publication&gt;&lt;/bundle&gt;&lt;authors&gt;&lt;author&gt;&lt;firstName&gt;Russell&lt;/firstName&gt;&lt;middleNames&gt;A&lt;/middleNames&gt;&lt;lastName&gt;Poldrack&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15</w:t>
      </w:r>
      <w:r w:rsidRPr="2CB9C50C">
        <w:fldChar w:fldCharType="end"/>
      </w:r>
      <w:r w:rsidRPr="2CB9C50C">
        <w:rPr>
          <w:rFonts w:ascii="Century Schoolbook" w:eastAsia="Century Schoolbook" w:hAnsi="Century Schoolbook" w:cs="Century Schoolbook"/>
          <w:sz w:val="24"/>
          <w:szCs w:val="24"/>
        </w:rPr>
        <w:t>, without contrasting studies that activate a region of interest to a diverse range of studies that do not, it is difficult to determine if a psychological function preferentially recruits a region, or if this association is due to domain-general functions underlying a wide-ranging set of psychological states. This limitation is particularly acute in regions of the brain active frequentl</w:t>
      </w:r>
      <w:r w:rsidR="00D60225" w:rsidRPr="2CB9C50C">
        <w:rPr>
          <w:rFonts w:ascii="Century Schoolbook" w:eastAsia="Century Schoolbook" w:hAnsi="Century Schoolbook" w:cs="Century Schoolbook"/>
          <w:sz w:val="24"/>
          <w:szCs w:val="24"/>
        </w:rPr>
        <w:t xml:space="preserve">y across a broad range of tasks. </w:t>
      </w:r>
      <w:r w:rsidRPr="2CB9C50C">
        <w:rPr>
          <w:rFonts w:ascii="Century Schoolbook" w:eastAsia="Century Schoolbook" w:hAnsi="Century Schoolbook" w:cs="Century Schoolbook"/>
          <w:sz w:val="24"/>
          <w:szCs w:val="24"/>
        </w:rPr>
        <w:t xml:space="preserve">Hence, by the very nature of the LFC being involved in a broad range tasks due to its critical role in flexible </w:t>
      </w:r>
      <w:r w:rsidRPr="2CB9C50C">
        <w:rPr>
          <w:rFonts w:ascii="Century Schoolbook" w:eastAsia="Century Schoolbook" w:hAnsi="Century Schoolbook" w:cs="Century Schoolbook"/>
          <w:sz w:val="24"/>
          <w:szCs w:val="24"/>
        </w:rPr>
        <w:lastRenderedPageBreak/>
        <w:t xml:space="preserve">behavior, subregions of this area are particularly difficult to associate with specific mental operations </w:t>
      </w:r>
      <w:r w:rsidRPr="2CB9C50C">
        <w:fldChar w:fldCharType="begin"/>
      </w:r>
      <w:r w:rsidR="000065FB">
        <w:rPr>
          <w:rFonts w:ascii="Century Schoolbook" w:hAnsi="Century Schoolbook"/>
          <w:sz w:val="24"/>
          <w:szCs w:val="24"/>
        </w:rPr>
        <w:instrText xml:space="preserve"> ADDIN PAPERS2_CITATIONS &lt;citation&gt;&lt;uuid&gt;15085EDC-7C76-47FB-8593-696893DBAF85&lt;/uuid&gt;&lt;priority&gt;0&lt;/priority&gt;&lt;publications&gt;&lt;publication&gt;&lt;uuid&gt;6F0C46E9-8E96-4B48-BA04-D4CA69AAA7F8&lt;/uuid&gt;&lt;volume&gt;214&lt;/volume&gt;&lt;accepted_date&gt;99201004211200000000222000&lt;/accepted_date&gt;&lt;doi&gt;10.1007/s00429-010-0260-2&lt;/doi&gt;&lt;startpage&gt;669&lt;/startpage&gt;&lt;publication_date&gt;99201006001200000000220000&lt;/publication_date&gt;&lt;url&gt;http://eutils.ncbi.nlm.nih.gov/entrez/eutils/elink.fcgi?dbfrom=pubmed&amp;amp;id=20512372&amp;amp;retmode=ref&amp;amp;cmd=prlinks&lt;/url&gt;&lt;type&gt;400&lt;/type&gt;&lt;title&gt;Role of the anterior insula in task-level control and focal attention.&lt;/title&gt;&lt;submission_date&gt;99201001081200000000222000&lt;/submission_date&gt;&lt;number&gt;5-6&lt;/number&gt;&lt;institution&gt;Department of Neurology, School of Medicine, Washington University, 4525 Scott Ave, Saint Louis, MO 63110, USA. stevenelson@wustl.edu&lt;/institution&gt;&lt;subtype&gt;400&lt;/subtype&gt;&lt;endpage&gt;680&lt;/endpage&gt;&lt;bundle&gt;&lt;publication&gt;&lt;publisher&gt;Springer Berlin Heidelberg&lt;/publisher&gt;&lt;title&gt;Brain Structure and Function&lt;/title&gt;&lt;type&gt;-100&lt;/type&gt;&lt;subtype&gt;-100&lt;/subtype&gt;&lt;uuid&gt;D8AEE0E1-3C25-4936-B671-C73CE53C0935&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16,17</w:t>
      </w:r>
      <w:r w:rsidRPr="2CB9C50C">
        <w:fldChar w:fldCharType="end"/>
      </w:r>
      <w:r w:rsidRPr="2CB9C50C">
        <w:rPr>
          <w:rFonts w:ascii="Century Schoolbook" w:eastAsia="Century Schoolbook" w:hAnsi="Century Schoolbook" w:cs="Century Schoolbook"/>
          <w:sz w:val="24"/>
          <w:szCs w:val="24"/>
        </w:rPr>
        <w:t xml:space="preserve">. </w:t>
      </w:r>
    </w:p>
    <w:p w14:paraId="592E47EB" w14:textId="1B3BEAC4" w:rsidR="005F3DB1" w:rsidRPr="00451461" w:rsidRDefault="005F3DB1" w:rsidP="00451461">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Here we address these issues by creating a comprehensive mapping between psychological states and LFC using Neurosynth </w:t>
      </w:r>
      <w:r w:rsidRPr="2CB9C50C">
        <w:fldChar w:fldCharType="begin"/>
      </w:r>
      <w:r w:rsidR="000065FB">
        <w:rPr>
          <w:rFonts w:ascii="Century Schoolbook" w:hAnsi="Century Schoolbook"/>
          <w:sz w:val="24"/>
          <w:szCs w:val="24"/>
        </w:rPr>
        <w:instrText xml:space="preserve"> ADDIN PAPERS2_CITATIONS &lt;citation&gt;&lt;uuid&gt;B313E7D6-FFB9-4A90-992F-43CE9D717512&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17</w:t>
      </w:r>
      <w:r w:rsidRPr="2CB9C50C">
        <w:fldChar w:fldCharType="end"/>
      </w:r>
      <w:r w:rsidRPr="2CB9C50C">
        <w:rPr>
          <w:rFonts w:ascii="Century Schoolbook" w:eastAsia="Century Schoolbook" w:hAnsi="Century Schoolbook" w:cs="Century Schoolbook"/>
          <w:sz w:val="24"/>
          <w:szCs w:val="24"/>
        </w:rPr>
        <w:t>, a framework for large-scale fMRI meta-analysis composed of nearly 11,500 studies. First, we used a data-driven method that exploits the observation th</w:t>
      </w:r>
      <w:r w:rsidR="00D60225" w:rsidRPr="2CB9C50C">
        <w:rPr>
          <w:rFonts w:ascii="Century Schoolbook" w:eastAsia="Century Schoolbook" w:hAnsi="Century Schoolbook" w:cs="Century Schoolbook"/>
          <w:sz w:val="24"/>
          <w:szCs w:val="24"/>
        </w:rPr>
        <w:t>at functionally related regions</w:t>
      </w:r>
      <w:r w:rsidRPr="2CB9C50C">
        <w:rPr>
          <w:rFonts w:ascii="Century Schoolbook" w:eastAsia="Century Schoolbook" w:hAnsi="Century Schoolbook" w:cs="Century Schoolbook"/>
          <w:sz w:val="24"/>
          <w:szCs w:val="24"/>
        </w:rPr>
        <w:t xml:space="preserve"> co-activate </w:t>
      </w:r>
      <w:r w:rsidR="00D60225" w:rsidRPr="2CB9C50C">
        <w:rPr>
          <w:rFonts w:ascii="Century Schoolbook" w:eastAsia="Century Schoolbook" w:hAnsi="Century Schoolbook" w:cs="Century Schoolbook"/>
          <w:sz w:val="24"/>
          <w:szCs w:val="24"/>
        </w:rPr>
        <w:t xml:space="preserve">across studies </w:t>
      </w:r>
      <w:r w:rsidR="00D60225" w:rsidRPr="2CB9C50C">
        <w:fldChar w:fldCharType="begin"/>
      </w:r>
      <w:r w:rsidR="000065FB">
        <w:rPr>
          <w:rFonts w:ascii="Century Schoolbook" w:hAnsi="Century Schoolbook"/>
          <w:sz w:val="24"/>
          <w:szCs w:val="24"/>
        </w:rPr>
        <w:instrText xml:space="preserve"> ADDIN PAPERS2_CITATIONS &lt;citation&gt;&lt;uuid&gt;C9AFF14A-79E6-4D01-AA17-1DCD1A6D07FC&lt;/uuid&gt;&lt;priority&gt;13&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87FA5EB0-CE68-4338-A866-AAE504963A3C&lt;/uuid&gt;&lt;volume&gt;31&lt;/volume&gt;&lt;doi&gt;10.1002/hbm.20854&lt;/doi&gt;&lt;startpage&gt;173&lt;/startpage&gt;&lt;publication_date&gt;99201002011200000000222000&lt;/publication_date&gt;&lt;url&gt;http://onlinelibrary.wiley.com/doi/10.1002/hbm.20854/full&lt;/url&gt;&lt;type&gt;400&lt;/type&gt;&lt;title&gt;Metaanalytic connectivity modeling: Delineating the functional connectivity of the human amygdala&lt;/title&gt;&lt;publisher&gt;Wiley Subscription Services, Inc., A Wiley Company&lt;/publisher&gt;&lt;number&gt;2&lt;/number&gt;&lt;subtype&gt;400&lt;/subtype&gt;&lt;endpage&gt;184&lt;/endpage&gt;&lt;bundle&gt;&lt;publication&gt;&lt;publisher&gt;Wiley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ennifer&lt;/firstName&gt;&lt;middleNames&gt;L&lt;/middleNames&gt;&lt;lastName&gt;Robinson&lt;/lastName&gt;&lt;/author&gt;&lt;author&gt;&lt;firstName&gt;Angela&lt;/firstName&gt;&lt;middleNames&gt;R&lt;/middleNames&gt;&lt;lastName&gt;Laird&lt;/lastName&gt;&lt;/author&gt;&lt;author&gt;&lt;firstName&gt;David&lt;/firstName&gt;&lt;middleNames&gt;C&lt;/middleNames&gt;&lt;lastName&gt;Glahn&lt;/lastName&gt;&lt;/author&gt;&lt;author&gt;&lt;firstName&gt;William&lt;/firstName&gt;&lt;middleNames&gt;R&lt;/middleNames&gt;&lt;lastName&gt;Lovallo&lt;/lastName&gt;&lt;/author&gt;&lt;author&gt;&lt;firstName&gt;Peter&lt;/firstName&gt;&lt;middleNames&gt;T&lt;/middleNames&gt;&lt;lastName&gt;Fox&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s&gt;&lt;cites&gt;&lt;/cites&gt;&lt;/citation&gt;</w:instrText>
      </w:r>
      <w:r w:rsidR="00D60225"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18-20</w:t>
      </w:r>
      <w:r w:rsidR="00D60225" w:rsidRPr="2CB9C50C">
        <w:fldChar w:fldCharType="end"/>
      </w:r>
      <w:r w:rsidR="00D60225"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to cluster individual voxels into putatively separable</w:t>
      </w:r>
      <w:r w:rsidRPr="2CB9C50C">
        <w:rPr>
          <w:rFonts w:ascii="Century Schoolbook" w:eastAsia="Century Schoolbook" w:hAnsi="Century Schoolbook" w:cs="Century Schoolbook"/>
          <w:sz w:val="24"/>
          <w:szCs w:val="24"/>
        </w:rPr>
        <w:t xml:space="preserve"> sub-</w:t>
      </w:r>
      <w:r w:rsidR="00451461">
        <w:rPr>
          <w:rFonts w:ascii="Century Schoolbook" w:eastAsia="Century Schoolbook" w:hAnsi="Century Schoolbook" w:cs="Century Schoolbook"/>
          <w:sz w:val="24"/>
          <w:szCs w:val="24"/>
        </w:rPr>
        <w:t xml:space="preserve">regions </w:t>
      </w:r>
      <w:r w:rsidR="00D60225" w:rsidRPr="2CB9C50C">
        <w:rPr>
          <w:rFonts w:ascii="Century Schoolbook" w:eastAsia="Century Schoolbook" w:hAnsi="Century Schoolbook" w:cs="Century Schoolbook"/>
          <w:sz w:val="24"/>
          <w:szCs w:val="24"/>
        </w:rPr>
        <w:t>(Figure 1A).</w:t>
      </w:r>
      <w:r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We applied clustering at two spatial scales, identifying three distinct whole brain networks in LFC composed of several smaller sub-regions</w:t>
      </w:r>
      <w:r w:rsidR="004A570D">
        <w:rPr>
          <w:rFonts w:ascii="Century Schoolbook" w:eastAsia="Century Schoolbook" w:hAnsi="Century Schoolbook" w:cs="Century Schoolbook"/>
          <w:sz w:val="24"/>
          <w:szCs w:val="24"/>
        </w:rPr>
        <w:t xml:space="preserve"> with dissociable patterns of whole-brain co-activation </w:t>
      </w:r>
      <w:r w:rsidR="00364A26" w:rsidRPr="2CB9C50C">
        <w:rPr>
          <w:rFonts w:ascii="Century Schoolbook" w:eastAsia="Century Schoolbook" w:hAnsi="Century Schoolbook" w:cs="Century Schoolbook"/>
          <w:sz w:val="24"/>
          <w:szCs w:val="24"/>
        </w:rPr>
        <w:t>(Figure 1</w:t>
      </w:r>
      <w:r w:rsidR="00D60225" w:rsidRPr="2CB9C50C">
        <w:rPr>
          <w:rFonts w:ascii="Century Schoolbook" w:eastAsia="Century Schoolbook" w:hAnsi="Century Schoolbook" w:cs="Century Schoolbook"/>
          <w:sz w:val="24"/>
          <w:szCs w:val="24"/>
        </w:rPr>
        <w:t>B</w:t>
      </w:r>
      <w:r w:rsidR="004A570D">
        <w:rPr>
          <w:rFonts w:ascii="Century Schoolbook" w:eastAsia="Century Schoolbook" w:hAnsi="Century Schoolbook" w:cs="Century Schoolbook"/>
          <w:sz w:val="24"/>
          <w:szCs w:val="24"/>
        </w:rPr>
        <w:t>).</w:t>
      </w:r>
      <w:r w:rsidR="00D60225"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We then characterized the functional profile of each resulting region using multivariate classification, explicitly contrasting studies that activated each region to those that did not, revealing </w:t>
      </w:r>
      <w:r w:rsidR="003303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psychological profiles </w:t>
      </w:r>
      <w:r w:rsidR="00037180">
        <w:rPr>
          <w:rFonts w:ascii="Century Schoolbook" w:eastAsia="Century Schoolbook" w:hAnsi="Century Schoolbook" w:cs="Century Schoolbook"/>
          <w:sz w:val="24"/>
          <w:szCs w:val="24"/>
        </w:rPr>
        <w:t xml:space="preserve">for each LFC sub-region </w:t>
      </w:r>
      <w:r w:rsidR="00D60225" w:rsidRPr="2CB9C50C">
        <w:rPr>
          <w:rFonts w:ascii="Century Schoolbook" w:eastAsia="Century Schoolbook" w:hAnsi="Century Schoolbook" w:cs="Century Schoolbook"/>
          <w:sz w:val="24"/>
          <w:szCs w:val="24"/>
        </w:rPr>
        <w:t>(Figure 1C)</w:t>
      </w:r>
      <w:r w:rsidR="00330355">
        <w:rPr>
          <w:rFonts w:ascii="Century Schoolbook" w:eastAsia="Century Schoolbook" w:hAnsi="Century Schoolbook" w:cs="Century Schoolbook"/>
          <w:sz w:val="24"/>
          <w:szCs w:val="24"/>
        </w:rPr>
        <w:t xml:space="preserve">. Collectively, </w:t>
      </w:r>
      <w:r w:rsidRPr="2CB9C50C">
        <w:rPr>
          <w:rFonts w:ascii="Century Schoolbook" w:eastAsia="Century Schoolbook" w:hAnsi="Century Schoolbook" w:cs="Century Schoolbook"/>
          <w:sz w:val="24"/>
          <w:szCs w:val="24"/>
        </w:rPr>
        <w:t xml:space="preserve">we provide a comprehensive and unbiased functional-anatomical mapping of LFC using the largest meta-analytic database presently available. </w:t>
      </w:r>
    </w:p>
    <w:p w14:paraId="4AB6E5DF" w14:textId="752AEC97" w:rsidR="006D6FD3" w:rsidRPr="00055A4D" w:rsidRDefault="009F4684"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lastRenderedPageBreak/>
        <w:drawing>
          <wp:inline distT="0" distB="0" distL="0" distR="0" wp14:anchorId="4D2E344E" wp14:editId="627C43F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1</w:t>
      </w:r>
      <w:r w:rsidR="005F3DB1" w:rsidRPr="00055A4D">
        <w:rPr>
          <w:rFonts w:ascii="Century Schoolbook" w:hAnsi="Century Schoolbook"/>
          <w:b/>
          <w:sz w:val="24"/>
          <w:szCs w:val="24"/>
        </w:rPr>
        <w:t>. Methods overview.</w:t>
      </w:r>
      <w:r w:rsidR="00055A4D">
        <w:rPr>
          <w:rFonts w:ascii="Century Schoolbook" w:hAnsi="Century Schoolbook"/>
          <w:sz w:val="24"/>
          <w:szCs w:val="24"/>
        </w:rPr>
        <w:t xml:space="preserve"> a</w:t>
      </w:r>
      <w:r w:rsidR="005F3DB1" w:rsidRPr="00055A4D">
        <w:rPr>
          <w:rFonts w:ascii="Century Schoolbook" w:hAnsi="Century Schoolbook"/>
          <w:sz w:val="24"/>
          <w:szCs w:val="24"/>
        </w:rPr>
        <w:t xml:space="preserve">) Co-activation across studies with the rest of the brain was calculated for every cortical voxel and whole-brain clustering results were obtained using Ward hierarchical clustering. We chose </w:t>
      </w:r>
      <w:r w:rsidR="00AC7A9B">
        <w:rPr>
          <w:rFonts w:ascii="Century Schoolbook" w:hAnsi="Century Schoolbook"/>
          <w:sz w:val="24"/>
          <w:szCs w:val="24"/>
        </w:rPr>
        <w:t>two</w:t>
      </w:r>
      <w:r w:rsidR="005F3DB1" w:rsidRPr="00055A4D">
        <w:rPr>
          <w:rFonts w:ascii="Century Schoolbook" w:hAnsi="Century Schoolbook"/>
          <w:sz w:val="24"/>
          <w:szCs w:val="24"/>
        </w:rPr>
        <w:t xml:space="preserve"> spatial scales to focus on using the silhouette method and selected clusters in LFC from the who</w:t>
      </w:r>
      <w:r w:rsidR="00055A4D">
        <w:rPr>
          <w:rFonts w:ascii="Century Schoolbook" w:hAnsi="Century Schoolbook"/>
          <w:sz w:val="24"/>
          <w:szCs w:val="24"/>
        </w:rPr>
        <w:t>le-brain clustering solutions. b</w:t>
      </w:r>
      <w:r w:rsidR="005F3DB1" w:rsidRPr="00055A4D">
        <w:rPr>
          <w:rFonts w:ascii="Century Schoolbook" w:hAnsi="Century Schoolbook"/>
          <w:sz w:val="24"/>
          <w:szCs w:val="24"/>
        </w:rPr>
        <w:t>) We contrasted the whole-brain co-activation of</w:t>
      </w:r>
      <w:r w:rsidR="00AC7A9B">
        <w:rPr>
          <w:rFonts w:ascii="Century Schoolbook" w:hAnsi="Century Schoolbook"/>
          <w:sz w:val="24"/>
          <w:szCs w:val="24"/>
        </w:rPr>
        <w:t xml:space="preserve"> each cluster to LFC at large, identifying voxels across the brain that showed differential co-activation. </w:t>
      </w:r>
      <w:r w:rsidR="00055A4D">
        <w:rPr>
          <w:rFonts w:ascii="Century Schoolbook" w:hAnsi="Century Schoolbook"/>
          <w:sz w:val="24"/>
          <w:szCs w:val="24"/>
        </w:rPr>
        <w:t>c</w:t>
      </w:r>
      <w:r w:rsidR="005F3DB1" w:rsidRPr="00055A4D">
        <w:rPr>
          <w:rFonts w:ascii="Century Schoolbook" w:hAnsi="Century Schoolbook"/>
          <w:sz w:val="24"/>
          <w:szCs w:val="24"/>
        </w:rPr>
        <w:t xml:space="preserve">) We generated functional preference profiles for each cluster by determining which psychological topics best predicted their activation across studies in the database. </w:t>
      </w:r>
    </w:p>
    <w:p w14:paraId="3A1BE4A5"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Results</w:t>
      </w:r>
    </w:p>
    <w:p w14:paraId="7BC349C4" w14:textId="72824E2C" w:rsidR="00DD1EED" w:rsidRPr="00274FDD" w:rsidRDefault="00DD1EED" w:rsidP="000A7F19">
      <w:pPr>
        <w:pStyle w:val="Heading2"/>
        <w:spacing w:line="480" w:lineRule="auto"/>
        <w:ind w:firstLine="360"/>
        <w:rPr>
          <w:rFonts w:ascii="Century Schoolbook" w:eastAsia="Century Schoolbook,Futura" w:hAnsi="Century Schoolbook" w:cs="Century Schoolbook,Futura"/>
          <w:color w:val="333333"/>
          <w:rPrChange w:id="8" w:author="Alejandro De La Vega" w:date="2016-10-03T18:28:00Z">
            <w:rPr>
              <w:rFonts w:ascii="Century Schoolbook,Futura" w:eastAsia="Century Schoolbook,Futura" w:hAnsi="Century Schoolbook,Futura" w:cs="Century Schoolbook,Futura"/>
              <w:color w:val="333333"/>
            </w:rPr>
          </w:rPrChange>
        </w:rPr>
      </w:pPr>
      <w:proofErr w:type="gramStart"/>
      <w:r w:rsidRPr="00274FDD">
        <w:rPr>
          <w:rFonts w:ascii="Century Schoolbook" w:eastAsia="Century Schoolbook,Futura" w:hAnsi="Century Schoolbook" w:cs="Century Schoolbook,Futura"/>
          <w:b/>
          <w:rPrChange w:id="9" w:author="Alejandro De La Vega" w:date="2016-10-03T18:28:00Z">
            <w:rPr>
              <w:rFonts w:ascii="Century Schoolbook,Futura" w:eastAsia="Century Schoolbook,Futura" w:hAnsi="Century Schoolbook,Futura" w:cs="Century Schoolbook,Futura"/>
              <w:b/>
            </w:rPr>
          </w:rPrChange>
        </w:rPr>
        <w:t>Hierarchical clustering of lateral frontal cortex.</w:t>
      </w:r>
      <w:proofErr w:type="gramEnd"/>
      <w:r w:rsidRPr="00274FDD">
        <w:rPr>
          <w:rFonts w:ascii="Century Schoolbook" w:eastAsia="Century Schoolbook,Futura" w:hAnsi="Century Schoolbook" w:cs="Century Schoolbook,Futura"/>
          <w:rPrChange w:id="10" w:author="Alejandro De La Vega" w:date="2016-10-03T18:28:00Z">
            <w:rPr>
              <w:rFonts w:ascii="Century Schoolbook,Futura" w:eastAsia="Century Schoolbook,Futura" w:hAnsi="Century Schoolbook,Futura" w:cs="Century Schoolbook,Futura"/>
            </w:rPr>
          </w:rPrChange>
        </w:rPr>
        <w:t xml:space="preserve"> We identified spatially dissociable regions on the basis of shared co-activation profiles with the rest of the brain </w:t>
      </w:r>
      <w:r w:rsidRPr="00274FDD">
        <w:rPr>
          <w:rFonts w:ascii="Century Schoolbook" w:hAnsi="Century Schoolbook"/>
          <w:rPrChange w:id="11" w:author="Alejandro De La Vega" w:date="2016-10-03T18:28:00Z">
            <w:rPr/>
          </w:rPrChange>
        </w:rPr>
        <w:fldChar w:fldCharType="begin"/>
      </w:r>
      <w:r w:rsidR="000065FB" w:rsidRPr="00274FDD">
        <w:rPr>
          <w:rFonts w:ascii="Century Schoolbook" w:hAnsi="Century Schoolbook" w:cs="Futura"/>
          <w:szCs w:val="24"/>
          <w:rPrChange w:id="12" w:author="Alejandro De La Vega" w:date="2016-10-03T18:28:00Z">
            <w:rPr>
              <w:rFonts w:ascii="Century Schoolbook" w:hAnsi="Century Schoolbook" w:cs="Futura"/>
              <w:szCs w:val="24"/>
            </w:rPr>
          </w:rPrChange>
        </w:rPr>
        <w:instrText xml:space="preserve"> ADDIN PAPERS2_CITATIONS &lt;citation&gt;&lt;uuid&gt;13F284F9-91CF-4736-8EBB-5030836B2C95&lt;/uuid&gt;&lt;priority&gt;15&lt;/priority&gt;&lt;publications&gt;&lt;publication&gt;&lt;uuid&gt;0839EA10-FAC6-48AD-8BC9-5005A9C9EC94&lt;/uuid&gt;&lt;volume&gt;18&lt;/volume&gt;&lt;doi&gt;10.1093/cercor/bhn014&lt;/doi&gt;&lt;startpage&gt;2553&lt;/startpage&gt;&lt;publication_date&gt;99200811011200000000222000&lt;/publication_date&gt;&lt;url&gt;http://cercor.oxfordjournals.org/content/18/11/2553.full&lt;/url&gt;&lt;type&gt;400&lt;/type&gt;&lt;title&gt;Functional Coactivation Map of the Human Brain&lt;/title&gt;&lt;publisher&gt;Oxford University Press&lt;/publisher&gt;&lt;number&gt;11&lt;/number&gt;&lt;subtype&gt;400&lt;/subtype&gt;&lt;endpage&gt;2559&lt;/endpage&gt;&lt;bundle&gt;&lt;publication&gt;&lt;publisher&gt;Oxford University Press&lt;/publisher&gt;&lt;title&gt;Cerebral Cortex&lt;/title&gt;&lt;type&gt;-100&lt;/type&gt;&lt;subtype&gt;-100&lt;/subtype&gt;&lt;uuid&gt;1794EEFC-0112-4B9A-99D2-F2AC6DEDAC7F&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DBF597BE-2B1D-40D2-947E-E96112F0C111&lt;/uuid&gt;&lt;volume&gt;106&lt;/volume&gt;&lt;doi&gt;10.1073/pnas.0905267106&lt;/doi&gt;&lt;startpage&gt;13040&lt;/startpage&gt;&lt;publication_date&gt;99200908041200000000222000&lt;/publication_date&gt;&lt;url&gt;http://www.pnas.org/content/106/31/13040.full&lt;/url&gt;&lt;type&gt;400&lt;/type&gt;&lt;title&gt;Correspondence of the brain's functional architecture during activation and rest&lt;/title&gt;&lt;publisher&gt;National Acad Sciences&lt;/publisher&gt;&lt;number&gt;31&lt;/number&gt;&lt;subtype&gt;400&lt;/subtype&gt;&lt;endpage&gt;13045&lt;/endpage&gt;&lt;bundle&gt;&lt;publication&gt;&lt;publisher&gt;National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Stephen&lt;/firstName&gt;&lt;middleNames&gt;M&lt;/middleNames&gt;&lt;lastName&gt;Smith&lt;/lastName&gt;&lt;/author&gt;&lt;author&gt;&lt;firstName&gt;Peter&lt;/firstName&gt;&lt;middleNames&gt;T&lt;/middleNames&gt;&lt;lastName&gt;Fox&lt;/lastName&gt;&lt;/author&gt;&lt;author&gt;&lt;firstName&gt;Karla&lt;/firstName&gt;&lt;middleNames&gt;L&lt;/middleNames&gt;&lt;lastName&gt;Miller&lt;/lastName&gt;&lt;/author&gt;&lt;author&gt;&lt;firstName&gt;David&lt;/firstName&gt;&lt;middleNames&gt;C&lt;/middleNames&gt;&lt;lastName&gt;Glahn&lt;/lastName&gt;&lt;/author&gt;&lt;author&gt;&lt;firstName&gt;P&lt;/firstName&gt;&lt;middleNames&gt;Mickle&lt;/middleNames&gt;&lt;lastName&gt;Fox&lt;/lastName&gt;&lt;/author&gt;&lt;author&gt;&lt;firstName&gt;Clare&lt;/firstName&gt;&lt;middleNames&gt;E&lt;/middleNames&gt;&lt;lastName&gt;Mackay&lt;/lastName&gt;&lt;/author&gt;&lt;author&gt;&lt;firstName&gt;Nicola&lt;/firstName&gt;&lt;lastName&gt;Filippini&lt;/lastName&gt;&lt;/author&gt;&lt;author&gt;&lt;firstName&gt;Kate&lt;/firstName&gt;&lt;middleNames&gt;E&lt;/middleNames&gt;&lt;lastName&gt;Watkins&lt;/lastName&gt;&lt;/author&gt;&lt;author&gt;&lt;firstName&gt;Roberto&lt;/firstName&gt;&lt;lastName&gt;Toro&lt;/lastName&gt;&lt;/author&gt;&lt;author&gt;&lt;firstName&gt;Angela&lt;/firstName&gt;&lt;middleNames&gt;R&lt;/middleNames&gt;&lt;lastName&gt;Laird&lt;/lastName&gt;&lt;/author&gt;&lt;author&gt;&lt;firstName&gt;Christian&lt;/firstName&gt;&lt;middleNames&gt;F&lt;/middleNames&gt;&lt;lastName&gt;Beckmann&lt;/lastName&gt;&lt;/author&gt;&lt;/authors&gt;&lt;/publication&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00274FDD">
        <w:rPr>
          <w:rFonts w:ascii="Century Schoolbook" w:hAnsi="Century Schoolbook" w:cs="Futura"/>
          <w:szCs w:val="24"/>
          <w:rPrChange w:id="13" w:author="Alejandro De La Vega" w:date="2016-10-03T18:28:00Z">
            <w:rPr>
              <w:rFonts w:ascii="Century Schoolbook" w:hAnsi="Century Schoolbook" w:cs="Futura"/>
              <w:szCs w:val="24"/>
            </w:rPr>
          </w:rPrChange>
        </w:rPr>
        <w:fldChar w:fldCharType="separate"/>
      </w:r>
      <w:r w:rsidR="00195259" w:rsidRPr="00274FDD">
        <w:rPr>
          <w:rFonts w:ascii="Century Schoolbook" w:eastAsia="Century Schoolbook,Cambria,ＭＳ 明" w:hAnsi="Century Schoolbook" w:cs="Century Schoolbook,Cambria,ＭＳ 明"/>
          <w:i/>
          <w:vertAlign w:val="superscript"/>
          <w:rPrChange w:id="14" w:author="Alejandro De La Vega" w:date="2016-10-03T18:28:00Z">
            <w:rPr>
              <w:rFonts w:ascii="Century Schoolbook,Cambria,ＭＳ 明" w:eastAsia="Century Schoolbook,Cambria,ＭＳ 明" w:hAnsi="Century Schoolbook,Cambria,ＭＳ 明" w:cs="Century Schoolbook,Cambria,ＭＳ 明"/>
              <w:i/>
              <w:vertAlign w:val="superscript"/>
            </w:rPr>
          </w:rPrChange>
        </w:rPr>
        <w:t>18,20,23</w:t>
      </w:r>
      <w:r w:rsidRPr="00274FDD">
        <w:rPr>
          <w:rFonts w:ascii="Century Schoolbook" w:hAnsi="Century Schoolbook"/>
          <w:rPrChange w:id="15" w:author="Alejandro De La Vega" w:date="2016-10-03T18:28:00Z">
            <w:rPr/>
          </w:rPrChange>
        </w:rPr>
        <w:fldChar w:fldCharType="end"/>
      </w:r>
      <w:r w:rsidRPr="00274FDD">
        <w:rPr>
          <w:rFonts w:ascii="Century Schoolbook" w:eastAsia="Century Schoolbook,Futura" w:hAnsi="Century Schoolbook" w:cs="Century Schoolbook,Futura"/>
          <w:rPrChange w:id="16" w:author="Alejandro De La Vega" w:date="2016-10-03T18:28:00Z">
            <w:rPr>
              <w:rFonts w:ascii="Century Schoolbook,Futura" w:eastAsia="Century Schoolbook,Futura" w:hAnsi="Century Schoolbook,Futura" w:cs="Century Schoolbook,Futura"/>
            </w:rPr>
          </w:rPrChange>
        </w:rPr>
        <w:t>, an approach that exploits the likelihood of a voxel co-activating with another voxel across studies in the meta-analytic database</w:t>
      </w:r>
      <w:r w:rsidRPr="00274FDD">
        <w:rPr>
          <w:rFonts w:ascii="Century Schoolbook" w:eastAsia="Century Schoolbook,Futura" w:hAnsi="Century Schoolbook" w:cs="Century Schoolbook,Futura"/>
          <w:color w:val="333333"/>
          <w:highlight w:val="white"/>
          <w:rPrChange w:id="17"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0A7F19" w:rsidRPr="00274FDD">
        <w:rPr>
          <w:rFonts w:ascii="Century Schoolbook" w:eastAsia="Century Schoolbook,Futura" w:hAnsi="Century Schoolbook" w:cs="Century Schoolbook,Futura"/>
          <w:color w:val="333333"/>
          <w:highlight w:val="white"/>
          <w:rPrChange w:id="18" w:author="Alejandro De La Vega" w:date="2016-10-03T18:28:00Z">
            <w:rPr>
              <w:rFonts w:ascii="Century Schoolbook,Futura" w:eastAsia="Century Schoolbook,Futura" w:hAnsi="Century Schoolbook,Futura" w:cs="Century Schoolbook,Futura"/>
              <w:color w:val="333333"/>
              <w:highlight w:val="white"/>
            </w:rPr>
          </w:rPrChange>
        </w:rPr>
        <w:t xml:space="preserve">In order </w:t>
      </w:r>
      <w:r w:rsidR="006B7D9D" w:rsidRPr="00274FDD">
        <w:rPr>
          <w:rFonts w:ascii="Century Schoolbook" w:eastAsia="Century Schoolbook,Futura" w:hAnsi="Century Schoolbook" w:cs="Century Schoolbook,Futura"/>
          <w:color w:val="333333"/>
          <w:highlight w:val="white"/>
          <w:rPrChange w:id="19" w:author="Alejandro De La Vega" w:date="2016-10-03T18:28:00Z">
            <w:rPr>
              <w:rFonts w:ascii="Century Schoolbook,Futura" w:eastAsia="Century Schoolbook,Futura" w:hAnsi="Century Schoolbook,Futura" w:cs="Century Schoolbook,Futura"/>
              <w:color w:val="333333"/>
              <w:highlight w:val="white"/>
            </w:rPr>
          </w:rPrChange>
        </w:rPr>
        <w:t>to</w:t>
      </w:r>
      <w:r w:rsidR="000A7F19" w:rsidRPr="00274FDD">
        <w:rPr>
          <w:rFonts w:ascii="Century Schoolbook" w:eastAsia="Century Schoolbook,Futura" w:hAnsi="Century Schoolbook" w:cs="Century Schoolbook,Futura"/>
          <w:color w:val="333333"/>
          <w:highlight w:val="white"/>
          <w:rPrChange w:id="20" w:author="Alejandro De La Vega" w:date="2016-10-03T18:28:00Z">
            <w:rPr>
              <w:rFonts w:ascii="Century Schoolbook,Futura" w:eastAsia="Century Schoolbook,Futura" w:hAnsi="Century Schoolbook,Futura" w:cs="Century Schoolbook,Futura"/>
              <w:color w:val="333333"/>
              <w:highlight w:val="white"/>
            </w:rPr>
          </w:rPrChange>
        </w:rPr>
        <w:t xml:space="preserve"> identify whole-brain </w:t>
      </w:r>
      <w:r w:rsidR="006B7D9D" w:rsidRPr="00274FDD">
        <w:rPr>
          <w:rFonts w:ascii="Century Schoolbook" w:eastAsia="Century Schoolbook,Futura" w:hAnsi="Century Schoolbook" w:cs="Century Schoolbook,Futura"/>
          <w:color w:val="333333"/>
          <w:highlight w:val="white"/>
          <w:rPrChange w:id="21" w:author="Alejandro De La Vega" w:date="2016-10-03T18:28:00Z">
            <w:rPr>
              <w:rFonts w:ascii="Century Schoolbook,Futura" w:eastAsia="Century Schoolbook,Futura" w:hAnsi="Century Schoolbook,Futura" w:cs="Century Schoolbook,Futura"/>
              <w:color w:val="333333"/>
              <w:highlight w:val="white"/>
            </w:rPr>
          </w:rPrChange>
        </w:rPr>
        <w:t>networks spanning beyond LFC</w:t>
      </w:r>
      <w:r w:rsidR="000A7F19" w:rsidRPr="00274FDD">
        <w:rPr>
          <w:rFonts w:ascii="Century Schoolbook" w:eastAsia="Century Schoolbook,Futura" w:hAnsi="Century Schoolbook" w:cs="Century Schoolbook,Futura"/>
          <w:color w:val="333333"/>
          <w:rPrChange w:id="22" w:author="Alejandro De La Vega" w:date="2016-10-03T18:28:00Z">
            <w:rPr>
              <w:rFonts w:ascii="Century Schoolbook,Futura" w:eastAsia="Century Schoolbook,Futura" w:hAnsi="Century Schoolbook,Futura" w:cs="Century Schoolbook,Futura"/>
              <w:color w:val="333333"/>
            </w:rPr>
          </w:rPrChange>
        </w:rPr>
        <w:t xml:space="preserve">, </w:t>
      </w:r>
      <w:r w:rsidRPr="00274FDD">
        <w:rPr>
          <w:rFonts w:ascii="Century Schoolbook" w:eastAsia="Century Schoolbook,Futura" w:hAnsi="Century Schoolbook" w:cs="Century Schoolbook,Futura"/>
          <w:color w:val="333333"/>
          <w:highlight w:val="white"/>
          <w:rPrChange w:id="23" w:author="Alejandro De La Vega" w:date="2016-10-03T18:28:00Z">
            <w:rPr>
              <w:rFonts w:ascii="Century Schoolbook,Futura" w:eastAsia="Century Schoolbook,Futura" w:hAnsi="Century Schoolbook,Futura" w:cs="Century Schoolbook,Futura"/>
              <w:color w:val="333333"/>
              <w:highlight w:val="white"/>
            </w:rPr>
          </w:rPrChange>
        </w:rPr>
        <w:t xml:space="preserve">we </w:t>
      </w:r>
      <w:r w:rsidR="006B7D9D" w:rsidRPr="00274FDD">
        <w:rPr>
          <w:rFonts w:ascii="Century Schoolbook" w:eastAsia="Century Schoolbook,Futura" w:hAnsi="Century Schoolbook" w:cs="Century Schoolbook,Futura"/>
          <w:color w:val="333333"/>
          <w:highlight w:val="white"/>
          <w:rPrChange w:id="24" w:author="Alejandro De La Vega" w:date="2016-10-03T18:28:00Z">
            <w:rPr>
              <w:rFonts w:ascii="Century Schoolbook,Futura" w:eastAsia="Century Schoolbook,Futura" w:hAnsi="Century Schoolbook,Futura" w:cs="Century Schoolbook,Futura"/>
              <w:color w:val="333333"/>
              <w:highlight w:val="white"/>
            </w:rPr>
          </w:rPrChange>
        </w:rPr>
        <w:t>applied hierarchical clustering to</w:t>
      </w:r>
      <w:r w:rsidRPr="00274FDD">
        <w:rPr>
          <w:rFonts w:ascii="Century Schoolbook" w:eastAsia="Century Schoolbook,Futura" w:hAnsi="Century Schoolbook" w:cs="Century Schoolbook,Futura"/>
          <w:color w:val="333333"/>
          <w:highlight w:val="white"/>
          <w:rPrChange w:id="25"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0A7F19" w:rsidRPr="00274FDD">
        <w:rPr>
          <w:rFonts w:ascii="Century Schoolbook" w:eastAsia="Century Schoolbook,Futura" w:hAnsi="Century Schoolbook" w:cs="Century Schoolbook,Futura"/>
          <w:color w:val="333333"/>
          <w:highlight w:val="white"/>
          <w:rPrChange w:id="26" w:author="Alejandro De La Vega" w:date="2016-10-03T18:28:00Z">
            <w:rPr>
              <w:rFonts w:ascii="Century Schoolbook,Futura" w:eastAsia="Century Schoolbook,Futura" w:hAnsi="Century Schoolbook,Futura" w:cs="Century Schoolbook,Futura"/>
              <w:color w:val="333333"/>
              <w:highlight w:val="white"/>
            </w:rPr>
          </w:rPrChange>
        </w:rPr>
        <w:t>cortex</w:t>
      </w:r>
      <w:r w:rsidRPr="00274FDD">
        <w:rPr>
          <w:rFonts w:ascii="Century Schoolbook" w:eastAsia="Century Schoolbook,Futura" w:hAnsi="Century Schoolbook" w:cs="Century Schoolbook,Futura"/>
          <w:color w:val="333333"/>
          <w:highlight w:val="white"/>
          <w:rPrChange w:id="27" w:author="Alejandro De La Vega" w:date="2016-10-03T18:28:00Z">
            <w:rPr>
              <w:rFonts w:ascii="Century Schoolbook,Futura" w:eastAsia="Century Schoolbook,Futura" w:hAnsi="Century Schoolbook,Futura" w:cs="Century Schoolbook,Futura"/>
              <w:color w:val="333333"/>
              <w:highlight w:val="white"/>
            </w:rPr>
          </w:rPrChange>
        </w:rPr>
        <w:t xml:space="preserve"> </w:t>
      </w:r>
      <w:r w:rsidR="004B6F2F" w:rsidRPr="00274FDD">
        <w:rPr>
          <w:rFonts w:ascii="Century Schoolbook" w:eastAsia="Century Schoolbook,Futura" w:hAnsi="Century Schoolbook" w:cs="Century Schoolbook,Futura"/>
          <w:color w:val="333333"/>
          <w:highlight w:val="white"/>
          <w:rPrChange w:id="28" w:author="Alejandro De La Vega" w:date="2016-10-03T18:28:00Z">
            <w:rPr>
              <w:rFonts w:ascii="Century Schoolbook,Futura" w:eastAsia="Century Schoolbook,Futura" w:hAnsi="Century Schoolbook,Futura" w:cs="Century Schoolbook,Futura"/>
              <w:color w:val="333333"/>
              <w:highlight w:val="white"/>
            </w:rPr>
          </w:rPrChange>
        </w:rPr>
        <w:t>across the</w:t>
      </w:r>
      <w:r w:rsidR="006B7D9D" w:rsidRPr="00274FDD">
        <w:rPr>
          <w:rFonts w:ascii="Century Schoolbook" w:eastAsia="Century Schoolbook,Futura" w:hAnsi="Century Schoolbook" w:cs="Century Schoolbook,Futura"/>
          <w:color w:val="333333"/>
          <w:highlight w:val="white"/>
          <w:rPrChange w:id="29" w:author="Alejandro De La Vega" w:date="2016-10-03T18:28:00Z">
            <w:rPr>
              <w:rFonts w:ascii="Century Schoolbook,Futura" w:eastAsia="Century Schoolbook,Futura" w:hAnsi="Century Schoolbook,Futura" w:cs="Century Schoolbook,Futura"/>
              <w:color w:val="333333"/>
              <w:highlight w:val="white"/>
            </w:rPr>
          </w:rPrChange>
        </w:rPr>
        <w:t xml:space="preserve"> brain </w:t>
      </w:r>
      <w:r w:rsidRPr="00274FDD">
        <w:rPr>
          <w:rFonts w:ascii="Century Schoolbook" w:eastAsia="Century Schoolbook,Futura" w:hAnsi="Century Schoolbook" w:cs="Century Schoolbook,Futura"/>
          <w:color w:val="333333"/>
          <w:highlight w:val="white"/>
          <w:rPrChange w:id="30" w:author="Alejandro De La Vega" w:date="2016-10-03T18:28:00Z">
            <w:rPr>
              <w:rFonts w:ascii="Century Schoolbook,Futura" w:eastAsia="Century Schoolbook,Futura" w:hAnsi="Century Schoolbook,Futura" w:cs="Century Schoolbook,Futura"/>
              <w:color w:val="333333"/>
              <w:highlight w:val="white"/>
            </w:rPr>
          </w:rPrChange>
        </w:rPr>
        <w:t>and selected clusters</w:t>
      </w:r>
      <w:r w:rsidR="006B7D9D" w:rsidRPr="00274FDD">
        <w:rPr>
          <w:rFonts w:ascii="Century Schoolbook" w:eastAsia="Century Schoolbook,Futura" w:hAnsi="Century Schoolbook" w:cs="Century Schoolbook,Futura"/>
          <w:color w:val="333333"/>
          <w:highlight w:val="white"/>
          <w:rPrChange w:id="31" w:author="Alejandro De La Vega" w:date="2016-10-03T18:28:00Z">
            <w:rPr>
              <w:rFonts w:ascii="Century Schoolbook,Futura" w:eastAsia="Century Schoolbook,Futura" w:hAnsi="Century Schoolbook,Futura" w:cs="Century Schoolbook,Futura"/>
              <w:color w:val="333333"/>
              <w:highlight w:val="white"/>
            </w:rPr>
          </w:rPrChange>
        </w:rPr>
        <w:t xml:space="preserve"> with a</w:t>
      </w:r>
      <w:r w:rsidRPr="00274FDD">
        <w:rPr>
          <w:rFonts w:ascii="Century Schoolbook" w:eastAsia="Century Schoolbook,Futura" w:hAnsi="Century Schoolbook" w:cs="Century Schoolbook,Futura"/>
          <w:color w:val="333333"/>
          <w:highlight w:val="white"/>
          <w:rPrChange w:id="32" w:author="Alejandro De La Vega" w:date="2016-10-03T18:28:00Z">
            <w:rPr>
              <w:rFonts w:ascii="Century Schoolbook,Futura" w:eastAsia="Century Schoolbook,Futura" w:hAnsi="Century Schoolbook,Futura" w:cs="Century Schoolbook,Futura"/>
              <w:color w:val="333333"/>
              <w:highlight w:val="white"/>
            </w:rPr>
          </w:rPrChange>
        </w:rPr>
        <w:t xml:space="preserve"> significant number of voxels within </w:t>
      </w:r>
      <w:r w:rsidR="003D0F62" w:rsidRPr="00274FDD">
        <w:rPr>
          <w:rFonts w:ascii="Century Schoolbook" w:eastAsia="Century Schoolbook,Futura" w:hAnsi="Century Schoolbook" w:cs="Century Schoolbook,Futura"/>
          <w:color w:val="333333"/>
          <w:highlight w:val="white"/>
          <w:rPrChange w:id="33" w:author="Alejandro De La Vega" w:date="2016-10-03T18:28:00Z">
            <w:rPr>
              <w:rFonts w:ascii="Century Schoolbook,Futura" w:eastAsia="Century Schoolbook,Futura" w:hAnsi="Century Schoolbook,Futura" w:cs="Century Schoolbook,Futura"/>
              <w:color w:val="333333"/>
              <w:highlight w:val="white"/>
            </w:rPr>
          </w:rPrChange>
        </w:rPr>
        <w:t xml:space="preserve">an </w:t>
      </w:r>
      <w:proofErr w:type="spellStart"/>
      <w:r w:rsidR="003D0F62" w:rsidRPr="00274FDD">
        <w:rPr>
          <w:rFonts w:ascii="Century Schoolbook" w:eastAsia="Century Schoolbook,Futura" w:hAnsi="Century Schoolbook" w:cs="Century Schoolbook,Futura"/>
          <w:i/>
          <w:color w:val="333333"/>
          <w:highlight w:val="white"/>
          <w:rPrChange w:id="34" w:author="Alejandro De La Vega" w:date="2016-10-03T18:28:00Z">
            <w:rPr>
              <w:rFonts w:ascii="Century Schoolbook,Futura" w:eastAsia="Century Schoolbook,Futura" w:hAnsi="Century Schoolbook,Futura" w:cs="Century Schoolbook,Futura"/>
              <w:i/>
              <w:color w:val="333333"/>
              <w:highlight w:val="white"/>
            </w:rPr>
          </w:rPrChange>
        </w:rPr>
        <w:t>apriori</w:t>
      </w:r>
      <w:proofErr w:type="spellEnd"/>
      <w:r w:rsidRPr="00274FDD">
        <w:rPr>
          <w:rFonts w:ascii="Century Schoolbook" w:eastAsia="Century Schoolbook" w:hAnsi="Century Schoolbook" w:cs="Century Schoolbook"/>
          <w:color w:val="333333"/>
          <w:highlight w:val="white"/>
          <w:rPrChange w:id="35" w:author="Alejandro De La Vega" w:date="2016-10-03T18:28:00Z">
            <w:rPr>
              <w:rFonts w:ascii="Century Schoolbook" w:eastAsia="Century Schoolbook" w:hAnsi="Century Schoolbook" w:cs="Century Schoolbook"/>
              <w:color w:val="333333"/>
              <w:highlight w:val="white"/>
            </w:rPr>
          </w:rPrChange>
        </w:rPr>
        <w:t xml:space="preserve"> LFC mask</w:t>
      </w:r>
      <w:r w:rsidR="003D0F62" w:rsidRPr="00274FDD">
        <w:rPr>
          <w:rFonts w:ascii="Century Schoolbook" w:eastAsia="Century Schoolbook" w:hAnsi="Century Schoolbook" w:cs="Century Schoolbook"/>
          <w:color w:val="333333"/>
          <w:highlight w:val="white"/>
          <w:rPrChange w:id="36" w:author="Alejandro De La Vega" w:date="2016-10-03T18:28:00Z">
            <w:rPr>
              <w:rFonts w:ascii="Century Schoolbook" w:eastAsia="Century Schoolbook" w:hAnsi="Century Schoolbook" w:cs="Century Schoolbook"/>
              <w:color w:val="333333"/>
              <w:highlight w:val="white"/>
            </w:rPr>
          </w:rPrChange>
        </w:rPr>
        <w:t xml:space="preserve"> </w:t>
      </w:r>
      <w:r w:rsidR="003D0F62" w:rsidRPr="00274FDD">
        <w:rPr>
          <w:rFonts w:ascii="Century Schoolbook" w:eastAsia="Century Schoolbook,Futura" w:hAnsi="Century Schoolbook" w:cs="Century Schoolbook,Futura"/>
          <w:color w:val="333333"/>
          <w:highlight w:val="white"/>
          <w:rPrChange w:id="37" w:author="Alejandro De La Vega" w:date="2016-10-03T18:28:00Z">
            <w:rPr>
              <w:rFonts w:ascii="Century Schoolbook,Futura" w:eastAsia="Century Schoolbook,Futura" w:hAnsi="Century Schoolbook,Futura" w:cs="Century Schoolbook,Futura"/>
              <w:color w:val="333333"/>
              <w:highlight w:val="white"/>
            </w:rPr>
          </w:rPrChange>
        </w:rPr>
        <w:t>for further analysis</w:t>
      </w:r>
      <w:r w:rsidR="006B7D9D" w:rsidRPr="00274FDD">
        <w:rPr>
          <w:rFonts w:ascii="Century Schoolbook" w:eastAsia="Century Schoolbook" w:hAnsi="Century Schoolbook" w:cs="Century Schoolbook"/>
          <w:color w:val="333333"/>
          <w:highlight w:val="white"/>
          <w:rPrChange w:id="38" w:author="Alejandro De La Vega" w:date="2016-10-03T18:28:00Z">
            <w:rPr>
              <w:rFonts w:ascii="Century Schoolbook" w:eastAsia="Century Schoolbook" w:hAnsi="Century Schoolbook" w:cs="Century Schoolbook"/>
              <w:color w:val="333333"/>
              <w:highlight w:val="white"/>
            </w:rPr>
          </w:rPrChange>
        </w:rPr>
        <w:t>.</w:t>
      </w:r>
      <w:r w:rsidRPr="00274FDD">
        <w:rPr>
          <w:rFonts w:ascii="Century Schoolbook" w:eastAsia="Century Schoolbook" w:hAnsi="Century Schoolbook" w:cs="Century Schoolbook"/>
          <w:color w:val="333333"/>
          <w:highlight w:val="white"/>
          <w:rPrChange w:id="39" w:author="Alejandro De La Vega" w:date="2016-10-03T18:28:00Z">
            <w:rPr>
              <w:rFonts w:ascii="Century Schoolbook" w:eastAsia="Century Schoolbook" w:hAnsi="Century Schoolbook" w:cs="Century Schoolbook"/>
              <w:color w:val="333333"/>
              <w:highlight w:val="white"/>
            </w:rPr>
          </w:rPrChange>
        </w:rPr>
        <w:t xml:space="preserve"> </w:t>
      </w:r>
    </w:p>
    <w:p w14:paraId="375AD44C" w14:textId="12B39050" w:rsidR="00D86201" w:rsidRPr="00055A4D" w:rsidRDefault="003A17D9" w:rsidP="007F793B">
      <w:pPr>
        <w:pStyle w:val="Normal1"/>
        <w:spacing w:line="240" w:lineRule="auto"/>
        <w:ind w:firstLine="0"/>
        <w:rPr>
          <w:rFonts w:ascii="Century Schoolbook" w:hAnsi="Century Schoolbook"/>
          <w:sz w:val="24"/>
          <w:szCs w:val="24"/>
        </w:rPr>
      </w:pPr>
      <w:r>
        <w:rPr>
          <w:rFonts w:ascii="Century Schoolbook" w:hAnsi="Century Schoolbook"/>
          <w:noProof/>
          <w:color w:val="333333"/>
          <w:sz w:val="24"/>
          <w:szCs w:val="24"/>
        </w:rPr>
        <w:lastRenderedPageBreak/>
        <w:drawing>
          <wp:inline distT="0" distB="0" distL="0" distR="0" wp14:anchorId="0DB3F7ED" wp14:editId="0BE349CD">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All clusters_dendro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r w:rsidR="005F3DB1" w:rsidRPr="00055A4D">
        <w:rPr>
          <w:rFonts w:ascii="Century Schoolbook" w:hAnsi="Century Schoolbook"/>
          <w:color w:val="333333"/>
          <w:sz w:val="24"/>
          <w:szCs w:val="24"/>
          <w:highlight w:val="white"/>
        </w:rPr>
        <w:br/>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2</w:t>
      </w:r>
      <w:r w:rsidR="005F3DB1" w:rsidRPr="00055A4D">
        <w:rPr>
          <w:rFonts w:ascii="Century Schoolbook" w:hAnsi="Century Schoolbook"/>
          <w:b/>
          <w:sz w:val="24"/>
          <w:szCs w:val="24"/>
        </w:rPr>
        <w:t>.</w:t>
      </w:r>
      <w:r w:rsidR="00D86201" w:rsidRPr="00055A4D">
        <w:rPr>
          <w:rFonts w:ascii="Century Schoolbook" w:hAnsi="Century Schoolbook"/>
          <w:b/>
          <w:sz w:val="24"/>
          <w:szCs w:val="24"/>
        </w:rPr>
        <w:t xml:space="preserve"> Whole-cortex co-activation based hierarchical clustering reveals 4 networks in lateral cluster that fractionate into constituent sub-regions.</w:t>
      </w:r>
      <w:r w:rsidR="005F3DB1" w:rsidRPr="00055A4D">
        <w:rPr>
          <w:rFonts w:ascii="Century Schoolbook" w:hAnsi="Century Schoolbook"/>
          <w:sz w:val="24"/>
          <w:szCs w:val="24"/>
        </w:rPr>
        <w:t xml:space="preserve"> </w:t>
      </w:r>
      <w:r w:rsidR="00055A4D">
        <w:rPr>
          <w:rFonts w:ascii="Century Schoolbook" w:hAnsi="Century Schoolbook"/>
          <w:sz w:val="24"/>
          <w:szCs w:val="24"/>
        </w:rPr>
        <w:t>a</w:t>
      </w:r>
      <w:r w:rsidR="00D86201" w:rsidRPr="00055A4D">
        <w:rPr>
          <w:rFonts w:ascii="Century Schoolbook" w:hAnsi="Century Schoolbook"/>
          <w:sz w:val="24"/>
          <w:szCs w:val="24"/>
        </w:rPr>
        <w:t xml:space="preserve">) </w:t>
      </w:r>
      <w:r w:rsidR="007F793B" w:rsidRPr="00055A4D">
        <w:rPr>
          <w:rFonts w:ascii="Century Schoolbook" w:hAnsi="Century Schoolbook"/>
          <w:sz w:val="24"/>
          <w:szCs w:val="24"/>
        </w:rPr>
        <w:t>S</w:t>
      </w:r>
      <w:r w:rsidR="00D86201" w:rsidRPr="00055A4D">
        <w:rPr>
          <w:rFonts w:ascii="Century Schoolbook" w:hAnsi="Century Schoolbook"/>
          <w:sz w:val="24"/>
          <w:szCs w:val="24"/>
        </w:rPr>
        <w:t>ilhouette score, a measure of intra-cluster cohesion,</w:t>
      </w:r>
      <w:r w:rsidR="007F793B" w:rsidRPr="00055A4D">
        <w:rPr>
          <w:rFonts w:ascii="Century Schoolbook" w:hAnsi="Century Schoolbook"/>
          <w:sz w:val="24"/>
          <w:szCs w:val="24"/>
        </w:rPr>
        <w:t xml:space="preserve"> was used</w:t>
      </w:r>
      <w:r w:rsidR="00D86201" w:rsidRPr="00055A4D">
        <w:rPr>
          <w:rFonts w:ascii="Century Schoolbook" w:hAnsi="Century Schoolbook"/>
          <w:sz w:val="24"/>
          <w:szCs w:val="24"/>
        </w:rPr>
        <w:t xml:space="preserve"> to select </w:t>
      </w:r>
      <w:r w:rsidR="007F793B" w:rsidRPr="00055A4D">
        <w:rPr>
          <w:rFonts w:ascii="Century Schoolbook" w:hAnsi="Century Schoolbook"/>
          <w:sz w:val="24"/>
          <w:szCs w:val="24"/>
        </w:rPr>
        <w:t>two spatial scales: 5</w:t>
      </w:r>
      <w:r w:rsidR="00D86201" w:rsidRPr="00055A4D">
        <w:rPr>
          <w:rFonts w:ascii="Century Schoolbook" w:hAnsi="Century Schoolbook"/>
          <w:sz w:val="24"/>
          <w:szCs w:val="24"/>
        </w:rPr>
        <w:t xml:space="preserve"> and 70 whole-brain clusters </w:t>
      </w:r>
      <w:r w:rsidR="00055A4D">
        <w:rPr>
          <w:rFonts w:ascii="Century Schoolbook" w:hAnsi="Century Schoolbook"/>
          <w:sz w:val="24"/>
          <w:szCs w:val="24"/>
        </w:rPr>
        <w:t>b</w:t>
      </w:r>
      <w:r w:rsidR="007F793B" w:rsidRPr="00055A4D">
        <w:rPr>
          <w:rFonts w:ascii="Century Schoolbook" w:hAnsi="Century Schoolbook"/>
          <w:sz w:val="24"/>
          <w:szCs w:val="24"/>
        </w:rPr>
        <w:t xml:space="preserve">) Whole brain hierarchical clustering dendrogram. Color-coded branches correspond to </w:t>
      </w:r>
      <w:r w:rsidR="00F91DBD">
        <w:rPr>
          <w:rFonts w:ascii="Century Schoolbook" w:hAnsi="Century Schoolbook"/>
          <w:sz w:val="24"/>
          <w:szCs w:val="24"/>
        </w:rPr>
        <w:t>three</w:t>
      </w:r>
      <w:r w:rsidR="007F793B" w:rsidRPr="00055A4D">
        <w:rPr>
          <w:rFonts w:ascii="Century Schoolbook" w:hAnsi="Century Schoolbook"/>
          <w:sz w:val="24"/>
          <w:szCs w:val="24"/>
        </w:rPr>
        <w:t xml:space="preserve"> </w:t>
      </w:r>
      <w:r w:rsidR="00F91DBD">
        <w:rPr>
          <w:rFonts w:ascii="Century Schoolbook" w:hAnsi="Century Schoolbook"/>
          <w:sz w:val="24"/>
          <w:szCs w:val="24"/>
        </w:rPr>
        <w:t xml:space="preserve">of five </w:t>
      </w:r>
      <w:r w:rsidR="007F793B" w:rsidRPr="00055A4D">
        <w:rPr>
          <w:rFonts w:ascii="Century Schoolbook" w:hAnsi="Century Schoolbook"/>
          <w:sz w:val="24"/>
          <w:szCs w:val="24"/>
        </w:rPr>
        <w:t>whole-brain networks</w:t>
      </w:r>
      <w:r w:rsidR="00F91DBD">
        <w:rPr>
          <w:rFonts w:ascii="Century Schoolbook" w:hAnsi="Century Schoolbook"/>
          <w:sz w:val="24"/>
          <w:szCs w:val="24"/>
        </w:rPr>
        <w:t xml:space="preserve"> in LFC </w:t>
      </w:r>
      <w:r w:rsidR="007F793B" w:rsidRPr="00055A4D">
        <w:rPr>
          <w:rFonts w:ascii="Century Schoolbook" w:hAnsi="Century Schoolbook"/>
          <w:sz w:val="24"/>
          <w:szCs w:val="24"/>
        </w:rPr>
        <w:t>and color-c</w:t>
      </w:r>
      <w:r w:rsidR="00F91DBD">
        <w:rPr>
          <w:rFonts w:ascii="Century Schoolbook" w:hAnsi="Century Schoolbook"/>
          <w:sz w:val="24"/>
          <w:szCs w:val="24"/>
        </w:rPr>
        <w:t>oded nodes correspond to 14</w:t>
      </w:r>
      <w:r w:rsidR="007F793B" w:rsidRPr="00055A4D">
        <w:rPr>
          <w:rFonts w:ascii="Century Schoolbook" w:hAnsi="Century Schoolbook"/>
          <w:sz w:val="24"/>
          <w:szCs w:val="24"/>
        </w:rPr>
        <w:t xml:space="preserve"> LFC regions </w:t>
      </w:r>
      <w:r w:rsidR="00055A4D">
        <w:rPr>
          <w:rFonts w:ascii="Century Schoolbook" w:hAnsi="Century Schoolbook"/>
          <w:sz w:val="24"/>
          <w:szCs w:val="24"/>
        </w:rPr>
        <w:t>from 70 whole-brain clusters. c</w:t>
      </w:r>
      <w:r w:rsidR="007F793B" w:rsidRPr="00055A4D">
        <w:rPr>
          <w:rFonts w:ascii="Century Schoolbook" w:hAnsi="Century Schoolbook"/>
          <w:sz w:val="24"/>
          <w:szCs w:val="24"/>
        </w:rPr>
        <w:t xml:space="preserve">) Flat clusters at </w:t>
      </w:r>
      <w:r w:rsidR="007F793B" w:rsidRPr="00055A4D">
        <w:rPr>
          <w:rFonts w:ascii="Century Schoolbook" w:hAnsi="Century Schoolbook"/>
          <w:i/>
          <w:sz w:val="24"/>
          <w:szCs w:val="24"/>
        </w:rPr>
        <w:t xml:space="preserve">k = </w:t>
      </w:r>
      <w:r w:rsidR="007F793B" w:rsidRPr="00055A4D">
        <w:rPr>
          <w:rFonts w:ascii="Century Schoolbook" w:hAnsi="Century Schoolbook"/>
          <w:sz w:val="24"/>
          <w:szCs w:val="24"/>
        </w:rPr>
        <w:t xml:space="preserve">5 </w:t>
      </w:r>
      <w:r w:rsidR="00D86201" w:rsidRPr="00055A4D">
        <w:rPr>
          <w:rFonts w:ascii="Century Schoolbook" w:hAnsi="Century Schoolbook"/>
          <w:sz w:val="24"/>
          <w:szCs w:val="24"/>
        </w:rPr>
        <w:t xml:space="preserve">revealed </w:t>
      </w:r>
      <w:r w:rsidR="00F91DBD">
        <w:rPr>
          <w:rFonts w:ascii="Century Schoolbook" w:hAnsi="Century Schoolbook"/>
          <w:sz w:val="24"/>
          <w:szCs w:val="24"/>
        </w:rPr>
        <w:t>three</w:t>
      </w:r>
      <w:r w:rsidR="00D86201" w:rsidRPr="00055A4D">
        <w:rPr>
          <w:rFonts w:ascii="Century Schoolbook" w:hAnsi="Century Schoolbook"/>
          <w:sz w:val="24"/>
          <w:szCs w:val="24"/>
        </w:rPr>
        <w:t xml:space="preserve"> clusters in LFC resembling large-scale brain networks: task-positive c</w:t>
      </w:r>
      <w:r w:rsidR="00F91DBD">
        <w:rPr>
          <w:rFonts w:ascii="Century Schoolbook" w:hAnsi="Century Schoolbook"/>
          <w:sz w:val="24"/>
          <w:szCs w:val="24"/>
        </w:rPr>
        <w:t xml:space="preserve">ontrol (red), default (purple) and </w:t>
      </w:r>
      <w:r w:rsidR="00D86201" w:rsidRPr="00055A4D">
        <w:rPr>
          <w:rFonts w:ascii="Century Schoolbook" w:hAnsi="Century Schoolbook"/>
          <w:sz w:val="24"/>
          <w:szCs w:val="24"/>
        </w:rPr>
        <w:t xml:space="preserve">somatosensory-motor (green) </w:t>
      </w:r>
      <w:r w:rsidR="00055A4D">
        <w:rPr>
          <w:rFonts w:ascii="Century Schoolbook" w:hAnsi="Century Schoolbook"/>
          <w:sz w:val="24"/>
          <w:szCs w:val="24"/>
        </w:rPr>
        <w:t>d</w:t>
      </w:r>
      <w:r w:rsidR="00D86201" w:rsidRPr="00055A4D">
        <w:rPr>
          <w:rFonts w:ascii="Century Schoolbook" w:hAnsi="Century Schoolbook"/>
          <w:sz w:val="24"/>
          <w:szCs w:val="24"/>
        </w:rPr>
        <w:t xml:space="preserve">) </w:t>
      </w:r>
      <w:r w:rsidR="007F793B" w:rsidRPr="00055A4D">
        <w:rPr>
          <w:rFonts w:ascii="Century Schoolbook" w:hAnsi="Century Schoolbook"/>
          <w:sz w:val="24"/>
          <w:szCs w:val="24"/>
        </w:rPr>
        <w:t>Clustering a</w:t>
      </w:r>
      <w:r w:rsidR="00D86201" w:rsidRPr="00055A4D">
        <w:rPr>
          <w:rFonts w:ascii="Century Schoolbook" w:hAnsi="Century Schoolbook"/>
          <w:sz w:val="24"/>
          <w:szCs w:val="24"/>
        </w:rPr>
        <w:t xml:space="preserve">t </w:t>
      </w:r>
      <w:r w:rsidR="00D86201" w:rsidRPr="00055A4D">
        <w:rPr>
          <w:rFonts w:ascii="Century Schoolbook" w:hAnsi="Century Schoolbook"/>
          <w:i/>
          <w:sz w:val="24"/>
          <w:szCs w:val="24"/>
        </w:rPr>
        <w:t>k</w:t>
      </w:r>
      <w:r w:rsidR="007F793B" w:rsidRPr="00055A4D">
        <w:rPr>
          <w:rFonts w:ascii="Century Schoolbook" w:hAnsi="Century Schoolbook"/>
          <w:sz w:val="24"/>
          <w:szCs w:val="24"/>
        </w:rPr>
        <w:t xml:space="preserve"> </w:t>
      </w:r>
      <w:r w:rsidR="00D86201" w:rsidRPr="00055A4D">
        <w:rPr>
          <w:rFonts w:ascii="Century Schoolbook" w:hAnsi="Century Schoolbook"/>
          <w:sz w:val="24"/>
          <w:szCs w:val="24"/>
        </w:rPr>
        <w:t>=</w:t>
      </w:r>
      <w:r w:rsidR="007F793B" w:rsidRPr="00055A4D">
        <w:rPr>
          <w:rFonts w:ascii="Century Schoolbook" w:hAnsi="Century Schoolbook"/>
          <w:sz w:val="24"/>
          <w:szCs w:val="24"/>
        </w:rPr>
        <w:t xml:space="preserve"> 70 whole-brain clusters, we </w:t>
      </w:r>
      <w:r w:rsidR="00F91DBD">
        <w:rPr>
          <w:rFonts w:ascii="Century Schoolbook" w:hAnsi="Century Schoolbook"/>
          <w:sz w:val="24"/>
          <w:szCs w:val="24"/>
        </w:rPr>
        <w:t xml:space="preserve">identified 14 </w:t>
      </w:r>
      <w:r w:rsidR="00D86201" w:rsidRPr="00055A4D">
        <w:rPr>
          <w:rFonts w:ascii="Century Schoolbook" w:hAnsi="Century Schoolbook"/>
          <w:sz w:val="24"/>
          <w:szCs w:val="24"/>
        </w:rPr>
        <w:t>clusters with a majority of their voxels in LFC</w:t>
      </w:r>
      <w:r w:rsidR="009F4684" w:rsidRPr="00055A4D">
        <w:rPr>
          <w:rFonts w:ascii="Century Schoolbook" w:hAnsi="Century Schoolbook"/>
          <w:sz w:val="24"/>
          <w:szCs w:val="24"/>
        </w:rPr>
        <w:t>.</w:t>
      </w:r>
      <w:r w:rsidR="00D86201" w:rsidRPr="00055A4D">
        <w:rPr>
          <w:rFonts w:ascii="Century Schoolbook" w:hAnsi="Century Schoolbook"/>
          <w:sz w:val="24"/>
          <w:szCs w:val="24"/>
        </w:rPr>
        <w:t xml:space="preserve"> </w:t>
      </w:r>
    </w:p>
    <w:p w14:paraId="37350DCA" w14:textId="7DBF3156" w:rsidR="005F3DB1" w:rsidRPr="00055A4D" w:rsidRDefault="2CB9C50C" w:rsidP="007574B2">
      <w:pPr>
        <w:pStyle w:val="Normal1"/>
        <w:rPr>
          <w:rFonts w:ascii="Century Schoolbook" w:hAnsi="Century Schoolbook"/>
          <w:highlight w:val="white"/>
        </w:rPr>
      </w:pPr>
      <w:r w:rsidRPr="2CB9C50C">
        <w:rPr>
          <w:rFonts w:ascii="Century Schoolbook" w:eastAsia="Century Schoolbook" w:hAnsi="Century Schoolbook" w:cs="Century Schoolbook"/>
          <w:color w:val="333333"/>
          <w:sz w:val="24"/>
          <w:szCs w:val="24"/>
          <w:highlight w:val="white"/>
        </w:rPr>
        <w:t>We mapped structure to function across various spatial scales by extracting 4– to 100– flat whole-</w:t>
      </w:r>
      <w:r w:rsidRPr="0052634B">
        <w:rPr>
          <w:rFonts w:ascii="Century Schoolbook" w:eastAsia="Century Schoolbook" w:hAnsi="Century Schoolbook" w:cs="Century Schoolbook"/>
          <w:color w:val="333333"/>
          <w:sz w:val="24"/>
          <w:szCs w:val="24"/>
          <w:highlight w:val="white"/>
        </w:rPr>
        <w:t>brain clusters and evaluating their quality using the silhouette score, a measure of intra-cluster cohesion (Figure 2A). Since silhouette scores did not suggest a preference for a single dominant solution, we focused on two well-spaced solutions at two levels of granularity</w:t>
      </w:r>
      <w:r w:rsidR="0052634B">
        <w:rPr>
          <w:rFonts w:ascii="Century Schoolbook" w:eastAsia="Century Schoolbook" w:hAnsi="Century Schoolbook" w:cs="Century Schoolbook"/>
          <w:color w:val="333333"/>
          <w:sz w:val="24"/>
          <w:szCs w:val="24"/>
          <w:highlight w:val="white"/>
        </w:rPr>
        <w:t>, avoiding low scoring solutions from 7-38 clusters</w:t>
      </w:r>
      <w:r w:rsidRPr="0052634B">
        <w:rPr>
          <w:rFonts w:ascii="Century Schoolbook" w:eastAsia="Century Schoolbook" w:hAnsi="Century Schoolbook" w:cs="Century Schoolbook"/>
          <w:color w:val="333333"/>
          <w:sz w:val="24"/>
          <w:szCs w:val="24"/>
          <w:highlight w:val="white"/>
        </w:rPr>
        <w:t xml:space="preserve">. At the low end, we chose 5 clusters as this scale had the greatest silhouette score of coarse network-level solutions; at a finer scale, we focused on the 70- cluster solution, as this </w:t>
      </w:r>
      <w:r w:rsidR="00767460" w:rsidRPr="0052634B">
        <w:rPr>
          <w:rFonts w:ascii="Century Schoolbook" w:eastAsia="Century Schoolbook" w:hAnsi="Century Schoolbook" w:cs="Century Schoolbook"/>
          <w:color w:val="333333"/>
          <w:sz w:val="24"/>
          <w:szCs w:val="24"/>
          <w:highlight w:val="white"/>
        </w:rPr>
        <w:t>granularity</w:t>
      </w:r>
      <w:r w:rsidRPr="0052634B">
        <w:rPr>
          <w:rFonts w:ascii="Century Schoolbook" w:eastAsia="Century Schoolbook" w:hAnsi="Century Schoolbook" w:cs="Century Schoolbook"/>
          <w:color w:val="333333"/>
          <w:sz w:val="24"/>
          <w:szCs w:val="24"/>
          <w:highlight w:val="white"/>
        </w:rPr>
        <w:t xml:space="preserve"> was the first to result in a set of </w:t>
      </w:r>
      <w:r w:rsidR="0052634B" w:rsidRPr="0052634B">
        <w:rPr>
          <w:rFonts w:ascii="Century Schoolbook" w:eastAsia="Century Schoolbook" w:hAnsi="Century Schoolbook" w:cs="Century Schoolbook"/>
          <w:color w:val="333333"/>
          <w:sz w:val="24"/>
          <w:szCs w:val="24"/>
          <w:highlight w:val="white"/>
        </w:rPr>
        <w:t>largely</w:t>
      </w:r>
      <w:r w:rsidRPr="0052634B">
        <w:rPr>
          <w:rFonts w:ascii="Century Schoolbook" w:eastAsia="Century Schoolbook" w:hAnsi="Century Schoolbook" w:cs="Century Schoolbook"/>
          <w:color w:val="333333"/>
          <w:sz w:val="24"/>
          <w:szCs w:val="24"/>
          <w:highlight w:val="white"/>
        </w:rPr>
        <w:t xml:space="preserve"> </w:t>
      </w:r>
      <w:r w:rsidRPr="0052634B">
        <w:rPr>
          <w:rFonts w:ascii="Century Schoolbook" w:eastAsia="Century Schoolbook" w:hAnsi="Century Schoolbook" w:cs="Century Schoolbook"/>
          <w:color w:val="333333"/>
          <w:sz w:val="24"/>
          <w:szCs w:val="24"/>
          <w:highlight w:val="white"/>
        </w:rPr>
        <w:lastRenderedPageBreak/>
        <w:t>spatially contiguous LFC clusters</w:t>
      </w:r>
      <w:r w:rsidR="0052634B">
        <w:rPr>
          <w:rFonts w:ascii="Century Schoolbook" w:eastAsia="Century Schoolbook" w:hAnsi="Century Schoolbook" w:cs="Century Schoolbook"/>
          <w:color w:val="333333"/>
          <w:sz w:val="24"/>
          <w:szCs w:val="24"/>
          <w:highlight w:val="white"/>
        </w:rPr>
        <w:t xml:space="preserve"> </w:t>
      </w:r>
      <w:r w:rsidR="0052634B" w:rsidRPr="0052634B">
        <w:rPr>
          <w:rFonts w:ascii="Century Schoolbook" w:eastAsia="Century Schoolbook" w:hAnsi="Century Schoolbook" w:cs="Century Schoolbook"/>
          <w:color w:val="333333"/>
          <w:sz w:val="24"/>
          <w:szCs w:val="24"/>
          <w:highlight w:val="white"/>
        </w:rPr>
        <w:t xml:space="preserve">(Figure 2B). Given the arguably intractable nature </w:t>
      </w:r>
      <w:r w:rsidR="00453E8D" w:rsidRPr="0052634B">
        <w:rPr>
          <w:rFonts w:ascii="Century Schoolbook" w:eastAsia="Century Schoolbook" w:hAnsi="Century Schoolbook" w:cs="Century Schoolbook"/>
          <w:color w:val="333333"/>
          <w:sz w:val="24"/>
          <w:szCs w:val="24"/>
          <w:highlight w:val="white"/>
        </w:rPr>
        <w:t>of choosing</w:t>
      </w:r>
      <w:r w:rsidR="0052634B" w:rsidRPr="0052634B">
        <w:rPr>
          <w:rFonts w:ascii="Century Schoolbook" w:eastAsia="Century Schoolbook" w:hAnsi="Century Schoolbook" w:cs="Century Schoolbook"/>
          <w:color w:val="333333"/>
          <w:sz w:val="24"/>
          <w:szCs w:val="24"/>
          <w:highlight w:val="white"/>
        </w:rPr>
        <w:t xml:space="preserve"> the ‘correct’ number of clusters </w:t>
      </w:r>
      <w:r w:rsidR="0052634B" w:rsidRPr="0052634B">
        <w:rPr>
          <w:rFonts w:ascii="Century Schoolbook" w:hAnsi="Century Schoolbook"/>
          <w:color w:val="333333"/>
          <w:sz w:val="24"/>
          <w:szCs w:val="24"/>
          <w:highlight w:val="white"/>
        </w:rPr>
        <w:fldChar w:fldCharType="begin"/>
      </w:r>
      <w:r w:rsidR="0052634B" w:rsidRPr="0052634B">
        <w:rPr>
          <w:rFonts w:ascii="Century Schoolbook" w:hAnsi="Century Schoolbook"/>
          <w:color w:val="333333"/>
          <w:sz w:val="24"/>
          <w:szCs w:val="24"/>
          <w:highlight w:val="white"/>
        </w:rPr>
        <w:instrText xml:space="preserve"> ADDIN PAPERS2_CITATIONS &lt;citation&gt;&lt;uuid&gt;8CE2B372-C250-4B7F-A65A-2E71E5E10A37&lt;/uuid&gt;&lt;priority&gt;0&lt;/priority&gt;&lt;publications&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s&gt;&lt;cites&gt;&lt;/cites&gt;&lt;/citation&gt;</w:instrText>
      </w:r>
      <w:r w:rsidR="0052634B" w:rsidRPr="0052634B">
        <w:rPr>
          <w:rFonts w:ascii="Century Schoolbook" w:hAnsi="Century Schoolbook"/>
          <w:color w:val="333333"/>
          <w:sz w:val="24"/>
          <w:szCs w:val="24"/>
          <w:highlight w:val="white"/>
        </w:rPr>
        <w:fldChar w:fldCharType="separate"/>
      </w:r>
      <w:r w:rsidR="0052634B" w:rsidRPr="0052634B">
        <w:rPr>
          <w:rFonts w:ascii="Century Schoolbook" w:hAnsi="Century Schoolbook" w:cs="Cambria"/>
          <w:sz w:val="24"/>
          <w:szCs w:val="24"/>
        </w:rPr>
        <w:t>(Varoquaux and Thirion, 2014; Eickhoff et al., 2015; Poldrack and Yarkoni, 2016)</w:t>
      </w:r>
      <w:r w:rsidR="0052634B" w:rsidRPr="0052634B">
        <w:rPr>
          <w:rFonts w:ascii="Century Schoolbook" w:hAnsi="Century Schoolbook"/>
          <w:color w:val="333333"/>
          <w:sz w:val="24"/>
          <w:szCs w:val="24"/>
          <w:highlight w:val="white"/>
        </w:rPr>
        <w:fldChar w:fldCharType="end"/>
      </w:r>
      <w:r w:rsidR="0052634B" w:rsidRPr="0052634B">
        <w:rPr>
          <w:rFonts w:ascii="Century Schoolbook" w:hAnsi="Century Schoolbook"/>
          <w:color w:val="333333"/>
          <w:sz w:val="24"/>
          <w:szCs w:val="24"/>
          <w:highlight w:val="white"/>
        </w:rPr>
        <w:t>, we do not argue that the two levels we selected are in any way privileged; rather, these two spatial scales simply provided two distinct vantage points into the hierarchical or</w:t>
      </w:r>
      <w:r w:rsidR="0052634B">
        <w:rPr>
          <w:rFonts w:ascii="Times" w:hAnsi="Times"/>
          <w:color w:val="333333"/>
          <w:sz w:val="24"/>
          <w:szCs w:val="24"/>
          <w:highlight w:val="white"/>
        </w:rPr>
        <w:t xml:space="preserve">ganization of LFC. </w:t>
      </w:r>
    </w:p>
    <w:p w14:paraId="13B9F57D" w14:textId="33186818" w:rsidR="005F3DB1" w:rsidRPr="00055A4D" w:rsidRDefault="005F3DB1" w:rsidP="005F3DB1">
      <w:pPr>
        <w:pStyle w:val="Normal1"/>
        <w:rPr>
          <w:rFonts w:ascii="Century Schoolbook" w:hAnsi="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 xml:space="preserve">In the </w:t>
      </w:r>
      <w:r w:rsidR="00035D33" w:rsidRPr="2CB9C50C">
        <w:rPr>
          <w:rFonts w:ascii="Century Schoolbook" w:eastAsia="Century Schoolbook" w:hAnsi="Century Schoolbook" w:cs="Century Schoolbook"/>
          <w:color w:val="333333"/>
          <w:sz w:val="24"/>
          <w:szCs w:val="24"/>
          <w:highlight w:val="white"/>
        </w:rPr>
        <w:t>five-cluster</w:t>
      </w:r>
      <w:r w:rsidRPr="2CB9C50C">
        <w:rPr>
          <w:rFonts w:ascii="Century Schoolbook" w:eastAsia="Century Schoolbook" w:hAnsi="Century Schoolbook" w:cs="Century Schoolbook"/>
          <w:color w:val="333333"/>
          <w:sz w:val="24"/>
          <w:szCs w:val="24"/>
          <w:highlight w:val="white"/>
        </w:rPr>
        <w:t xml:space="preserve"> whole-cortex solution, we identified </w:t>
      </w:r>
      <w:r w:rsidR="003A17D9" w:rsidRPr="2CB9C50C">
        <w:rPr>
          <w:rFonts w:ascii="Century Schoolbook" w:eastAsia="Century Schoolbook" w:hAnsi="Century Schoolbook" w:cs="Century Schoolbook"/>
          <w:color w:val="333333"/>
          <w:sz w:val="24"/>
          <w:szCs w:val="24"/>
          <w:highlight w:val="white"/>
        </w:rPr>
        <w:t>three</w:t>
      </w:r>
      <w:r w:rsidR="00035D33" w:rsidRPr="2CB9C50C">
        <w:rPr>
          <w:rFonts w:ascii="Century Schoolbook" w:eastAsia="Century Schoolbook" w:hAnsi="Century Schoolbook" w:cs="Century Schoolbook"/>
          <w:color w:val="333333"/>
          <w:sz w:val="24"/>
          <w:szCs w:val="24"/>
          <w:highlight w:val="white"/>
        </w:rPr>
        <w:t xml:space="preserve"> brain-wide clusters with a presence in LFC</w:t>
      </w:r>
      <w:r w:rsidR="003A17D9" w:rsidRPr="2CB9C50C">
        <w:rPr>
          <w:rFonts w:ascii="Century Schoolbook" w:eastAsia="Century Schoolbook" w:hAnsi="Century Schoolbook" w:cs="Century Schoolbook"/>
          <w:color w:val="333333"/>
          <w:sz w:val="24"/>
          <w:szCs w:val="24"/>
          <w:highlight w:val="white"/>
        </w:rPr>
        <w:t xml:space="preserve"> (Figure 2C)</w:t>
      </w:r>
      <w:r w:rsidR="00035D33" w:rsidRPr="2CB9C50C">
        <w:rPr>
          <w:rFonts w:ascii="Century Schoolbook" w:eastAsia="Century Schoolbook" w:hAnsi="Century Schoolbook" w:cs="Century Schoolbook"/>
          <w:color w:val="333333"/>
          <w:sz w:val="24"/>
          <w:szCs w:val="24"/>
          <w:highlight w:val="white"/>
        </w:rPr>
        <w:t xml:space="preserve">. These clusters </w:t>
      </w:r>
      <w:r w:rsidRPr="2CB9C50C">
        <w:rPr>
          <w:rFonts w:ascii="Century Schoolbook" w:eastAsia="Century Schoolbook" w:hAnsi="Century Schoolbook" w:cs="Century Schoolbook"/>
          <w:color w:val="333333"/>
          <w:sz w:val="24"/>
          <w:szCs w:val="24"/>
          <w:highlight w:val="white"/>
        </w:rPr>
        <w:t>showed moderate correspondence to previously described large-scale networks</w:t>
      </w:r>
      <w:r w:rsidR="00453E8D">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highlight w:val="white"/>
        </w:rPr>
        <w:t xml:space="preserve"> </w:t>
      </w:r>
      <w:r w:rsidRPr="2CB9C50C">
        <w:fldChar w:fldCharType="begin"/>
      </w:r>
      <w:r w:rsidR="000065FB">
        <w:rPr>
          <w:rFonts w:ascii="Century Schoolbook" w:hAnsi="Century Schoolbook"/>
          <w:color w:val="333333"/>
          <w:sz w:val="24"/>
          <w:szCs w:val="24"/>
          <w:highlight w:val="white"/>
        </w:rPr>
        <w:instrText xml:space="preserve"> ADDIN PAPERS2_CITATIONS &lt;citation&gt;&lt;uuid&gt;418BDAA0-EF89-4FD3-B3A8-FB8466AA4E73&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2CB9C50C">
        <w:rPr>
          <w:rFonts w:ascii="Century Schoolbook" w:hAnsi="Century Schoolbook"/>
          <w:color w:val="333333"/>
          <w:sz w:val="24"/>
          <w:szCs w:val="24"/>
          <w:highlight w:val="white"/>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22,24</w:t>
      </w:r>
      <w:r w:rsidRPr="2CB9C50C">
        <w:fldChar w:fldCharType="end"/>
      </w:r>
      <w:r w:rsidR="00B13699">
        <w:rPr>
          <w:rFonts w:ascii="Century Schoolbook" w:eastAsia="Century Schoolbook" w:hAnsi="Century Schoolbook" w:cs="Century Schoolbook"/>
          <w:color w:val="333333"/>
          <w:sz w:val="24"/>
          <w:szCs w:val="24"/>
          <w:highlight w:val="white"/>
        </w:rPr>
        <w:t xml:space="preserve"> </w:t>
      </w:r>
      <w:proofErr w:type="spellStart"/>
      <w:r w:rsidR="00B13699">
        <w:rPr>
          <w:rFonts w:ascii="Century Schoolbook" w:eastAsia="Century Schoolbook" w:hAnsi="Century Schoolbook" w:cs="Century Schoolbook"/>
          <w:color w:val="333333"/>
          <w:sz w:val="24"/>
          <w:szCs w:val="24"/>
          <w:highlight w:val="white"/>
        </w:rPr>
        <w:t>fronto</w:t>
      </w:r>
      <w:proofErr w:type="spellEnd"/>
      <w:r w:rsidR="00B13699">
        <w:rPr>
          <w:rFonts w:ascii="Century Schoolbook" w:eastAsia="Century Schoolbook" w:hAnsi="Century Schoolbook" w:cs="Century Schoolbook"/>
          <w:color w:val="333333"/>
          <w:sz w:val="24"/>
          <w:szCs w:val="24"/>
          <w:highlight w:val="white"/>
        </w:rPr>
        <w:t xml:space="preserve">-parietal, </w:t>
      </w:r>
      <w:r w:rsidR="00453E8D">
        <w:rPr>
          <w:rFonts w:ascii="Century Schoolbook" w:eastAsia="Century Schoolbook" w:hAnsi="Century Schoolbook" w:cs="Century Schoolbook"/>
          <w:color w:val="333333"/>
          <w:sz w:val="24"/>
          <w:szCs w:val="24"/>
          <w:highlight w:val="white"/>
        </w:rPr>
        <w:t xml:space="preserve">default, and </w:t>
      </w:r>
      <w:proofErr w:type="spellStart"/>
      <w:r w:rsidR="00453E8D">
        <w:rPr>
          <w:rFonts w:ascii="Century Schoolbook" w:eastAsia="Century Schoolbook" w:hAnsi="Century Schoolbook" w:cs="Century Schoolbook"/>
          <w:color w:val="333333"/>
          <w:sz w:val="24"/>
          <w:szCs w:val="24"/>
          <w:highlight w:val="white"/>
        </w:rPr>
        <w:t>sensori</w:t>
      </w:r>
      <w:proofErr w:type="spellEnd"/>
      <w:r w:rsidR="00453E8D">
        <w:rPr>
          <w:rFonts w:ascii="Century Schoolbook" w:eastAsia="Century Schoolbook" w:hAnsi="Century Schoolbook" w:cs="Century Schoolbook"/>
          <w:color w:val="333333"/>
          <w:sz w:val="24"/>
          <w:szCs w:val="24"/>
          <w:highlight w:val="white"/>
        </w:rPr>
        <w:t>-motor. A</w:t>
      </w:r>
      <w:r w:rsidRPr="2CB9C50C">
        <w:rPr>
          <w:rFonts w:ascii="Century Schoolbook" w:eastAsia="Century Schoolbook" w:hAnsi="Century Schoolbook" w:cs="Century Schoolbook"/>
          <w:color w:val="333333"/>
          <w:sz w:val="24"/>
          <w:szCs w:val="24"/>
          <w:highlight w:val="white"/>
        </w:rPr>
        <w:t>lthough the</w:t>
      </w:r>
      <w:r w:rsidR="002657A2" w:rsidRPr="2CB9C50C">
        <w:rPr>
          <w:rFonts w:ascii="Century Schoolbook" w:eastAsia="Century Schoolbook" w:hAnsi="Century Schoolbook" w:cs="Century Schoolbook"/>
          <w:color w:val="333333"/>
          <w:sz w:val="24"/>
          <w:szCs w:val="24"/>
          <w:highlight w:val="white"/>
        </w:rPr>
        <w:t>se</w:t>
      </w:r>
      <w:r w:rsidRPr="2CB9C50C">
        <w:rPr>
          <w:rFonts w:ascii="Century Schoolbook" w:eastAsia="Century Schoolbook" w:hAnsi="Century Schoolbook" w:cs="Century Schoolbook"/>
          <w:color w:val="333333"/>
          <w:sz w:val="24"/>
          <w:szCs w:val="24"/>
          <w:highlight w:val="white"/>
        </w:rPr>
        <w:t xml:space="preserve"> </w:t>
      </w:r>
      <w:r w:rsidR="002657A2" w:rsidRPr="2CB9C50C">
        <w:rPr>
          <w:rFonts w:ascii="Century Schoolbook" w:eastAsia="Century Schoolbook" w:hAnsi="Century Schoolbook" w:cs="Century Schoolbook"/>
          <w:color w:val="333333"/>
          <w:sz w:val="24"/>
          <w:szCs w:val="24"/>
          <w:highlight w:val="white"/>
        </w:rPr>
        <w:t>clusters</w:t>
      </w:r>
      <w:r w:rsidRPr="2CB9C50C">
        <w:rPr>
          <w:rFonts w:ascii="Century Schoolbook" w:eastAsia="Century Schoolbook" w:hAnsi="Century Schoolbook" w:cs="Century Schoolbook"/>
          <w:color w:val="333333"/>
          <w:sz w:val="24"/>
          <w:szCs w:val="24"/>
          <w:highlight w:val="white"/>
        </w:rPr>
        <w:t xml:space="preserve"> were not isomorphic with resting-state networks</w:t>
      </w:r>
      <w:r w:rsidR="002657A2" w:rsidRPr="2CB9C50C">
        <w:rPr>
          <w:rFonts w:ascii="Century Schoolbook" w:eastAsia="Century Schoolbook" w:hAnsi="Century Schoolbook" w:cs="Century Schoolbook"/>
          <w:color w:val="333333"/>
          <w:sz w:val="24"/>
          <w:szCs w:val="24"/>
          <w:highlight w:val="white"/>
        </w:rPr>
        <w:t xml:space="preserve">– </w:t>
      </w:r>
      <w:r w:rsidRPr="2CB9C50C">
        <w:rPr>
          <w:rFonts w:ascii="Century Schoolbook" w:eastAsia="Century Schoolbook" w:hAnsi="Century Schoolbook" w:cs="Century Schoolbook"/>
          <w:color w:val="333333"/>
          <w:sz w:val="24"/>
          <w:szCs w:val="24"/>
          <w:highlight w:val="white"/>
        </w:rPr>
        <w:t xml:space="preserve">these results are consistent with the view that large-scale </w:t>
      </w:r>
      <w:r w:rsidR="002657A2" w:rsidRPr="2CB9C50C">
        <w:rPr>
          <w:rFonts w:ascii="Century Schoolbook" w:eastAsia="Century Schoolbook" w:hAnsi="Century Schoolbook" w:cs="Century Schoolbook"/>
          <w:color w:val="333333"/>
          <w:sz w:val="24"/>
          <w:szCs w:val="24"/>
          <w:highlight w:val="white"/>
        </w:rPr>
        <w:t>brain</w:t>
      </w:r>
      <w:r w:rsidRPr="2CB9C50C">
        <w:rPr>
          <w:rFonts w:ascii="Century Schoolbook" w:eastAsia="Century Schoolbook" w:hAnsi="Century Schoolbook" w:cs="Century Schoolbook"/>
          <w:color w:val="333333"/>
          <w:sz w:val="24"/>
          <w:szCs w:val="24"/>
          <w:highlight w:val="white"/>
        </w:rPr>
        <w:t xml:space="preserve"> networks supersede anatomically </w:t>
      </w:r>
      <w:r w:rsidR="003A17D9" w:rsidRPr="2CB9C50C">
        <w:rPr>
          <w:rFonts w:ascii="Century Schoolbook" w:eastAsia="Century Schoolbook" w:hAnsi="Century Schoolbook" w:cs="Century Schoolbook"/>
          <w:color w:val="333333"/>
          <w:sz w:val="24"/>
          <w:szCs w:val="24"/>
          <w:highlight w:val="white"/>
        </w:rPr>
        <w:t>boundaries</w:t>
      </w:r>
      <w:r w:rsidR="002657A2" w:rsidRPr="2CB9C50C">
        <w:rPr>
          <w:rFonts w:ascii="Century Schoolbook" w:eastAsia="Century Schoolbook" w:hAnsi="Century Schoolbook" w:cs="Century Schoolbook"/>
          <w:color w:val="333333"/>
          <w:sz w:val="24"/>
          <w:szCs w:val="24"/>
          <w:highlight w:val="white"/>
        </w:rPr>
        <w:t xml:space="preserve">, such as LFC, </w:t>
      </w:r>
      <w:r w:rsidRPr="2CB9C50C">
        <w:rPr>
          <w:rFonts w:ascii="Century Schoolbook" w:eastAsia="Century Schoolbook" w:hAnsi="Century Schoolbook" w:cs="Century Schoolbook"/>
          <w:color w:val="333333"/>
          <w:sz w:val="24"/>
          <w:szCs w:val="24"/>
          <w:highlight w:val="white"/>
        </w:rPr>
        <w:t xml:space="preserve">as </w:t>
      </w:r>
      <w:r w:rsidR="002657A2" w:rsidRPr="2CB9C50C">
        <w:rPr>
          <w:rFonts w:ascii="Century Schoolbook" w:eastAsia="Century Schoolbook" w:hAnsi="Century Schoolbook" w:cs="Century Schoolbook"/>
          <w:color w:val="333333"/>
          <w:sz w:val="24"/>
          <w:szCs w:val="24"/>
          <w:highlight w:val="white"/>
        </w:rPr>
        <w:t>functional-</w:t>
      </w:r>
      <w:r w:rsidRPr="2CB9C50C">
        <w:rPr>
          <w:rFonts w:ascii="Century Schoolbook" w:eastAsia="Century Schoolbook" w:hAnsi="Century Schoolbook" w:cs="Century Schoolbook"/>
          <w:color w:val="333333"/>
          <w:sz w:val="24"/>
          <w:szCs w:val="24"/>
          <w:highlight w:val="white"/>
        </w:rPr>
        <w:t xml:space="preserve">organizational units. </w:t>
      </w:r>
    </w:p>
    <w:p w14:paraId="600B829E" w14:textId="414F12D4" w:rsidR="005F3DB1" w:rsidRPr="00055A4D" w:rsidRDefault="00B13699" w:rsidP="005F3DB1">
      <w:pPr>
        <w:pStyle w:val="Normal1"/>
        <w:rPr>
          <w:rFonts w:ascii="Century Schoolbook" w:hAnsi="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The </w:t>
      </w:r>
      <w:proofErr w:type="spellStart"/>
      <w:r>
        <w:rPr>
          <w:rFonts w:ascii="Century Schoolbook" w:eastAsia="Century Schoolbook" w:hAnsi="Century Schoolbook" w:cs="Century Schoolbook"/>
          <w:color w:val="333333"/>
          <w:sz w:val="24"/>
          <w:szCs w:val="24"/>
          <w:highlight w:val="white"/>
        </w:rPr>
        <w:t>fronto</w:t>
      </w:r>
      <w:proofErr w:type="spellEnd"/>
      <w:r>
        <w:rPr>
          <w:rFonts w:ascii="Century Schoolbook" w:eastAsia="Century Schoolbook" w:hAnsi="Century Schoolbook" w:cs="Century Schoolbook"/>
          <w:color w:val="333333"/>
          <w:sz w:val="24"/>
          <w:szCs w:val="24"/>
          <w:highlight w:val="white"/>
        </w:rPr>
        <w:t xml:space="preserve">-parietal network </w:t>
      </w:r>
      <w:r w:rsidR="004F032F">
        <w:rPr>
          <w:rFonts w:ascii="Century Schoolbook" w:eastAsia="Century Schoolbook" w:hAnsi="Century Schoolbook" w:cs="Century Schoolbook"/>
          <w:color w:val="333333"/>
          <w:sz w:val="24"/>
          <w:szCs w:val="24"/>
          <w:highlight w:val="white"/>
        </w:rPr>
        <w:t xml:space="preserve">was the largest network in LFC, spanning about half of its volume, and was </w:t>
      </w:r>
      <w:r w:rsidR="005F3DB1" w:rsidRPr="2CB9C50C">
        <w:rPr>
          <w:rFonts w:ascii="Century Schoolbook" w:eastAsia="Century Schoolbook" w:hAnsi="Century Schoolbook" w:cs="Century Schoolbook"/>
          <w:color w:val="333333"/>
          <w:sz w:val="24"/>
          <w:szCs w:val="24"/>
          <w:highlight w:val="white"/>
        </w:rPr>
        <w:t>primarily</w:t>
      </w:r>
      <w:r w:rsidR="004F032F">
        <w:rPr>
          <w:rFonts w:ascii="Century Schoolbook" w:eastAsia="Century Schoolbook" w:hAnsi="Century Schoolbook" w:cs="Century Schoolbook"/>
          <w:color w:val="333333"/>
          <w:sz w:val="24"/>
          <w:szCs w:val="24"/>
          <w:highlight w:val="white"/>
        </w:rPr>
        <w:t xml:space="preserve"> situated</w:t>
      </w:r>
      <w:r w:rsidR="005F3DB1" w:rsidRPr="2CB9C50C">
        <w:rPr>
          <w:rFonts w:ascii="Century Schoolbook" w:eastAsia="Century Schoolbook" w:hAnsi="Century Schoolbook" w:cs="Century Schoolbook"/>
          <w:color w:val="333333"/>
          <w:sz w:val="24"/>
          <w:szCs w:val="24"/>
          <w:highlight w:val="white"/>
        </w:rPr>
        <w:t xml:space="preserve"> in prefrontal cortex</w:t>
      </w:r>
      <w:r>
        <w:rPr>
          <w:rFonts w:ascii="Century Schoolbook" w:eastAsia="Century Schoolbook" w:hAnsi="Century Schoolbook" w:cs="Century Schoolbook"/>
          <w:color w:val="333333"/>
          <w:sz w:val="24"/>
          <w:szCs w:val="24"/>
          <w:highlight w:val="white"/>
        </w:rPr>
        <w:t xml:space="preserve">. This network resembled </w:t>
      </w:r>
      <w:r w:rsidR="006E58AA" w:rsidRPr="2CB9C50C">
        <w:rPr>
          <w:rFonts w:ascii="Century Schoolbook" w:eastAsia="Century Schoolbook" w:hAnsi="Century Schoolbook" w:cs="Century Schoolbook"/>
          <w:color w:val="333333"/>
          <w:sz w:val="24"/>
          <w:szCs w:val="24"/>
          <w:highlight w:val="white"/>
        </w:rPr>
        <w:t>previous descriptions</w:t>
      </w:r>
      <w:r w:rsidR="005F3DB1" w:rsidRPr="2CB9C50C">
        <w:rPr>
          <w:rFonts w:ascii="Century Schoolbook" w:eastAsia="Century Schoolbook" w:hAnsi="Century Schoolbook" w:cs="Century Schoolbook"/>
          <w:color w:val="333333"/>
          <w:sz w:val="24"/>
          <w:szCs w:val="24"/>
          <w:highlight w:val="white"/>
        </w:rPr>
        <w:t xml:space="preserve"> </w:t>
      </w:r>
      <w:r w:rsidR="00806B67">
        <w:rPr>
          <w:rFonts w:ascii="Century Schoolbook" w:eastAsia="Century Schoolbook" w:hAnsi="Century Schoolbook" w:cs="Century Schoolbook"/>
          <w:color w:val="333333"/>
          <w:sz w:val="24"/>
          <w:szCs w:val="24"/>
          <w:highlight w:val="white"/>
        </w:rPr>
        <w:t>of the</w:t>
      </w:r>
      <w:r>
        <w:rPr>
          <w:rFonts w:ascii="Century Schoolbook" w:eastAsia="Century Schoolbook" w:hAnsi="Century Schoolbook" w:cs="Century Schoolbook"/>
          <w:color w:val="333333"/>
          <w:sz w:val="24"/>
          <w:szCs w:val="24"/>
          <w:highlight w:val="white"/>
        </w:rPr>
        <w:t xml:space="preserve"> </w:t>
      </w:r>
      <w:proofErr w:type="spellStart"/>
      <w:r>
        <w:rPr>
          <w:rFonts w:ascii="Century Schoolbook" w:eastAsia="Century Schoolbook" w:hAnsi="Century Schoolbook" w:cs="Century Schoolbook"/>
          <w:color w:val="333333"/>
          <w:sz w:val="24"/>
          <w:szCs w:val="24"/>
          <w:highlight w:val="white"/>
        </w:rPr>
        <w:t>fronto</w:t>
      </w:r>
      <w:proofErr w:type="spellEnd"/>
      <w:r>
        <w:rPr>
          <w:rFonts w:ascii="Century Schoolbook" w:eastAsia="Century Schoolbook" w:hAnsi="Century Schoolbook" w:cs="Century Schoolbook"/>
          <w:color w:val="333333"/>
          <w:sz w:val="24"/>
          <w:szCs w:val="24"/>
          <w:highlight w:val="white"/>
        </w:rPr>
        <w:t xml:space="preserve">-parietal network </w:t>
      </w:r>
      <w:r w:rsidR="005F3DB1" w:rsidRPr="2CB9C50C">
        <w:rPr>
          <w:rFonts w:ascii="Century Schoolbook" w:eastAsia="Century Schoolbook" w:hAnsi="Century Schoolbook" w:cs="Century Schoolbook"/>
          <w:color w:val="333333"/>
          <w:sz w:val="24"/>
          <w:szCs w:val="24"/>
          <w:highlight w:val="white"/>
        </w:rPr>
        <w:t>(Yeo et al., 202</w:t>
      </w:r>
      <w:r>
        <w:rPr>
          <w:rFonts w:ascii="Century Schoolbook" w:eastAsia="Century Schoolbook" w:hAnsi="Century Schoolbook" w:cs="Century Schoolbook"/>
          <w:color w:val="333333"/>
          <w:sz w:val="24"/>
          <w:szCs w:val="24"/>
          <w:highlight w:val="white"/>
        </w:rPr>
        <w:t>1; dice coefficient (d) = 0.56), while additionally spanning</w:t>
      </w:r>
      <w:r w:rsidR="005F3DB1" w:rsidRPr="2CB9C50C">
        <w:rPr>
          <w:rFonts w:ascii="Century Schoolbook" w:eastAsia="Century Schoolbook" w:hAnsi="Century Schoolbook" w:cs="Century Schoolbook"/>
          <w:color w:val="333333"/>
          <w:sz w:val="24"/>
          <w:szCs w:val="24"/>
          <w:highlight w:val="white"/>
        </w:rPr>
        <w:t xml:space="preserve"> medial-frontal and anterior insular aspects of </w:t>
      </w:r>
      <w:r>
        <w:rPr>
          <w:rFonts w:ascii="Century Schoolbook" w:eastAsia="Century Schoolbook" w:hAnsi="Century Schoolbook" w:cs="Century Schoolbook"/>
          <w:color w:val="333333"/>
          <w:sz w:val="24"/>
          <w:szCs w:val="24"/>
          <w:highlight w:val="white"/>
        </w:rPr>
        <w:t xml:space="preserve">the </w:t>
      </w:r>
      <w:r w:rsidR="003A17D9" w:rsidRPr="2CB9C50C">
        <w:rPr>
          <w:rFonts w:ascii="Century Schoolbook" w:eastAsia="Century Schoolbook" w:hAnsi="Century Schoolbook" w:cs="Century Schoolbook"/>
          <w:color w:val="333333"/>
          <w:sz w:val="24"/>
          <w:szCs w:val="24"/>
          <w:highlight w:val="white"/>
        </w:rPr>
        <w:t>ventral attention network</w:t>
      </w:r>
      <w:r w:rsidR="006E58AA">
        <w:rPr>
          <w:rFonts w:ascii="Century Schoolbook" w:eastAsia="Century Schoolbook" w:hAnsi="Century Schoolbook" w:cs="Century Schoolbook"/>
          <w:color w:val="333333"/>
          <w:sz w:val="24"/>
          <w:szCs w:val="24"/>
          <w:highlight w:val="white"/>
        </w:rPr>
        <w:t xml:space="preserve"> or the “</w:t>
      </w:r>
      <w:proofErr w:type="spellStart"/>
      <w:r w:rsidR="006E58AA">
        <w:rPr>
          <w:rFonts w:ascii="Century Schoolbook" w:eastAsia="Century Schoolbook" w:hAnsi="Century Schoolbook" w:cs="Century Schoolbook"/>
          <w:color w:val="333333"/>
          <w:sz w:val="24"/>
          <w:szCs w:val="24"/>
          <w:highlight w:val="white"/>
        </w:rPr>
        <w:t>cingulo-opercular</w:t>
      </w:r>
      <w:proofErr w:type="spellEnd"/>
      <w:r w:rsidR="006E58AA">
        <w:rPr>
          <w:rFonts w:ascii="Century Schoolbook" w:eastAsia="Century Schoolbook" w:hAnsi="Century Schoolbook" w:cs="Century Schoolbook"/>
          <w:color w:val="333333"/>
          <w:sz w:val="24"/>
          <w:szCs w:val="24"/>
          <w:highlight w:val="white"/>
        </w:rPr>
        <w:t xml:space="preserve"> network”</w:t>
      </w:r>
      <w:r w:rsidRPr="00B1369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(d = 0.21)</w:t>
      </w:r>
      <w:r w:rsidR="006E58AA">
        <w:rPr>
          <w:rFonts w:ascii="Century Schoolbook" w:eastAsia="Century Schoolbook" w:hAnsi="Century Schoolbook" w:cs="Century Schoolbook"/>
          <w:color w:val="333333"/>
          <w:sz w:val="24"/>
          <w:szCs w:val="24"/>
          <w:highlight w:val="white"/>
        </w:rPr>
        <w:t xml:space="preserve"> (Power et al., XXX). </w:t>
      </w:r>
      <w:r w:rsidR="005F3DB1" w:rsidRPr="2CB9C50C">
        <w:rPr>
          <w:rFonts w:ascii="Century Schoolbook" w:eastAsia="Century Schoolbook" w:hAnsi="Century Schoolbook" w:cs="Century Schoolbook"/>
          <w:color w:val="333333"/>
          <w:sz w:val="24"/>
          <w:szCs w:val="24"/>
          <w:highlight w:val="white"/>
        </w:rPr>
        <w:t xml:space="preserve">A second cluster, also in prefrontal cortex, closely </w:t>
      </w:r>
      <w:r w:rsidR="00245E45">
        <w:rPr>
          <w:rFonts w:ascii="Century Schoolbook" w:eastAsia="Century Schoolbook" w:hAnsi="Century Schoolbook" w:cs="Century Schoolbook"/>
          <w:color w:val="333333"/>
          <w:sz w:val="24"/>
          <w:szCs w:val="24"/>
          <w:highlight w:val="white"/>
        </w:rPr>
        <w:t>matched</w:t>
      </w:r>
      <w:r w:rsidR="005F3DB1" w:rsidRPr="2CB9C50C">
        <w:rPr>
          <w:rFonts w:ascii="Century Schoolbook" w:eastAsia="Century Schoolbook" w:hAnsi="Century Schoolbook" w:cs="Century Schoolbook"/>
          <w:color w:val="333333"/>
          <w:sz w:val="24"/>
          <w:szCs w:val="24"/>
          <w:highlight w:val="white"/>
        </w:rPr>
        <w:t xml:space="preserve"> previous extensive descriptions of the default network</w:t>
      </w:r>
      <w:r w:rsidR="00245E45">
        <w:rPr>
          <w:rFonts w:ascii="Century Schoolbook" w:eastAsia="Century Schoolbook" w:hAnsi="Century Schoolbook" w:cs="Century Schoolbook"/>
          <w:color w:val="333333"/>
          <w:sz w:val="24"/>
          <w:szCs w:val="24"/>
          <w:highlight w:val="white"/>
        </w:rPr>
        <w:t xml:space="preserve"> </w:t>
      </w:r>
      <w:r w:rsidR="00245E45" w:rsidRPr="2CB9C50C">
        <w:rPr>
          <w:rFonts w:ascii="Century Schoolbook" w:eastAsia="Century Schoolbook" w:hAnsi="Century Schoolbook" w:cs="Century Schoolbook"/>
          <w:color w:val="333333"/>
          <w:sz w:val="24"/>
          <w:szCs w:val="24"/>
          <w:highlight w:val="white"/>
        </w:rPr>
        <w:t xml:space="preserve">(d = 0.62) </w:t>
      </w:r>
      <w:r w:rsidR="005F3DB1" w:rsidRPr="2CB9C50C">
        <w:fldChar w:fldCharType="begin"/>
      </w:r>
      <w:r w:rsidR="000065FB">
        <w:rPr>
          <w:rFonts w:ascii="Century Schoolbook" w:hAnsi="Century Schoolbook"/>
          <w:color w:val="333333"/>
          <w:sz w:val="24"/>
          <w:szCs w:val="24"/>
          <w:highlight w:val="white"/>
        </w:rPr>
        <w:instrText xml:space="preserve"> ADDIN PAPERS2_CITATIONS &lt;citation&gt;&lt;uuid&gt;33C5380B-E620-4988-8A32-6D3B7D857CF1&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BB84B760-0043-42F5-B7F3-9369481BAD1A&lt;/uuid&gt;&lt;subtype&gt;400&lt;/subtype&gt;&lt;endpage&gt;270&lt;/endpage&gt;&lt;type&gt;400&lt;/type&gt;&lt;url&gt;http://nro.sagepub.com/cgi/doi/10.1177/1073858411403316&lt;/url&gt;&lt;bundle&gt;&lt;publication&gt;&lt;title&gt;The Neuroscientist&lt;/title&gt;&lt;type&gt;-100&lt;/type&gt;&lt;subtype&gt;-100&lt;/subtype&gt;&lt;uuid&gt;068716B0-C8C2-46F0-ADBC-3AA88407DF38&lt;/uuid&gt;&lt;/publication&gt;&lt;/bundle&gt;&lt;authors&gt;&lt;author&gt;&lt;firstName&gt;J&lt;/firstName&gt;&lt;middleNames&gt;R&lt;/middleNames&gt;&lt;lastName&gt;Andrews-Hanna&lt;/lastName&gt;&lt;/author&gt;&lt;/authors&gt;&lt;/publication&gt;&lt;/publications&gt;&lt;cites&gt;&lt;/cites&gt;&lt;/citation&gt;</w:instrText>
      </w:r>
      <w:r w:rsidR="005F3DB1" w:rsidRPr="2CB9C50C">
        <w:rPr>
          <w:rFonts w:ascii="Century Schoolbook" w:hAnsi="Century Schoolbook"/>
          <w:color w:val="333333"/>
          <w:sz w:val="24"/>
          <w:szCs w:val="24"/>
          <w:highlight w:val="white"/>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25</w:t>
      </w:r>
      <w:r w:rsidR="005F3DB1" w:rsidRPr="2CB9C50C">
        <w:fldChar w:fldCharType="end"/>
      </w:r>
      <w:r w:rsidR="005F3DB1" w:rsidRPr="2CB9C50C">
        <w:rPr>
          <w:rFonts w:ascii="Century Schoolbook" w:eastAsia="Century Schoolbook" w:hAnsi="Century Schoolbook" w:cs="Century Schoolbook"/>
          <w:color w:val="333333"/>
          <w:sz w:val="24"/>
          <w:szCs w:val="24"/>
          <w:highlight w:val="white"/>
        </w:rPr>
        <w:t xml:space="preserve">. </w:t>
      </w:r>
      <w:r w:rsidR="003A17D9" w:rsidRPr="2CB9C50C">
        <w:rPr>
          <w:rFonts w:ascii="Century Schoolbook" w:eastAsia="Century Schoolbook" w:hAnsi="Century Schoolbook" w:cs="Century Schoolbook"/>
          <w:color w:val="333333"/>
          <w:sz w:val="24"/>
          <w:szCs w:val="24"/>
          <w:highlight w:val="white"/>
        </w:rPr>
        <w:t>Finally, a third cluster, located i</w:t>
      </w:r>
      <w:r w:rsidR="005F3DB1" w:rsidRPr="2CB9C50C">
        <w:rPr>
          <w:rFonts w:ascii="Century Schoolbook" w:eastAsia="Century Schoolbook" w:hAnsi="Century Schoolbook" w:cs="Century Schoolbook"/>
          <w:color w:val="333333"/>
          <w:sz w:val="24"/>
          <w:szCs w:val="24"/>
          <w:highlight w:val="white"/>
        </w:rPr>
        <w:t xml:space="preserve">n posterior LFC, </w:t>
      </w:r>
      <w:r w:rsidR="003A17D9" w:rsidRPr="2CB9C50C">
        <w:rPr>
          <w:rFonts w:ascii="Century Schoolbook" w:eastAsia="Century Schoolbook" w:hAnsi="Century Schoolbook" w:cs="Century Schoolbook"/>
          <w:color w:val="333333"/>
          <w:sz w:val="24"/>
          <w:szCs w:val="24"/>
          <w:highlight w:val="white"/>
        </w:rPr>
        <w:t>moderately overlapped with</w:t>
      </w:r>
      <w:r w:rsidR="005F3DB1" w:rsidRPr="2CB9C50C">
        <w:rPr>
          <w:rFonts w:ascii="Century Schoolbook" w:eastAsia="Century Schoolbook" w:hAnsi="Century Schoolbook" w:cs="Century Schoolbook"/>
          <w:color w:val="333333"/>
          <w:sz w:val="24"/>
          <w:szCs w:val="24"/>
          <w:highlight w:val="white"/>
        </w:rPr>
        <w:t xml:space="preserve"> Yeo’s somatosensory-motor network</w:t>
      </w:r>
      <w:r w:rsidR="003A17D9" w:rsidRPr="2CB9C50C">
        <w:rPr>
          <w:rFonts w:ascii="Century Schoolbook" w:eastAsia="Century Schoolbook" w:hAnsi="Century Schoolbook" w:cs="Century Schoolbook"/>
          <w:color w:val="333333"/>
          <w:sz w:val="24"/>
          <w:szCs w:val="24"/>
          <w:highlight w:val="white"/>
        </w:rPr>
        <w:t xml:space="preserve"> (dice coefficient (d) = 0.36). This network encompassed</w:t>
      </w:r>
      <w:r w:rsidR="005F3DB1" w:rsidRPr="2CB9C50C">
        <w:rPr>
          <w:rFonts w:ascii="Century Schoolbook" w:eastAsia="Century Schoolbook" w:hAnsi="Century Schoolbook" w:cs="Century Schoolbook"/>
          <w:color w:val="333333"/>
          <w:sz w:val="24"/>
          <w:szCs w:val="24"/>
          <w:highlight w:val="white"/>
        </w:rPr>
        <w:t xml:space="preserve"> dorsal primary motor and somatosensory cortices</w:t>
      </w:r>
      <w:r w:rsidR="003A17D9" w:rsidRPr="2CB9C50C">
        <w:rPr>
          <w:rFonts w:ascii="Century Schoolbook" w:eastAsia="Century Schoolbook" w:hAnsi="Century Schoolbook" w:cs="Century Schoolbook"/>
          <w:color w:val="333333"/>
          <w:sz w:val="24"/>
          <w:szCs w:val="24"/>
          <w:highlight w:val="white"/>
        </w:rPr>
        <w:t>, premotor cortex,</w:t>
      </w:r>
      <w:r w:rsidR="005F3DB1" w:rsidRPr="2CB9C50C">
        <w:rPr>
          <w:rFonts w:ascii="Century Schoolbook" w:eastAsia="Century Schoolbook" w:hAnsi="Century Schoolbook" w:cs="Century Schoolbook"/>
          <w:color w:val="333333"/>
          <w:sz w:val="24"/>
          <w:szCs w:val="24"/>
          <w:highlight w:val="white"/>
        </w:rPr>
        <w:t xml:space="preserve"> </w:t>
      </w:r>
      <w:r w:rsidR="005F3DB1" w:rsidRPr="2CB9C50C">
        <w:rPr>
          <w:rFonts w:ascii="Century Schoolbook" w:eastAsia="Century Schoolbook" w:hAnsi="Century Schoolbook" w:cs="Century Schoolbook"/>
          <w:color w:val="333333"/>
          <w:sz w:val="24"/>
          <w:szCs w:val="24"/>
          <w:highlight w:val="white"/>
        </w:rPr>
        <w:lastRenderedPageBreak/>
        <w:t xml:space="preserve">and the supplementary motor area (SMA), while also extending slightly more posterior into lateral aspects of Yeo’s dorsal attention network (d=0.31). </w:t>
      </w:r>
    </w:p>
    <w:p w14:paraId="349EC8CE" w14:textId="1697923E" w:rsidR="005F3DB1" w:rsidRPr="00574FAD" w:rsidRDefault="2CB9C50C" w:rsidP="00574FAD">
      <w:pPr>
        <w:pStyle w:val="Normal1"/>
        <w:rPr>
          <w:rFonts w:ascii="Century Schoolbook" w:hAnsi="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Within these three large-scale networks, we identified 14 finer-grained regions with a majority of voxels (75%+) within our LFC mask (Figure 2D). T</w:t>
      </w:r>
      <w:r w:rsidRPr="2CB9C50C">
        <w:rPr>
          <w:rFonts w:ascii="Century Schoolbook" w:eastAsia="Century Schoolbook" w:hAnsi="Century Schoolbook" w:cs="Century Schoolbook"/>
          <w:sz w:val="24"/>
          <w:szCs w:val="24"/>
        </w:rPr>
        <w:t>o provide direct insight into the functions of the 14 LFC fine-grained clusters we identified</w:t>
      </w:r>
      <w:r w:rsidR="009A4C55">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rPr>
        <w:t xml:space="preserve"> </w:t>
      </w:r>
      <w:r w:rsidRPr="2CB9C50C">
        <w:rPr>
          <w:rFonts w:ascii="Century Schoolbook" w:eastAsia="Century Schoolbook" w:hAnsi="Century Schoolbook" w:cs="Century Schoolbook"/>
          <w:sz w:val="24"/>
          <w:szCs w:val="24"/>
        </w:rPr>
        <w:t xml:space="preserve">we applied two approaches. First, we determined </w:t>
      </w:r>
      <w:r w:rsidR="009A4C55">
        <w:rPr>
          <w:rFonts w:ascii="Century Schoolbook" w:eastAsia="Century Schoolbook" w:hAnsi="Century Schoolbook" w:cs="Century Schoolbook"/>
          <w:sz w:val="24"/>
          <w:szCs w:val="24"/>
        </w:rPr>
        <w:t>which voxels across the brain differentially co-activated with each</w:t>
      </w:r>
      <w:r w:rsidRPr="2CB9C50C">
        <w:rPr>
          <w:rFonts w:ascii="Century Schoolbook" w:eastAsia="Century Schoolbook" w:hAnsi="Century Schoolbook" w:cs="Century Schoolbook"/>
          <w:sz w:val="24"/>
          <w:szCs w:val="24"/>
        </w:rPr>
        <w:t xml:space="preserve">, revealing distinct </w:t>
      </w:r>
      <w:r w:rsidR="009A4C55">
        <w:rPr>
          <w:rFonts w:ascii="Century Schoolbook" w:eastAsia="Century Schoolbook" w:hAnsi="Century Schoolbook" w:cs="Century Schoolbook"/>
          <w:sz w:val="24"/>
          <w:szCs w:val="24"/>
        </w:rPr>
        <w:t>patterns of co-activation for each cluster.</w:t>
      </w:r>
      <w:r w:rsidRPr="2CB9C50C">
        <w:rPr>
          <w:rFonts w:ascii="Century Schoolbook" w:eastAsia="Century Schoolbook" w:hAnsi="Century Schoolbook" w:cs="Century Schoolbook"/>
          <w:sz w:val="24"/>
          <w:szCs w:val="24"/>
        </w:rPr>
        <w:t xml:space="preserve"> Second, we used semantic data from Neurosynth to determine which psychological states predict the activation of each cluster, resulting in a </w:t>
      </w:r>
      <w:r w:rsidR="009A4C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meta-analyt</w:t>
      </w:r>
      <w:r w:rsidR="009A4C55">
        <w:rPr>
          <w:rFonts w:ascii="Century Schoolbook" w:eastAsia="Century Schoolbook" w:hAnsi="Century Schoolbook" w:cs="Century Schoolbook"/>
          <w:sz w:val="24"/>
          <w:szCs w:val="24"/>
        </w:rPr>
        <w:t>ic functional profile for each sub-region.</w:t>
      </w:r>
      <w:r w:rsidR="00702415">
        <w:rPr>
          <w:rFonts w:ascii="Century Schoolbook" w:eastAsia="Century Schoolbook" w:hAnsi="Century Schoolbook" w:cs="Century Schoolbook"/>
          <w:sz w:val="24"/>
          <w:szCs w:val="24"/>
        </w:rPr>
        <w:t xml:space="preserve"> Next, we step through these results separately for each network.  </w:t>
      </w:r>
    </w:p>
    <w:p w14:paraId="1875937B"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Fronto-parietal network</w:t>
      </w:r>
    </w:p>
    <w:p w14:paraId="1FC092C7" w14:textId="05A6B049" w:rsidR="00AB6431" w:rsidRDefault="2CB9C50C" w:rsidP="005F3DB1">
      <w:pPr>
        <w:pStyle w:val="Normal1"/>
        <w:ind w:firstLine="720"/>
        <w:rPr>
          <w:rFonts w:ascii="Century Schoolbook" w:eastAsia="Century Schoolbook" w:hAnsi="Century Schoolbook" w:cs="Century Schoolbook"/>
          <w:b/>
          <w:i/>
          <w:iCs/>
          <w:sz w:val="24"/>
          <w:szCs w:val="24"/>
        </w:rPr>
      </w:pPr>
      <w:r w:rsidRPr="2CB9C50C">
        <w:rPr>
          <w:rFonts w:ascii="Century Schoolbook" w:eastAsia="Century Schoolbook" w:hAnsi="Century Schoolbook" w:cs="Century Schoolbook"/>
          <w:sz w:val="24"/>
          <w:szCs w:val="24"/>
        </w:rPr>
        <w:t xml:space="preserve">The majority of lateral frontal cortex belonged to the frontal extent of </w:t>
      </w:r>
      <w:del w:id="40" w:author="Alejandro De La Vega" w:date="2016-09-30T14:32:00Z">
        <w:r w:rsidRPr="2CB9C50C" w:rsidDel="00131A5E">
          <w:rPr>
            <w:rFonts w:ascii="Century Schoolbook" w:eastAsia="Century Schoolbook" w:hAnsi="Century Schoolbook" w:cs="Century Schoolbook"/>
            <w:sz w:val="24"/>
            <w:szCs w:val="24"/>
          </w:rPr>
          <w:delText>a fronto-parietal whole-brain network</w:delText>
        </w:r>
      </w:del>
      <w:ins w:id="41" w:author="Alejandro De La Vega" w:date="2016-09-30T14:32:00Z">
        <w:r w:rsidR="00131A5E">
          <w:rPr>
            <w:rFonts w:ascii="Century Schoolbook" w:eastAsia="Century Schoolbook" w:hAnsi="Century Schoolbook" w:cs="Century Schoolbook"/>
            <w:sz w:val="24"/>
            <w:szCs w:val="24"/>
          </w:rPr>
          <w:t xml:space="preserve">the </w:t>
        </w:r>
        <w:proofErr w:type="spellStart"/>
        <w:r w:rsidR="00131A5E">
          <w:rPr>
            <w:rFonts w:ascii="Century Schoolbook" w:eastAsia="Century Schoolbook" w:hAnsi="Century Schoolbook" w:cs="Century Schoolbook"/>
            <w:sz w:val="24"/>
            <w:szCs w:val="24"/>
          </w:rPr>
          <w:t>fronto</w:t>
        </w:r>
        <w:proofErr w:type="spellEnd"/>
        <w:r w:rsidR="00131A5E">
          <w:rPr>
            <w:rFonts w:ascii="Century Schoolbook" w:eastAsia="Century Schoolbook" w:hAnsi="Century Schoolbook" w:cs="Century Schoolbook"/>
            <w:sz w:val="24"/>
            <w:szCs w:val="24"/>
          </w:rPr>
          <w:t xml:space="preserve">-parietal network, which further </w:t>
        </w:r>
      </w:ins>
      <w:del w:id="42" w:author="Alejandro De La Vega" w:date="2016-09-30T14:32:00Z">
        <w:r w:rsidRPr="2CB9C50C" w:rsidDel="00131A5E">
          <w:rPr>
            <w:rFonts w:ascii="Century Schoolbook" w:eastAsia="Century Schoolbook" w:hAnsi="Century Schoolbook" w:cs="Century Schoolbook"/>
            <w:sz w:val="24"/>
            <w:szCs w:val="24"/>
          </w:rPr>
          <w:delText xml:space="preserve"> that </w:delText>
        </w:r>
      </w:del>
      <w:r w:rsidRPr="2CB9C50C">
        <w:rPr>
          <w:rFonts w:ascii="Century Schoolbook" w:eastAsia="Century Schoolbook" w:hAnsi="Century Schoolbook" w:cs="Century Schoolbook"/>
          <w:sz w:val="24"/>
          <w:szCs w:val="24"/>
        </w:rPr>
        <w:t xml:space="preserve">spanned portions of lateral parietal </w:t>
      </w:r>
      <w:r w:rsidR="00327924">
        <w:rPr>
          <w:rFonts w:ascii="Century Schoolbook" w:eastAsia="Century Schoolbook" w:hAnsi="Century Schoolbook" w:cs="Century Schoolbook"/>
          <w:sz w:val="24"/>
          <w:szCs w:val="24"/>
        </w:rPr>
        <w:t>cortex (LPC), anterior insula (A</w:t>
      </w:r>
      <w:r w:rsidRPr="2CB9C50C">
        <w:rPr>
          <w:rFonts w:ascii="Century Schoolbook" w:eastAsia="Century Schoolbook" w:hAnsi="Century Schoolbook" w:cs="Century Schoolbook"/>
          <w:sz w:val="24"/>
          <w:szCs w:val="24"/>
        </w:rPr>
        <w:t>I), pre-SMA, mid-cingulate cortex (MCC), and the precuneus. Within LFC, we identified 10</w:t>
      </w:r>
      <w:r w:rsidR="00AB6431">
        <w:rPr>
          <w:rFonts w:ascii="Century Schoolbook" w:eastAsia="Century Schoolbook" w:hAnsi="Century Schoolbook" w:cs="Century Schoolbook"/>
          <w:sz w:val="24"/>
          <w:szCs w:val="24"/>
        </w:rPr>
        <w:t xml:space="preserve"> finer-grained sub-regions</w:t>
      </w:r>
      <w:ins w:id="43" w:author="Alejandro De La Vega" w:date="2016-09-30T14:29:00Z">
        <w:r w:rsidR="00131A5E">
          <w:rPr>
            <w:rFonts w:ascii="Century Schoolbook" w:eastAsia="Century Schoolbook" w:hAnsi="Century Schoolbook" w:cs="Century Schoolbook"/>
            <w:sz w:val="24"/>
            <w:szCs w:val="24"/>
          </w:rPr>
          <w:t xml:space="preserve"> of the </w:t>
        </w:r>
        <w:proofErr w:type="spellStart"/>
        <w:r w:rsidR="00131A5E">
          <w:rPr>
            <w:rFonts w:ascii="Century Schoolbook" w:eastAsia="Century Schoolbook" w:hAnsi="Century Schoolbook" w:cs="Century Schoolbook"/>
            <w:sz w:val="24"/>
            <w:szCs w:val="24"/>
          </w:rPr>
          <w:t>fronto</w:t>
        </w:r>
        <w:proofErr w:type="spellEnd"/>
        <w:r w:rsidR="00131A5E">
          <w:rPr>
            <w:rFonts w:ascii="Century Schoolbook" w:eastAsia="Century Schoolbook" w:hAnsi="Century Schoolbook" w:cs="Century Schoolbook"/>
            <w:sz w:val="24"/>
            <w:szCs w:val="24"/>
          </w:rPr>
          <w:t>-parietal network</w:t>
        </w:r>
      </w:ins>
      <w:ins w:id="44" w:author="Alejandro De La Vega" w:date="2016-09-30T14:30:00Z">
        <w:r w:rsidR="00131A5E">
          <w:rPr>
            <w:rFonts w:ascii="Century Schoolbook" w:eastAsia="Century Schoolbook" w:hAnsi="Century Schoolbook" w:cs="Century Schoolbook"/>
            <w:sz w:val="24"/>
            <w:szCs w:val="24"/>
          </w:rPr>
          <w:t xml:space="preserve">. For </w:t>
        </w:r>
      </w:ins>
      <w:del w:id="45" w:author="Alejandro De La Vega" w:date="2016-09-30T14:30:00Z">
        <w:r w:rsidR="00AB6431" w:rsidDel="00131A5E">
          <w:rPr>
            <w:rFonts w:ascii="Century Schoolbook" w:eastAsia="Century Schoolbook" w:hAnsi="Century Schoolbook" w:cs="Century Schoolbook"/>
            <w:sz w:val="24"/>
            <w:szCs w:val="24"/>
          </w:rPr>
          <w:delText xml:space="preserve">; for </w:delText>
        </w:r>
      </w:del>
      <w:r w:rsidR="00AB6431">
        <w:rPr>
          <w:rFonts w:ascii="Century Schoolbook" w:eastAsia="Century Schoolbook" w:hAnsi="Century Schoolbook" w:cs="Century Schoolbook"/>
          <w:sz w:val="24"/>
          <w:szCs w:val="24"/>
        </w:rPr>
        <w:t xml:space="preserve">illustrative purposes, </w:t>
      </w:r>
      <w:r w:rsidRPr="2CB9C50C">
        <w:rPr>
          <w:rFonts w:ascii="Century Schoolbook" w:eastAsia="Century Schoolbook" w:hAnsi="Century Schoolbook" w:cs="Century Schoolbook"/>
          <w:sz w:val="24"/>
          <w:szCs w:val="24"/>
        </w:rPr>
        <w:t xml:space="preserve">we </w:t>
      </w:r>
      <w:del w:id="46" w:author="Alejandro De La Vega" w:date="2016-09-30T14:31:00Z">
        <w:r w:rsidRPr="2CB9C50C" w:rsidDel="00131A5E">
          <w:rPr>
            <w:rFonts w:ascii="Century Schoolbook" w:eastAsia="Century Schoolbook" w:hAnsi="Century Schoolbook" w:cs="Century Schoolbook"/>
            <w:sz w:val="24"/>
            <w:szCs w:val="24"/>
          </w:rPr>
          <w:delText xml:space="preserve">further </w:delText>
        </w:r>
      </w:del>
      <w:r w:rsidRPr="2CB9C50C">
        <w:rPr>
          <w:rFonts w:ascii="Century Schoolbook" w:eastAsia="Century Schoolbook" w:hAnsi="Century Schoolbook" w:cs="Century Schoolbook"/>
          <w:sz w:val="24"/>
          <w:szCs w:val="24"/>
        </w:rPr>
        <w:t xml:space="preserve">organized </w:t>
      </w:r>
      <w:r w:rsidR="00AB6431">
        <w:rPr>
          <w:rFonts w:ascii="Century Schoolbook" w:eastAsia="Century Schoolbook" w:hAnsi="Century Schoolbook" w:cs="Century Schoolbook"/>
          <w:sz w:val="24"/>
          <w:szCs w:val="24"/>
        </w:rPr>
        <w:t>these clusters into t</w:t>
      </w:r>
      <w:r w:rsidRPr="2CB9C50C">
        <w:rPr>
          <w:rFonts w:ascii="Century Schoolbook" w:eastAsia="Century Schoolbook" w:hAnsi="Century Schoolbook" w:cs="Century Schoolbook"/>
          <w:sz w:val="24"/>
          <w:szCs w:val="24"/>
        </w:rPr>
        <w:t xml:space="preserve">hree groups </w:t>
      </w:r>
      <w:del w:id="47" w:author="Alejandro De La Vega" w:date="2016-09-30T14:29:00Z">
        <w:r w:rsidRPr="2CB9C50C" w:rsidDel="00131A5E">
          <w:rPr>
            <w:rFonts w:ascii="Century Schoolbook" w:eastAsia="Century Schoolbook" w:hAnsi="Century Schoolbook" w:cs="Century Schoolbook"/>
            <w:sz w:val="24"/>
            <w:szCs w:val="24"/>
          </w:rPr>
          <w:delText xml:space="preserve">(caudal, mid and rostral) </w:delText>
        </w:r>
      </w:del>
      <w:del w:id="48" w:author="Alejandro De La Vega" w:date="2016-09-30T14:30:00Z">
        <w:r w:rsidRPr="2CB9C50C" w:rsidDel="00131A5E">
          <w:rPr>
            <w:rFonts w:ascii="Century Schoolbook" w:eastAsia="Century Schoolbook" w:hAnsi="Century Schoolbook" w:cs="Century Schoolbook"/>
            <w:sz w:val="24"/>
            <w:szCs w:val="24"/>
          </w:rPr>
          <w:delText>on the basis of their clustering at a coarser</w:delText>
        </w:r>
        <w:r w:rsidR="00AB6431" w:rsidDel="00131A5E">
          <w:rPr>
            <w:rFonts w:ascii="Century Schoolbook" w:eastAsia="Century Schoolbook" w:hAnsi="Century Schoolbook" w:cs="Century Schoolbook"/>
            <w:sz w:val="24"/>
            <w:szCs w:val="24"/>
          </w:rPr>
          <w:delText xml:space="preserve"> </w:delText>
        </w:r>
      </w:del>
      <w:del w:id="49" w:author="Alejandro De La Vega" w:date="2016-09-30T14:29:00Z">
        <w:r w:rsidR="00AB6431" w:rsidDel="00131A5E">
          <w:rPr>
            <w:rFonts w:ascii="Century Schoolbook" w:eastAsia="Century Schoolbook" w:hAnsi="Century Schoolbook" w:cs="Century Schoolbook"/>
            <w:sz w:val="24"/>
            <w:szCs w:val="24"/>
          </w:rPr>
          <w:delText xml:space="preserve">level </w:delText>
        </w:r>
      </w:del>
      <w:ins w:id="50" w:author="Alejandro De La Vega" w:date="2016-09-30T14:30:00Z">
        <w:r w:rsidR="00131A5E">
          <w:rPr>
            <w:rFonts w:ascii="Century Schoolbook" w:eastAsia="Century Schoolbook" w:hAnsi="Century Schoolbook" w:cs="Century Schoolbook"/>
            <w:sz w:val="24"/>
            <w:szCs w:val="24"/>
          </w:rPr>
          <w:t>based on their grouping at a coarser</w:t>
        </w:r>
      </w:ins>
      <w:ins w:id="51" w:author="Alejandro De La Vega" w:date="2016-09-30T14:32:00Z">
        <w:r w:rsidR="00131A5E">
          <w:rPr>
            <w:rFonts w:ascii="Century Schoolbook" w:eastAsia="Century Schoolbook" w:hAnsi="Century Schoolbook" w:cs="Century Schoolbook"/>
            <w:sz w:val="24"/>
            <w:szCs w:val="24"/>
          </w:rPr>
          <w:t xml:space="preserve"> granularity</w:t>
        </w:r>
      </w:ins>
      <w:ins w:id="52" w:author="Alejandro De La Vega" w:date="2016-09-30T14:29:00Z">
        <w:r w:rsidR="00131A5E">
          <w:rPr>
            <w:rFonts w:ascii="Century Schoolbook" w:eastAsia="Century Schoolbook" w:hAnsi="Century Schoolbook" w:cs="Century Schoolbook"/>
            <w:sz w:val="24"/>
            <w:szCs w:val="24"/>
          </w:rPr>
          <w:t xml:space="preserve"> </w:t>
        </w:r>
        <w:r w:rsidR="00131A5E" w:rsidRPr="2CB9C50C">
          <w:rPr>
            <w:rFonts w:ascii="Century Schoolbook" w:eastAsia="Century Schoolbook" w:hAnsi="Century Schoolbook" w:cs="Century Schoolbook"/>
            <w:sz w:val="24"/>
            <w:szCs w:val="24"/>
          </w:rPr>
          <w:t>(</w:t>
        </w:r>
        <w:r w:rsidR="00131A5E" w:rsidRPr="2CB9C50C">
          <w:rPr>
            <w:rFonts w:ascii="Century Schoolbook" w:eastAsia="Century Schoolbook" w:hAnsi="Century Schoolbook" w:cs="Century Schoolbook"/>
            <w:i/>
            <w:iCs/>
            <w:sz w:val="24"/>
            <w:szCs w:val="24"/>
          </w:rPr>
          <w:t>k = 2</w:t>
        </w:r>
        <w:r w:rsidR="00131A5E" w:rsidRPr="00264E66">
          <w:rPr>
            <w:rFonts w:ascii="Century Schoolbook" w:eastAsia="Century Schoolbook" w:hAnsi="Century Schoolbook" w:cs="Century Schoolbook"/>
            <w:i/>
            <w:iCs/>
            <w:sz w:val="24"/>
            <w:szCs w:val="24"/>
          </w:rPr>
          <w:t>4</w:t>
        </w:r>
      </w:ins>
      <w:ins w:id="53" w:author="Alejandro De La Vega" w:date="2016-09-30T14:30:00Z">
        <w:r w:rsidR="00131A5E">
          <w:rPr>
            <w:rFonts w:ascii="Century Schoolbook" w:eastAsia="Century Schoolbook" w:hAnsi="Century Schoolbook" w:cs="Century Schoolbook"/>
            <w:i/>
            <w:iCs/>
            <w:sz w:val="24"/>
            <w:szCs w:val="24"/>
          </w:rPr>
          <w:t xml:space="preserve">): </w:t>
        </w:r>
      </w:ins>
      <w:del w:id="54" w:author="Alejandro De La Vega" w:date="2016-09-30T14:30:00Z">
        <w:r w:rsidR="00AB6431" w:rsidDel="00131A5E">
          <w:rPr>
            <w:rFonts w:ascii="Century Schoolbook" w:eastAsia="Century Schoolbook" w:hAnsi="Century Schoolbook" w:cs="Century Schoolbook"/>
            <w:sz w:val="24"/>
            <w:szCs w:val="24"/>
          </w:rPr>
          <w:delText>in the hierarchical clustering process</w:delText>
        </w:r>
      </w:del>
      <w:ins w:id="55" w:author="Alejandro De La Vega" w:date="2016-09-30T14:31:00Z">
        <w:r w:rsidR="00131A5E">
          <w:rPr>
            <w:rFonts w:ascii="Century Schoolbook" w:eastAsia="Century Schoolbook" w:hAnsi="Century Schoolbook" w:cs="Century Schoolbook"/>
            <w:sz w:val="24"/>
            <w:szCs w:val="24"/>
          </w:rPr>
          <w:t>caudal, mid and rostral regions.</w:t>
        </w:r>
      </w:ins>
      <w:ins w:id="56" w:author="Alejandro De La Vega" w:date="2016-09-30T14:35:00Z">
        <w:r w:rsidR="00131A5E">
          <w:rPr>
            <w:rFonts w:ascii="Century Schoolbook" w:eastAsia="Century Schoolbook" w:hAnsi="Century Schoolbook" w:cs="Century Schoolbook"/>
            <w:sz w:val="24"/>
            <w:szCs w:val="24"/>
          </w:rPr>
          <w:t xml:space="preserve"> To preview later analyses, </w:t>
        </w:r>
      </w:ins>
      <w:ins w:id="57" w:author="Alejandro De La Vega" w:date="2016-09-30T14:38:00Z">
        <w:r w:rsidR="004B2F96">
          <w:rPr>
            <w:rFonts w:ascii="Century Schoolbook" w:eastAsia="Century Schoolbook" w:hAnsi="Century Schoolbook" w:cs="Century Schoolbook"/>
            <w:sz w:val="24"/>
            <w:szCs w:val="24"/>
          </w:rPr>
          <w:t xml:space="preserve">across these three grouping, </w:t>
        </w:r>
      </w:ins>
      <w:ins w:id="58" w:author="Alejandro De La Vega" w:date="2016-09-30T14:39:00Z">
        <w:r w:rsidR="004B2F96">
          <w:rPr>
            <w:rFonts w:ascii="Century Schoolbook" w:eastAsia="Century Schoolbook" w:hAnsi="Century Schoolbook" w:cs="Century Schoolbook"/>
            <w:sz w:val="24"/>
            <w:szCs w:val="24"/>
          </w:rPr>
          <w:t xml:space="preserve">although </w:t>
        </w:r>
      </w:ins>
      <w:ins w:id="59" w:author="Alejandro De La Vega" w:date="2016-09-30T14:38:00Z">
        <w:r w:rsidR="004B2F96">
          <w:rPr>
            <w:rFonts w:ascii="Century Schoolbook" w:eastAsia="Century Schoolbook" w:hAnsi="Century Schoolbook" w:cs="Century Schoolbook"/>
            <w:sz w:val="24"/>
            <w:szCs w:val="24"/>
          </w:rPr>
          <w:t xml:space="preserve">all clusters primary associated with executive functions, </w:t>
        </w:r>
      </w:ins>
      <w:ins w:id="60" w:author="Alejandro De La Vega" w:date="2016-09-30T14:39:00Z">
        <w:r w:rsidR="004B2F96">
          <w:rPr>
            <w:rFonts w:ascii="Century Schoolbook" w:eastAsia="Century Schoolbook" w:hAnsi="Century Schoolbook" w:cs="Century Schoolbook"/>
            <w:sz w:val="24"/>
            <w:szCs w:val="24"/>
          </w:rPr>
          <w:t xml:space="preserve">we observed </w:t>
        </w:r>
      </w:ins>
      <w:ins w:id="61" w:author="Alejandro De La Vega" w:date="2016-09-30T14:38:00Z">
        <w:r w:rsidR="004B2F96">
          <w:rPr>
            <w:rFonts w:ascii="Century Schoolbook" w:eastAsia="Century Schoolbook" w:hAnsi="Century Schoolbook" w:cs="Century Schoolbook"/>
            <w:sz w:val="24"/>
            <w:szCs w:val="24"/>
          </w:rPr>
          <w:t>subtle variations in functional</w:t>
        </w:r>
      </w:ins>
      <w:ins w:id="62" w:author="Alejandro De La Vega" w:date="2016-09-30T14:39:00Z">
        <w:r w:rsidR="004B2F96">
          <w:rPr>
            <w:rFonts w:ascii="Century Schoolbook" w:eastAsia="Century Schoolbook" w:hAnsi="Century Schoolbook" w:cs="Century Schoolbook"/>
            <w:sz w:val="24"/>
            <w:szCs w:val="24"/>
          </w:rPr>
          <w:t xml:space="preserve"> profiles between the three groupings. </w:t>
        </w:r>
      </w:ins>
      <w:del w:id="63" w:author="Alejandro De La Vega" w:date="2016-09-30T14:31:00Z">
        <w:r w:rsidRPr="2CB9C50C" w:rsidDel="00131A5E">
          <w:rPr>
            <w:rFonts w:ascii="Century Schoolbook" w:eastAsia="Century Schoolbook" w:hAnsi="Century Schoolbook" w:cs="Century Schoolbook"/>
            <w:sz w:val="24"/>
            <w:szCs w:val="24"/>
          </w:rPr>
          <w:delText xml:space="preserve"> </w:delText>
        </w:r>
      </w:del>
      <w:del w:id="64" w:author="Alejandro De La Vega" w:date="2016-09-30T14:29:00Z">
        <w:r w:rsidRPr="2CB9C50C" w:rsidDel="00131A5E">
          <w:rPr>
            <w:rFonts w:ascii="Century Schoolbook" w:eastAsia="Century Schoolbook" w:hAnsi="Century Schoolbook" w:cs="Century Schoolbook"/>
            <w:sz w:val="24"/>
            <w:szCs w:val="24"/>
          </w:rPr>
          <w:delText>(</w:delText>
        </w:r>
        <w:r w:rsidRPr="2CB9C50C" w:rsidDel="00131A5E">
          <w:rPr>
            <w:rFonts w:ascii="Century Schoolbook" w:eastAsia="Century Schoolbook" w:hAnsi="Century Schoolbook" w:cs="Century Schoolbook"/>
            <w:i/>
            <w:iCs/>
            <w:sz w:val="24"/>
            <w:szCs w:val="24"/>
          </w:rPr>
          <w:delText>k = 2</w:delText>
        </w:r>
        <w:r w:rsidRPr="00264E66" w:rsidDel="00131A5E">
          <w:rPr>
            <w:rFonts w:ascii="Century Schoolbook" w:eastAsia="Century Schoolbook" w:hAnsi="Century Schoolbook" w:cs="Century Schoolbook"/>
            <w:i/>
            <w:iCs/>
            <w:sz w:val="24"/>
            <w:szCs w:val="24"/>
          </w:rPr>
          <w:delText>4)</w:delText>
        </w:r>
        <w:r w:rsidR="00AB6431" w:rsidRPr="00264E66" w:rsidDel="00131A5E">
          <w:rPr>
            <w:rFonts w:ascii="Century Schoolbook" w:eastAsia="Century Schoolbook" w:hAnsi="Century Schoolbook" w:cs="Century Schoolbook"/>
            <w:i/>
            <w:iCs/>
            <w:sz w:val="24"/>
            <w:szCs w:val="24"/>
          </w:rPr>
          <w:delText>.</w:delText>
        </w:r>
      </w:del>
    </w:p>
    <w:p w14:paraId="4484CD36" w14:textId="5A06DBDE"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lastRenderedPageBreak/>
        <w:t xml:space="preserve">In </w:t>
      </w:r>
      <w:r w:rsidR="00445573" w:rsidRPr="2CB9C50C">
        <w:rPr>
          <w:rFonts w:ascii="Century Schoolbook" w:eastAsia="Century Schoolbook" w:hAnsi="Century Schoolbook" w:cs="Century Schoolbook"/>
          <w:sz w:val="24"/>
          <w:szCs w:val="24"/>
        </w:rPr>
        <w:t>caudal LPFC, we identified two adjac</w:t>
      </w:r>
      <w:r w:rsidR="00DD3A71" w:rsidRPr="2CB9C50C">
        <w:rPr>
          <w:rFonts w:ascii="Century Schoolbook" w:eastAsia="Century Schoolbook" w:hAnsi="Century Schoolbook" w:cs="Century Schoolbook"/>
          <w:sz w:val="24"/>
          <w:szCs w:val="24"/>
        </w:rPr>
        <w:t>ent bilateral clusters (Figure 3</w:t>
      </w:r>
      <w:r w:rsidR="00445573" w:rsidRPr="2CB9C50C">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he most posterior</w:t>
      </w:r>
      <w:r w:rsidR="00445573" w:rsidRPr="2CB9C50C">
        <w:rPr>
          <w:rFonts w:ascii="Century Schoolbook" w:eastAsia="Century Schoolbook" w:hAnsi="Century Schoolbook" w:cs="Century Schoolbook"/>
          <w:sz w:val="24"/>
          <w:szCs w:val="24"/>
        </w:rPr>
        <w:t xml:space="preserve"> of the two</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(‘6/8’)</w:t>
      </w:r>
      <w:r w:rsidRPr="2CB9C50C">
        <w:rPr>
          <w:rFonts w:ascii="Century Schoolbook" w:eastAsia="Century Schoolbook" w:hAnsi="Century Schoolbook" w:cs="Century Schoolbook"/>
          <w:sz w:val="24"/>
          <w:szCs w:val="24"/>
        </w:rPr>
        <w:t xml:space="preserve"> was</w:t>
      </w:r>
      <w:r w:rsidR="00445573" w:rsidRPr="2CB9C50C">
        <w:rPr>
          <w:rFonts w:ascii="Century Schoolbook" w:eastAsia="Century Schoolbook" w:hAnsi="Century Schoolbook" w:cs="Century Schoolbook"/>
          <w:sz w:val="24"/>
          <w:szCs w:val="24"/>
        </w:rPr>
        <w:t xml:space="preserve"> located anterior to the premotor cortex and extended</w:t>
      </w:r>
      <w:r w:rsidRPr="2CB9C50C">
        <w:rPr>
          <w:rFonts w:ascii="Century Schoolbook" w:eastAsia="Century Schoolbook" w:hAnsi="Century Schoolbook" w:cs="Century Schoolbook"/>
          <w:sz w:val="24"/>
          <w:szCs w:val="24"/>
        </w:rPr>
        <w:t xml:space="preserve"> from</w:t>
      </w:r>
      <w:r w:rsidR="00445573" w:rsidRPr="2CB9C50C">
        <w:rPr>
          <w:rFonts w:ascii="Century Schoolbook" w:eastAsia="Century Schoolbook" w:hAnsi="Century Schoolbook" w:cs="Century Schoolbook"/>
          <w:sz w:val="24"/>
          <w:szCs w:val="24"/>
        </w:rPr>
        <w:t xml:space="preserve"> lateral</w:t>
      </w:r>
      <w:r w:rsidRPr="2CB9C50C">
        <w:rPr>
          <w:rFonts w:ascii="Century Schoolbook" w:eastAsia="Century Schoolbook" w:hAnsi="Century Schoolbook" w:cs="Century Schoolbook"/>
          <w:sz w:val="24"/>
          <w:szCs w:val="24"/>
        </w:rPr>
        <w:t xml:space="preserve"> superior frontal</w:t>
      </w:r>
      <w:r w:rsidR="00445573" w:rsidRPr="2CB9C50C">
        <w:rPr>
          <w:rFonts w:ascii="Century Schoolbook" w:eastAsia="Century Schoolbook" w:hAnsi="Century Schoolbook" w:cs="Century Schoolbook"/>
          <w:sz w:val="24"/>
          <w:szCs w:val="24"/>
        </w:rPr>
        <w:t xml:space="preserve"> gyrus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to the intermediate frontal sulcus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of middle frontal gyrus. This cluster overlapped with functional descriptions of the</w:t>
      </w:r>
      <w:r w:rsidRPr="2CB9C50C">
        <w:rPr>
          <w:rFonts w:ascii="Century Schoolbook" w:eastAsia="Century Schoolbook" w:hAnsi="Century Schoolbook" w:cs="Century Schoolbook"/>
          <w:sz w:val="24"/>
          <w:szCs w:val="24"/>
        </w:rPr>
        <w:t xml:space="preserve"> frontal eye fields (FEF)– a region important for volitional eye saccades </w:t>
      </w:r>
      <w:r w:rsidRPr="2CB9C50C">
        <w:fldChar w:fldCharType="begin"/>
      </w:r>
      <w:r w:rsidR="000065FB">
        <w:rPr>
          <w:rFonts w:ascii="Century Schoolbook" w:hAnsi="Century Schoolbook"/>
          <w:sz w:val="24"/>
          <w:szCs w:val="24"/>
        </w:rPr>
        <w:instrText xml:space="preserve"> ADDIN PAPERS2_CITATIONS &lt;citation&gt;&lt;uuid&gt;1BCCBA13-3FD6-44AA-A0F6-D125E7BE0E4E&lt;/uuid&gt;&lt;priority&gt;0&lt;/priority&gt;&lt;publications&gt;&lt;publication&gt;&lt;volume&gt;34&lt;/volume&gt;&lt;publication_date&gt;99199606001200000000220000&lt;/publication_date&gt;&lt;number&gt;6&lt;/number&gt;&lt;doi&gt;10.1016/0028-3932(95)00134-4&lt;/doi&gt;&lt;startpage&gt;475&lt;/startpage&gt;&lt;title&gt;Location and function of the human frontal eye-field: A selective review&lt;/title&gt;&lt;uuid&gt;26BB6E39-5DC5-4FF0-AAA6-2D7808712321&lt;/uuid&gt;&lt;subtype&gt;400&lt;/subtype&gt;&lt;endpage&gt;483&lt;/endpage&gt;&lt;type&gt;400&lt;/type&gt;&lt;url&gt;http://linkinghub.elsevier.com/retrieve/pii/0028393295001344&lt;/url&gt;&lt;bundle&gt;&lt;publication&gt;&lt;title&gt;Neuropsychologia&lt;/title&gt;&lt;type&gt;-100&lt;/type&gt;&lt;subtype&gt;-100&lt;/subtype&gt;&lt;uuid&gt;082425CF-0E72-493D-835A-B7A49EB8DC0D&lt;/uuid&gt;&lt;/publication&gt;&lt;/bundle&gt;&lt;authors&gt;&lt;author&gt;&lt;firstName&gt;Tomas&lt;/firstName&gt;&lt;lastName&gt;Pau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29</w:t>
      </w:r>
      <w:r w:rsidRPr="2CB9C50C">
        <w:fldChar w:fldCharType="end"/>
      </w:r>
      <w:r w:rsidR="00445573" w:rsidRPr="2CB9C50C">
        <w:rPr>
          <w:rFonts w:ascii="Century Schoolbook" w:eastAsia="Century Schoolbook" w:hAnsi="Century Schoolbook" w:cs="Century Schoolbook"/>
          <w:sz w:val="24"/>
          <w:szCs w:val="24"/>
        </w:rPr>
        <w:t>. Immediately anterior</w:t>
      </w:r>
      <w:r w:rsidRPr="2CB9C50C">
        <w:rPr>
          <w:rFonts w:ascii="Century Schoolbook" w:eastAsia="Century Schoolbook" w:hAnsi="Century Schoolbook" w:cs="Century Schoolbook"/>
          <w:sz w:val="24"/>
          <w:szCs w:val="24"/>
        </w:rPr>
        <w:t xml:space="preserve">, we identified </w:t>
      </w:r>
      <w:r w:rsidR="00445573" w:rsidRPr="2CB9C50C">
        <w:rPr>
          <w:rFonts w:ascii="Century Schoolbook" w:eastAsia="Century Schoolbook" w:hAnsi="Century Schoolbook" w:cs="Century Schoolbook"/>
          <w:sz w:val="24"/>
          <w:szCs w:val="24"/>
        </w:rPr>
        <w:t xml:space="preserve">a cluster (‘9/46c’) spanning </w:t>
      </w:r>
      <w:r w:rsidRPr="2CB9C50C">
        <w:rPr>
          <w:rFonts w:ascii="Century Schoolbook" w:eastAsia="Century Schoolbook" w:hAnsi="Century Schoolbook" w:cs="Century Schoolbook"/>
          <w:sz w:val="24"/>
          <w:szCs w:val="24"/>
        </w:rPr>
        <w:t xml:space="preserve">caudal area 9/46 </w:t>
      </w:r>
      <w:r w:rsidR="00445573" w:rsidRPr="2CB9C50C">
        <w:rPr>
          <w:rFonts w:ascii="Century Schoolbook" w:eastAsia="Century Schoolbook" w:hAnsi="Century Schoolbook" w:cs="Century Schoolbook"/>
          <w:sz w:val="24"/>
          <w:szCs w:val="24"/>
        </w:rPr>
        <w:t xml:space="preserve">from </w:t>
      </w:r>
      <w:r w:rsidRPr="2CB9C50C">
        <w:rPr>
          <w:rFonts w:ascii="Century Schoolbook" w:eastAsia="Century Schoolbook" w:hAnsi="Century Schoolbook" w:cs="Century Schoolbook"/>
          <w:sz w:val="24"/>
          <w:szCs w:val="24"/>
        </w:rPr>
        <w:t xml:space="preserve">the intermediate frontal sulcus into </w:t>
      </w:r>
      <w:r w:rsidR="00445573" w:rsidRPr="2CB9C50C">
        <w:rPr>
          <w:rFonts w:ascii="Century Schoolbook" w:eastAsia="Century Schoolbook" w:hAnsi="Century Schoolbook" w:cs="Century Schoolbook"/>
          <w:sz w:val="24"/>
          <w:szCs w:val="24"/>
        </w:rPr>
        <w:t>caudal portions of 9/46v.</w:t>
      </w:r>
      <w:r w:rsidRPr="2CB9C50C">
        <w:rPr>
          <w:rFonts w:ascii="Century Schoolbook" w:eastAsia="Century Schoolbook" w:hAnsi="Century Schoolbook" w:cs="Century Schoolbook"/>
          <w:sz w:val="24"/>
          <w:szCs w:val="24"/>
        </w:rPr>
        <w:t xml:space="preserve"> </w:t>
      </w:r>
      <w:ins w:id="65" w:author="Alejandro De La Vega" w:date="2016-09-30T14:41:00Z">
        <w:r w:rsidR="00F731A8">
          <w:rPr>
            <w:rFonts w:ascii="Century Schoolbook" w:eastAsia="Century Schoolbook" w:hAnsi="Century Schoolbook" w:cs="Century Schoolbook"/>
            <w:sz w:val="24"/>
            <w:szCs w:val="24"/>
          </w:rPr>
          <w:t xml:space="preserve">Notably, although </w:t>
        </w:r>
      </w:ins>
      <w:ins w:id="66" w:author="Alejandro De La Vega" w:date="2016-09-30T14:42:00Z">
        <w:r w:rsidR="00F731A8">
          <w:rPr>
            <w:rFonts w:ascii="Century Schoolbook" w:eastAsia="Century Schoolbook" w:hAnsi="Century Schoolbook" w:cs="Century Schoolbook"/>
            <w:sz w:val="24"/>
            <w:szCs w:val="24"/>
          </w:rPr>
          <w:t>cluster</w:t>
        </w:r>
      </w:ins>
      <w:ins w:id="67" w:author="Alejandro De La Vega" w:date="2016-09-30T14:41:00Z">
        <w:r w:rsidR="00F731A8">
          <w:rPr>
            <w:rFonts w:ascii="Century Schoolbook" w:eastAsia="Century Schoolbook" w:hAnsi="Century Schoolbook" w:cs="Century Schoolbook"/>
            <w:sz w:val="24"/>
            <w:szCs w:val="24"/>
          </w:rPr>
          <w:t xml:space="preserve"> </w:t>
        </w:r>
      </w:ins>
      <w:ins w:id="68" w:author="Alejandro De La Vega" w:date="2016-09-30T14:42:00Z">
        <w:r w:rsidR="00F731A8">
          <w:rPr>
            <w:rFonts w:ascii="Century Schoolbook" w:eastAsia="Century Schoolbook" w:hAnsi="Century Schoolbook" w:cs="Century Schoolbook"/>
            <w:sz w:val="24"/>
            <w:szCs w:val="24"/>
          </w:rPr>
          <w:t>‘</w:t>
        </w:r>
      </w:ins>
      <w:ins w:id="69" w:author="Alejandro De La Vega" w:date="2016-09-30T14:41:00Z">
        <w:r w:rsidR="00F731A8">
          <w:rPr>
            <w:rFonts w:ascii="Century Schoolbook" w:eastAsia="Century Schoolbook" w:hAnsi="Century Schoolbook" w:cs="Century Schoolbook"/>
            <w:sz w:val="24"/>
            <w:szCs w:val="24"/>
          </w:rPr>
          <w:t>9/46</w:t>
        </w:r>
      </w:ins>
      <w:ins w:id="70" w:author="Alejandro De La Vega" w:date="2016-09-30T14:42:00Z">
        <w:r w:rsidR="00F731A8">
          <w:rPr>
            <w:rFonts w:ascii="Century Schoolbook" w:eastAsia="Century Schoolbook" w:hAnsi="Century Schoolbook" w:cs="Century Schoolbook"/>
            <w:sz w:val="24"/>
            <w:szCs w:val="24"/>
          </w:rPr>
          <w:t xml:space="preserve">c’ </w:t>
        </w:r>
      </w:ins>
      <w:ins w:id="71" w:author="Alejandro De La Vega" w:date="2016-09-30T14:41:00Z">
        <w:r w:rsidR="00F731A8">
          <w:rPr>
            <w:rFonts w:ascii="Century Schoolbook" w:eastAsia="Century Schoolbook" w:hAnsi="Century Schoolbook" w:cs="Century Schoolbook"/>
            <w:sz w:val="24"/>
            <w:szCs w:val="24"/>
          </w:rPr>
          <w:t xml:space="preserve">arguably extends into </w:t>
        </w:r>
      </w:ins>
      <w:ins w:id="72" w:author="Alejandro De La Vega" w:date="2016-09-30T14:42:00Z">
        <w:r w:rsidR="00F731A8">
          <w:rPr>
            <w:rFonts w:ascii="Century Schoolbook" w:eastAsia="Century Schoolbook" w:hAnsi="Century Schoolbook" w:cs="Century Schoolbook"/>
            <w:sz w:val="24"/>
            <w:szCs w:val="24"/>
          </w:rPr>
          <w:t xml:space="preserve">well into </w:t>
        </w:r>
      </w:ins>
      <w:ins w:id="73" w:author="Alejandro De La Vega" w:date="2016-09-30T14:41:00Z">
        <w:r w:rsidR="00F731A8">
          <w:rPr>
            <w:rFonts w:ascii="Century Schoolbook" w:eastAsia="Century Schoolbook" w:hAnsi="Century Schoolbook" w:cs="Century Schoolbook"/>
            <w:sz w:val="24"/>
            <w:szCs w:val="24"/>
          </w:rPr>
          <w:t xml:space="preserve">“mid” LPFC, this cluster did not group </w:t>
        </w:r>
      </w:ins>
      <w:ins w:id="74" w:author="Alejandro De La Vega" w:date="2016-09-30T14:42:00Z">
        <w:r w:rsidR="00F731A8">
          <w:rPr>
            <w:rFonts w:ascii="Century Schoolbook" w:eastAsia="Century Schoolbook" w:hAnsi="Century Schoolbook" w:cs="Century Schoolbook"/>
            <w:sz w:val="24"/>
            <w:szCs w:val="24"/>
          </w:rPr>
          <w:t>with</w:t>
        </w:r>
      </w:ins>
      <w:del w:id="75" w:author="Alejandro De La Vega" w:date="2016-09-30T14:42:00Z">
        <w:r w:rsidRPr="2CB9C50C" w:rsidDel="00F731A8">
          <w:rPr>
            <w:rFonts w:ascii="Century Schoolbook" w:eastAsia="Century Schoolbook" w:hAnsi="Century Schoolbook" w:cs="Century Schoolbook"/>
            <w:sz w:val="24"/>
            <w:szCs w:val="24"/>
          </w:rPr>
          <w:delText>Although this cluste</w:delText>
        </w:r>
        <w:r w:rsidR="00445573" w:rsidRPr="2CB9C50C" w:rsidDel="00F731A8">
          <w:rPr>
            <w:rFonts w:ascii="Century Schoolbook" w:eastAsia="Century Schoolbook" w:hAnsi="Century Schoolbook" w:cs="Century Schoolbook"/>
            <w:sz w:val="24"/>
            <w:szCs w:val="24"/>
          </w:rPr>
          <w:delText>r extended well into mid-DLPFC</w:delText>
        </w:r>
        <w:r w:rsidRPr="2CB9C50C" w:rsidDel="00F731A8">
          <w:rPr>
            <w:rFonts w:ascii="Century Schoolbook" w:eastAsia="Century Schoolbook" w:hAnsi="Century Schoolbook" w:cs="Century Schoolbook"/>
            <w:sz w:val="24"/>
            <w:szCs w:val="24"/>
          </w:rPr>
          <w:delText xml:space="preserve">, it </w:delText>
        </w:r>
        <w:r w:rsidR="00445573" w:rsidRPr="2CB9C50C" w:rsidDel="00F731A8">
          <w:rPr>
            <w:rFonts w:ascii="Century Schoolbook" w:eastAsia="Century Schoolbook" w:hAnsi="Century Schoolbook" w:cs="Century Schoolbook"/>
            <w:sz w:val="24"/>
            <w:szCs w:val="24"/>
          </w:rPr>
          <w:delText>is</w:delText>
        </w:r>
        <w:r w:rsidRPr="2CB9C50C" w:rsidDel="00F731A8">
          <w:rPr>
            <w:rFonts w:ascii="Century Schoolbook" w:eastAsia="Century Schoolbook" w:hAnsi="Century Schoolbook" w:cs="Century Schoolbook"/>
            <w:sz w:val="24"/>
            <w:szCs w:val="24"/>
          </w:rPr>
          <w:delText xml:space="preserve"> notable that this cluster did not </w:delText>
        </w:r>
        <w:r w:rsidR="00445573" w:rsidRPr="2CB9C50C" w:rsidDel="00F731A8">
          <w:rPr>
            <w:rFonts w:ascii="Century Schoolbook" w:eastAsia="Century Schoolbook" w:hAnsi="Century Schoolbook" w:cs="Century Schoolbook"/>
            <w:sz w:val="24"/>
            <w:szCs w:val="24"/>
          </w:rPr>
          <w:delText xml:space="preserve">cluster </w:delText>
        </w:r>
        <w:r w:rsidRPr="2CB9C50C" w:rsidDel="00F731A8">
          <w:rPr>
            <w:rFonts w:ascii="Century Schoolbook" w:eastAsia="Century Schoolbook" w:hAnsi="Century Schoolbook" w:cs="Century Schoolbook"/>
            <w:sz w:val="24"/>
            <w:szCs w:val="24"/>
          </w:rPr>
          <w:delText>with</w:delText>
        </w:r>
      </w:del>
      <w:r w:rsidRPr="2CB9C50C">
        <w:rPr>
          <w:rFonts w:ascii="Century Schoolbook" w:eastAsia="Century Schoolbook" w:hAnsi="Century Schoolbook" w:cs="Century Schoolbook"/>
          <w:sz w:val="24"/>
          <w:szCs w:val="24"/>
        </w:rPr>
        <w:t xml:space="preserve"> other mid-LPFC clusters </w:t>
      </w:r>
      <w:r w:rsidR="00445573" w:rsidRPr="2CB9C50C">
        <w:rPr>
          <w:rFonts w:ascii="Century Schoolbook" w:eastAsia="Century Schoolbook" w:hAnsi="Century Schoolbook" w:cs="Century Schoolbook"/>
          <w:sz w:val="24"/>
          <w:szCs w:val="24"/>
        </w:rPr>
        <w:t xml:space="preserve">until much </w:t>
      </w:r>
      <w:del w:id="76" w:author="Alejandro De La Vega" w:date="2016-09-30T14:42:00Z">
        <w:r w:rsidR="00445573" w:rsidRPr="2CB9C50C" w:rsidDel="00F731A8">
          <w:rPr>
            <w:rFonts w:ascii="Century Schoolbook" w:eastAsia="Century Schoolbook" w:hAnsi="Century Schoolbook" w:cs="Century Schoolbook"/>
            <w:sz w:val="24"/>
            <w:szCs w:val="24"/>
          </w:rPr>
          <w:delText>later</w:delText>
        </w:r>
      </w:del>
      <w:ins w:id="77" w:author="Alejandro De La Vega" w:date="2016-09-30T14:42:00Z">
        <w:r w:rsidR="00F731A8">
          <w:rPr>
            <w:rFonts w:ascii="Century Schoolbook" w:eastAsia="Century Schoolbook" w:hAnsi="Century Schoolbook" w:cs="Century Schoolbook"/>
            <w:sz w:val="24"/>
            <w:szCs w:val="24"/>
          </w:rPr>
          <w:t>coarser granularities</w:t>
        </w:r>
      </w:ins>
      <w:r w:rsidRPr="2CB9C50C">
        <w:rPr>
          <w:rFonts w:ascii="Century Schoolbook" w:eastAsia="Century Schoolbook" w:hAnsi="Century Schoolbook" w:cs="Century Schoolbook"/>
          <w:sz w:val="24"/>
          <w:szCs w:val="24"/>
        </w:rPr>
        <w:t xml:space="preserve">, suggesting </w:t>
      </w:r>
      <w:del w:id="78" w:author="Alejandro De La Vega" w:date="2016-09-30T14:42:00Z">
        <w:r w:rsidRPr="2CB9C50C" w:rsidDel="00F731A8">
          <w:rPr>
            <w:rFonts w:ascii="Century Schoolbook" w:eastAsia="Century Schoolbook" w:hAnsi="Century Schoolbook" w:cs="Century Schoolbook"/>
            <w:sz w:val="24"/>
            <w:szCs w:val="24"/>
          </w:rPr>
          <w:delText xml:space="preserve">this </w:delText>
        </w:r>
      </w:del>
      <w:ins w:id="79" w:author="Alejandro De La Vega" w:date="2016-09-30T14:44:00Z">
        <w:r w:rsidR="00F731A8">
          <w:rPr>
            <w:rFonts w:ascii="Century Schoolbook" w:eastAsia="Century Schoolbook" w:hAnsi="Century Schoolbook" w:cs="Century Schoolbook"/>
            <w:sz w:val="24"/>
            <w:szCs w:val="24"/>
          </w:rPr>
          <w:t>these</w:t>
        </w:r>
      </w:ins>
      <w:ins w:id="80" w:author="Alejandro De La Vega" w:date="2016-09-30T14:42:00Z">
        <w:r w:rsidR="00F731A8">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cluster</w:t>
      </w:r>
      <w:ins w:id="81" w:author="Alejandro De La Vega" w:date="2016-09-30T14:44:00Z">
        <w:r w:rsidR="00F731A8">
          <w:rPr>
            <w:rFonts w:ascii="Century Schoolbook" w:eastAsia="Century Schoolbook" w:hAnsi="Century Schoolbook" w:cs="Century Schoolbook"/>
            <w:sz w:val="24"/>
            <w:szCs w:val="24"/>
          </w:rPr>
          <w:t>s</w:t>
        </w:r>
      </w:ins>
      <w:r w:rsidRPr="2CB9C50C">
        <w:rPr>
          <w:rFonts w:ascii="Century Schoolbook" w:eastAsia="Century Schoolbook" w:hAnsi="Century Schoolbook" w:cs="Century Schoolbook"/>
          <w:sz w:val="24"/>
          <w:szCs w:val="24"/>
        </w:rPr>
        <w:t xml:space="preserve"> may exhibit a </w:t>
      </w:r>
      <w:del w:id="82" w:author="Alejandro De La Vega" w:date="2016-09-30T14:44:00Z">
        <w:r w:rsidR="00445573" w:rsidRPr="2CB9C50C" w:rsidDel="00F731A8">
          <w:rPr>
            <w:rFonts w:ascii="Century Schoolbook" w:eastAsia="Century Schoolbook" w:hAnsi="Century Schoolbook" w:cs="Century Schoolbook"/>
            <w:sz w:val="24"/>
            <w:szCs w:val="24"/>
          </w:rPr>
          <w:delText>distinct</w:delText>
        </w:r>
        <w:r w:rsidRPr="2CB9C50C" w:rsidDel="00F731A8">
          <w:rPr>
            <w:rFonts w:ascii="Century Schoolbook" w:eastAsia="Century Schoolbook" w:hAnsi="Century Schoolbook" w:cs="Century Schoolbook"/>
            <w:sz w:val="24"/>
            <w:szCs w:val="24"/>
          </w:rPr>
          <w:delText xml:space="preserve"> </w:delText>
        </w:r>
      </w:del>
      <w:ins w:id="83" w:author="Alejandro De La Vega" w:date="2016-09-30T14:44:00Z">
        <w:r w:rsidR="00F731A8">
          <w:rPr>
            <w:rFonts w:ascii="Century Schoolbook" w:eastAsia="Century Schoolbook" w:hAnsi="Century Schoolbook" w:cs="Century Schoolbook"/>
            <w:sz w:val="24"/>
            <w:szCs w:val="24"/>
          </w:rPr>
          <w:t>distinct</w:t>
        </w:r>
        <w:r w:rsidR="00F731A8" w:rsidRPr="2CB9C50C">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functional signature</w:t>
      </w:r>
      <w:ins w:id="84" w:author="Alejandro De La Vega" w:date="2016-09-30T14:44:00Z">
        <w:r w:rsidR="00F731A8">
          <w:rPr>
            <w:rFonts w:ascii="Century Schoolbook" w:eastAsia="Century Schoolbook" w:hAnsi="Century Schoolbook" w:cs="Century Schoolbook"/>
            <w:sz w:val="24"/>
            <w:szCs w:val="24"/>
          </w:rPr>
          <w:t xml:space="preserve"> despite their spatial proximity</w:t>
        </w:r>
      </w:ins>
      <w:r w:rsidRPr="2CB9C50C">
        <w:rPr>
          <w:rFonts w:ascii="Century Schoolbook" w:eastAsia="Century Schoolbook" w:hAnsi="Century Schoolbook" w:cs="Century Schoolbook"/>
          <w:sz w:val="24"/>
          <w:szCs w:val="24"/>
        </w:rPr>
        <w:t>.</w:t>
      </w:r>
    </w:p>
    <w:p w14:paraId="35C16D01" w14:textId="7E548958" w:rsidR="005F3DB1" w:rsidRPr="00055A4D" w:rsidRDefault="00484ADE"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Anterior and ventral to caudal LPFC</w:t>
      </w:r>
      <w:r w:rsidR="005F3DB1" w:rsidRPr="2CB9C50C">
        <w:rPr>
          <w:rFonts w:ascii="Century Schoolbook" w:eastAsia="Century Schoolbook" w:hAnsi="Century Schoolbook" w:cs="Century Schoolbook"/>
          <w:sz w:val="24"/>
          <w:szCs w:val="24"/>
        </w:rPr>
        <w:t xml:space="preserve">, we identified four </w:t>
      </w:r>
      <w:r w:rsidRPr="2CB9C50C">
        <w:rPr>
          <w:rFonts w:ascii="Century Schoolbook" w:eastAsia="Century Schoolbook" w:hAnsi="Century Schoolbook" w:cs="Century Schoolbook"/>
          <w:sz w:val="24"/>
          <w:szCs w:val="24"/>
        </w:rPr>
        <w:t xml:space="preserve">clusters spanning common definitions </w:t>
      </w:r>
      <w:r w:rsidR="005F3DB1" w:rsidRPr="2CB9C50C">
        <w:rPr>
          <w:rFonts w:ascii="Century Schoolbook" w:eastAsia="Century Schoolbook" w:hAnsi="Century Schoolbook" w:cs="Century Schoolbook"/>
          <w:sz w:val="24"/>
          <w:szCs w:val="24"/>
        </w:rPr>
        <w:t xml:space="preserve">‘mid’ lateral prefrontal </w:t>
      </w:r>
      <w:r w:rsidR="00694A05" w:rsidRPr="2CB9C50C">
        <w:rPr>
          <w:rFonts w:ascii="Century Schoolbook" w:eastAsia="Century Schoolbook" w:hAnsi="Century Schoolbook" w:cs="Century Schoolbook"/>
          <w:sz w:val="24"/>
          <w:szCs w:val="24"/>
        </w:rPr>
        <w:t>cortex (Figure 3</w:t>
      </w:r>
      <w:r w:rsidRPr="2CB9C50C">
        <w:rPr>
          <w:rFonts w:ascii="Century Schoolbook" w:eastAsia="Century Schoolbook" w:hAnsi="Century Schoolbook" w:cs="Century Schoolbook"/>
          <w:sz w:val="24"/>
          <w:szCs w:val="24"/>
        </w:rPr>
        <w:t>b).</w:t>
      </w:r>
      <w:r w:rsidR="005F3DB1" w:rsidRPr="2CB9C50C">
        <w:rPr>
          <w:rFonts w:ascii="Century Schoolbook" w:eastAsia="Century Schoolbook" w:hAnsi="Century Schoolbook" w:cs="Century Schoolbook"/>
          <w:sz w:val="24"/>
          <w:szCs w:val="24"/>
        </w:rPr>
        <w:t xml:space="preserve"> </w:t>
      </w:r>
      <w:proofErr w:type="gramStart"/>
      <w:r w:rsidR="005F3DB1" w:rsidRPr="2CB9C50C">
        <w:rPr>
          <w:rFonts w:ascii="Century Schoolbook" w:eastAsia="Century Schoolbook" w:hAnsi="Century Schoolbook" w:cs="Century Schoolbook"/>
          <w:sz w:val="24"/>
          <w:szCs w:val="24"/>
        </w:rPr>
        <w:t>The organization of clusters in this region, however, varied by hemisphere.</w:t>
      </w:r>
      <w:proofErr w:type="gramEnd"/>
      <w:r w:rsidR="005F3DB1" w:rsidRPr="2CB9C50C">
        <w:rPr>
          <w:rFonts w:ascii="Century Schoolbook" w:eastAsia="Century Schoolbook" w:hAnsi="Century Schoolbook" w:cs="Century Schoolbook"/>
          <w:sz w:val="24"/>
          <w:szCs w:val="24"/>
        </w:rPr>
        <w:t xml:space="preserve">  Most dorsally, we identified a </w:t>
      </w:r>
      <w:r w:rsidR="00DD2DC3" w:rsidRPr="2CB9C50C">
        <w:rPr>
          <w:rFonts w:ascii="Century Schoolbook" w:eastAsia="Century Schoolbook" w:hAnsi="Century Schoolbook" w:cs="Century Schoolbook"/>
          <w:sz w:val="24"/>
          <w:szCs w:val="24"/>
        </w:rPr>
        <w:t>mostly left-lateralized cluster (‘9/46v’), extending from</w:t>
      </w:r>
      <w:r w:rsidR="005F3DB1" w:rsidRPr="2CB9C50C">
        <w:rPr>
          <w:rFonts w:ascii="Century Schoolbook" w:eastAsia="Century Schoolbook" w:hAnsi="Century Schoolbook" w:cs="Century Schoolbook"/>
          <w:sz w:val="24"/>
          <w:szCs w:val="24"/>
        </w:rPr>
        <w:t xml:space="preserve"> t</w:t>
      </w:r>
      <w:r w:rsidR="00DD2DC3" w:rsidRPr="2CB9C50C">
        <w:rPr>
          <w:rFonts w:ascii="Century Schoolbook" w:eastAsia="Century Schoolbook" w:hAnsi="Century Schoolbook" w:cs="Century Schoolbook"/>
          <w:sz w:val="24"/>
          <w:szCs w:val="24"/>
        </w:rPr>
        <w:t>he intermediate frontal sulcus</w:t>
      </w:r>
      <w:r w:rsidR="005F3DB1" w:rsidRPr="2CB9C50C">
        <w:rPr>
          <w:rFonts w:ascii="Century Schoolbook" w:eastAsia="Century Schoolbook" w:hAnsi="Century Schoolbook" w:cs="Century Schoolbook"/>
          <w:sz w:val="24"/>
          <w:szCs w:val="24"/>
        </w:rPr>
        <w:t xml:space="preserve"> into the fundus of the inferior frontal sulcus</w:t>
      </w:r>
      <w:r w:rsidR="00DD2DC3" w:rsidRPr="2CB9C50C">
        <w:rPr>
          <w:rFonts w:ascii="Century Schoolbook" w:eastAsia="Century Schoolbook" w:hAnsi="Century Schoolbook" w:cs="Century Schoolbook"/>
          <w:sz w:val="24"/>
          <w:szCs w:val="24"/>
        </w:rPr>
        <w:t>. Next,</w:t>
      </w:r>
      <w:r w:rsidR="005F3DB1" w:rsidRPr="2CB9C50C">
        <w:rPr>
          <w:rFonts w:ascii="Century Schoolbook" w:eastAsia="Century Schoolbook" w:hAnsi="Century Schoolbook" w:cs="Century Schoolbook"/>
          <w:sz w:val="24"/>
          <w:szCs w:val="24"/>
        </w:rPr>
        <w:t xml:space="preserve"> we identified a cluster</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which we refer to as right IFG (</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IFG [R]</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t>
      </w:r>
      <w:r w:rsidR="00DD2DC3" w:rsidRPr="2CB9C50C">
        <w:rPr>
          <w:rFonts w:ascii="Century Schoolbook" w:eastAsia="Century Schoolbook" w:hAnsi="Century Schoolbook" w:cs="Century Schoolbook"/>
          <w:sz w:val="24"/>
          <w:szCs w:val="24"/>
        </w:rPr>
        <w:t>spanning the majority of area BA45 in the right hemisphere.</w:t>
      </w:r>
      <w:r w:rsidR="005F3DB1" w:rsidRPr="2CB9C50C">
        <w:rPr>
          <w:rFonts w:ascii="Century Schoolbook" w:eastAsia="Century Schoolbook" w:hAnsi="Century Schoolbook" w:cs="Century Schoolbook"/>
          <w:sz w:val="24"/>
          <w:szCs w:val="24"/>
        </w:rPr>
        <w:t xml:space="preserve"> Notably,</w:t>
      </w:r>
      <w:r w:rsidR="00DD2DC3" w:rsidRPr="2CB9C50C">
        <w:rPr>
          <w:rFonts w:ascii="Century Schoolbook" w:eastAsia="Century Schoolbook" w:hAnsi="Century Schoolbook" w:cs="Century Schoolbook"/>
          <w:sz w:val="24"/>
          <w:szCs w:val="24"/>
        </w:rPr>
        <w:t xml:space="preserve"> </w:t>
      </w:r>
      <w:ins w:id="85" w:author="Alejandro De La Vega" w:date="2016-09-30T14:58:00Z">
        <w:r w:rsidR="000300B3">
          <w:rPr>
            <w:rFonts w:ascii="Century Schoolbook" w:eastAsia="Century Schoolbook" w:hAnsi="Century Schoolbook" w:cs="Century Schoolbook"/>
            <w:sz w:val="24"/>
            <w:szCs w:val="24"/>
          </w:rPr>
          <w:t xml:space="preserve">only right IFG was part of the </w:t>
        </w:r>
        <w:proofErr w:type="spellStart"/>
        <w:r w:rsidR="000300B3">
          <w:rPr>
            <w:rFonts w:ascii="Century Schoolbook" w:eastAsia="Century Schoolbook" w:hAnsi="Century Schoolbook" w:cs="Century Schoolbook"/>
            <w:sz w:val="24"/>
            <w:szCs w:val="24"/>
          </w:rPr>
          <w:t>fronto</w:t>
        </w:r>
        <w:proofErr w:type="spellEnd"/>
        <w:r w:rsidR="000300B3">
          <w:rPr>
            <w:rFonts w:ascii="Century Schoolbook" w:eastAsia="Century Schoolbook" w:hAnsi="Century Schoolbook" w:cs="Century Schoolbook"/>
            <w:sz w:val="24"/>
            <w:szCs w:val="24"/>
          </w:rPr>
          <w:t>-parietal network</w:t>
        </w:r>
      </w:ins>
      <w:ins w:id="86" w:author="Alejandro De La Vega" w:date="2016-09-30T14:59:00Z">
        <w:r w:rsidR="000300B3">
          <w:rPr>
            <w:rFonts w:ascii="Century Schoolbook" w:eastAsia="Century Schoolbook" w:hAnsi="Century Schoolbook" w:cs="Century Schoolbook"/>
            <w:sz w:val="24"/>
            <w:szCs w:val="24"/>
          </w:rPr>
          <w:t>, c</w:t>
        </w:r>
      </w:ins>
      <w:r w:rsidR="005F3DB1" w:rsidRPr="2CB9C50C">
        <w:rPr>
          <w:rFonts w:ascii="Century Schoolbook" w:eastAsia="Century Schoolbook" w:hAnsi="Century Schoolbook" w:cs="Century Schoolbook"/>
          <w:sz w:val="24"/>
          <w:szCs w:val="24"/>
        </w:rPr>
        <w:t xml:space="preserve">onsistent with the observation that </w:t>
      </w:r>
      <w:r w:rsidR="00DD2DC3" w:rsidRPr="2CB9C50C">
        <w:rPr>
          <w:rFonts w:ascii="Century Schoolbook" w:eastAsia="Century Schoolbook" w:hAnsi="Century Schoolbook" w:cs="Century Schoolbook"/>
          <w:sz w:val="24"/>
          <w:szCs w:val="24"/>
        </w:rPr>
        <w:t>this region</w:t>
      </w:r>
      <w:r w:rsidR="005F3DB1" w:rsidRPr="2CB9C50C">
        <w:rPr>
          <w:rFonts w:ascii="Century Schoolbook" w:eastAsia="Century Schoolbook" w:hAnsi="Century Schoolbook" w:cs="Century Schoolbook"/>
          <w:sz w:val="24"/>
          <w:szCs w:val="24"/>
        </w:rPr>
        <w:t xml:space="preserve"> is consistently observed during goal-directed cognition</w:t>
      </w:r>
      <w:r w:rsidR="00DD2DC3" w:rsidRPr="2CB9C50C">
        <w:rPr>
          <w:rFonts w:ascii="Century Schoolbook" w:eastAsia="Century Schoolbook" w:hAnsi="Century Schoolbook" w:cs="Century Schoolbook"/>
          <w:sz w:val="24"/>
          <w:szCs w:val="24"/>
        </w:rPr>
        <w:t>. Posterior</w:t>
      </w:r>
      <w:r w:rsidR="005F3DB1" w:rsidRPr="2CB9C50C">
        <w:rPr>
          <w:rFonts w:ascii="Century Schoolbook" w:eastAsia="Century Schoolbook" w:hAnsi="Century Schoolbook" w:cs="Century Schoolbook"/>
          <w:sz w:val="24"/>
          <w:szCs w:val="24"/>
        </w:rPr>
        <w:t xml:space="preserve"> to these </w:t>
      </w:r>
      <w:r w:rsidR="00DD2DC3" w:rsidRPr="2CB9C50C">
        <w:rPr>
          <w:rFonts w:ascii="Century Schoolbook" w:eastAsia="Century Schoolbook" w:hAnsi="Century Schoolbook" w:cs="Century Schoolbook"/>
          <w:sz w:val="24"/>
          <w:szCs w:val="24"/>
        </w:rPr>
        <w:t xml:space="preserve">two </w:t>
      </w:r>
      <w:r w:rsidR="005F3DB1" w:rsidRPr="2CB9C50C">
        <w:rPr>
          <w:rFonts w:ascii="Century Schoolbook" w:eastAsia="Century Schoolbook" w:hAnsi="Century Schoolbook" w:cs="Century Schoolbook"/>
          <w:sz w:val="24"/>
          <w:szCs w:val="24"/>
        </w:rPr>
        <w:t>clusters, we identified a</w:t>
      </w:r>
      <w:r w:rsidR="00DD2DC3" w:rsidRPr="2CB9C50C">
        <w:rPr>
          <w:rFonts w:ascii="Century Schoolbook" w:eastAsia="Century Schoolbook" w:hAnsi="Century Schoolbook" w:cs="Century Schoolbook"/>
          <w:sz w:val="24"/>
          <w:szCs w:val="24"/>
        </w:rPr>
        <w:t xml:space="preserve"> bilateral cluster consistent with </w:t>
      </w:r>
      <w:ins w:id="87" w:author="Alejandro De La Vega" w:date="2016-09-30T14:59:00Z">
        <w:r w:rsidR="000300B3">
          <w:rPr>
            <w:rFonts w:ascii="Century Schoolbook" w:eastAsia="Century Schoolbook" w:hAnsi="Century Schoolbook" w:cs="Century Schoolbook"/>
            <w:sz w:val="24"/>
            <w:szCs w:val="24"/>
          </w:rPr>
          <w:t>the</w:t>
        </w:r>
      </w:ins>
      <w:r w:rsidR="00DD2DC3" w:rsidRPr="2CB9C50C">
        <w:rPr>
          <w:rFonts w:ascii="Century Schoolbook" w:eastAsia="Century Schoolbook" w:hAnsi="Century Schoolbook" w:cs="Century Schoolbook"/>
          <w:sz w:val="24"/>
          <w:szCs w:val="24"/>
        </w:rPr>
        <w:t xml:space="preserve"> inferior frontal junction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IFJ</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(e.g. MNI coordinates 48, 4, 33; </w:t>
      </w:r>
      <w:r w:rsidR="00DD2DC3" w:rsidRPr="2CB9C50C">
        <w:fldChar w:fldCharType="begin"/>
      </w:r>
      <w:r w:rsidR="000065FB">
        <w:rPr>
          <w:rFonts w:ascii="Century Schoolbook" w:hAnsi="Century Schoolbook"/>
          <w:sz w:val="24"/>
          <w:szCs w:val="24"/>
        </w:rPr>
        <w:instrText xml:space="preserve"> ADDIN PAPERS2_CITATIONS &lt;citation&gt;&lt;uuid&gt;E15CF834-4E69-4139-8951-16E5F60F390A&lt;/uuid&gt;&lt;priority&gt;30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1&lt;/startpage&gt;&lt;doi&gt;10.1093/cercor/bhv073&lt;/doi&gt;&lt;title&gt;Co-Activation-Based Parcellation of the Lateral Prefrontal Cortex Delineates the Inferior Frontal Junction Area&lt;/title&gt;&lt;uuid&gt;E852428D-0922-4DF6-ABF1-C428341A428B&lt;/uuid&gt;&lt;subtype&gt;400&lt;/subtype&gt;&lt;endpage&gt;17&lt;/endpage&gt;&lt;type&gt;400&lt;/type&gt;&lt;citekey&gt;MuhleKarbe:2015kf&lt;/citekey&gt;&lt;url&gt;http://www.cercor.oxfordjournals.org/cgi/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lt;/firstName&gt;&lt;middleNames&gt;S&lt;/middleNames&gt;&lt;lastName&gt;Muhle-Karbe&lt;/lastName&gt;&lt;/author&gt;&lt;author&gt;&lt;firstName&gt;J&lt;/firstName&gt;&lt;lastName&gt;Derrfuss&lt;/lastName&gt;&lt;/author&gt;&lt;author&gt;&lt;firstName&gt;M&lt;/firstName&gt;&lt;middleNames&gt;T&lt;/middleNames&gt;&lt;lastName&gt;Lynn&lt;/lastName&gt;&lt;/author&gt;&lt;author&gt;&lt;firstName&gt;F&lt;/firstName&gt;&lt;middleNames&gt;X&lt;/middleNames&gt;&lt;lastName&gt;Neubert&lt;/lastName&gt;&lt;/author&gt;&lt;author&gt;&lt;firstName&gt;P&lt;/firstName&gt;&lt;middleNames&gt;T&lt;/middleNames&gt;&lt;lastName&gt;Fox&lt;/lastName&gt;&lt;/author&gt;&lt;author&gt;&lt;firstName&gt;M&lt;/firstName&gt;&lt;lastName&gt;Brass&lt;/lastName&gt;&lt;/author&gt;&lt;author&gt;&lt;firstName&gt;S&lt;/firstName&gt;&lt;middleNames&gt;B&lt;/middleNames&gt;&lt;lastName&gt;Eickhoff&lt;/lastName&gt;&lt;/author&gt;&lt;/authors&gt;&lt;/publication&gt;&lt;/publications&gt;&lt;cites&gt;&lt;/cites&gt;&lt;/citation&gt;</w:instrText>
      </w:r>
      <w:r w:rsidR="00DD2DC3"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30,31</w:t>
      </w:r>
      <w:r w:rsidR="00DD2DC3" w:rsidRPr="2CB9C50C">
        <w:fldChar w:fldCharType="end"/>
      </w:r>
      <w:r w:rsidR="00DD2DC3" w:rsidRPr="2CB9C50C">
        <w:rPr>
          <w:rFonts w:ascii="Century Schoolbook" w:eastAsia="Century Schoolbook" w:hAnsi="Century Schoolbook" w:cs="Century Schoolbook"/>
          <w:sz w:val="24"/>
          <w:szCs w:val="24"/>
        </w:rPr>
        <w:t>) located in the fundus of</w:t>
      </w:r>
      <w:r w:rsidR="005F3DB1" w:rsidRPr="2CB9C50C">
        <w:rPr>
          <w:rFonts w:ascii="Century Schoolbook" w:eastAsia="Century Schoolbook" w:hAnsi="Century Schoolbook" w:cs="Century Schoolbook"/>
          <w:sz w:val="24"/>
          <w:szCs w:val="24"/>
        </w:rPr>
        <w:t xml:space="preserve"> caudal inferior frontal sulcus, </w:t>
      </w:r>
      <w:r w:rsidR="00DD2DC3" w:rsidRPr="2CB9C50C">
        <w:rPr>
          <w:rFonts w:ascii="Century Schoolbook" w:eastAsia="Century Schoolbook" w:hAnsi="Century Schoolbook" w:cs="Century Schoolbook"/>
          <w:sz w:val="24"/>
          <w:szCs w:val="24"/>
        </w:rPr>
        <w:t>extending into</w:t>
      </w:r>
      <w:r w:rsidR="005F3DB1"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lastRenderedPageBreak/>
        <w:t xml:space="preserve">precentral, inferior frontal and middle frontal gyri. Finally, ventral to this cluster, but </w:t>
      </w:r>
      <w:r w:rsidR="00DD2DC3" w:rsidRPr="2CB9C50C">
        <w:rPr>
          <w:rFonts w:ascii="Century Schoolbook" w:eastAsia="Century Schoolbook" w:hAnsi="Century Schoolbook" w:cs="Century Schoolbook"/>
          <w:sz w:val="24"/>
          <w:szCs w:val="24"/>
        </w:rPr>
        <w:t xml:space="preserve">only </w:t>
      </w:r>
      <w:r w:rsidR="005F3DB1" w:rsidRPr="2CB9C50C">
        <w:rPr>
          <w:rFonts w:ascii="Century Schoolbook" w:eastAsia="Century Schoolbook" w:hAnsi="Century Schoolbook" w:cs="Century Schoolbook"/>
          <w:sz w:val="24"/>
          <w:szCs w:val="24"/>
        </w:rPr>
        <w:t xml:space="preserve">in the right hemisphere, we identified a </w:t>
      </w:r>
      <w:r w:rsidR="00DD2DC3" w:rsidRPr="2CB9C50C">
        <w:rPr>
          <w:rFonts w:ascii="Century Schoolbook" w:eastAsia="Century Schoolbook" w:hAnsi="Century Schoolbook" w:cs="Century Schoolbook"/>
          <w:sz w:val="24"/>
          <w:szCs w:val="24"/>
        </w:rPr>
        <w:t>fourth cluster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44 [R]</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located in </w:t>
      </w:r>
      <w:r w:rsidR="00DD2DC3" w:rsidRPr="2CB9C50C">
        <w:rPr>
          <w:rFonts w:ascii="Century Schoolbook" w:eastAsia="Century Schoolbook" w:hAnsi="Century Schoolbook" w:cs="Century Schoolbook"/>
          <w:sz w:val="24"/>
          <w:szCs w:val="24"/>
        </w:rPr>
        <w:t xml:space="preserve">posterior </w:t>
      </w:r>
      <w:r w:rsidR="005F3DB1" w:rsidRPr="2CB9C50C">
        <w:rPr>
          <w:rFonts w:ascii="Century Schoolbook" w:eastAsia="Century Schoolbook" w:hAnsi="Century Schoolbook" w:cs="Century Schoolbook"/>
          <w:sz w:val="24"/>
          <w:szCs w:val="24"/>
        </w:rPr>
        <w:t xml:space="preserve">IFG, spanning BA44 and abutting BA6. </w:t>
      </w:r>
    </w:p>
    <w:p w14:paraId="587F97C7" w14:textId="0CB5E710" w:rsidR="005F3DB1" w:rsidRPr="00055A4D" w:rsidRDefault="00FE3954"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In ‘rostral’ LPFC</w:t>
      </w:r>
      <w:r w:rsidR="005F3DB1" w:rsidRPr="2CB9C50C">
        <w:rPr>
          <w:rFonts w:ascii="Century Schoolbook" w:eastAsia="Century Schoolbook" w:hAnsi="Century Schoolbook" w:cs="Century Schoolbook"/>
          <w:sz w:val="24"/>
          <w:szCs w:val="24"/>
        </w:rPr>
        <w:t xml:space="preserve">, we identified three bilateral clusters </w:t>
      </w:r>
      <w:r w:rsidRPr="2CB9C50C">
        <w:rPr>
          <w:rFonts w:ascii="Century Schoolbook" w:eastAsia="Century Schoolbook" w:hAnsi="Century Schoolbook" w:cs="Century Schoolbook"/>
          <w:sz w:val="24"/>
          <w:szCs w:val="24"/>
        </w:rPr>
        <w:t>spanning</w:t>
      </w:r>
      <w:r w:rsidR="005F3DB1" w:rsidRPr="2CB9C50C">
        <w:rPr>
          <w:rFonts w:ascii="Century Schoolbook" w:eastAsia="Century Schoolbook" w:hAnsi="Century Schoolbook" w:cs="Century Schoolbook"/>
          <w:sz w:val="24"/>
          <w:szCs w:val="24"/>
        </w:rPr>
        <w:t xml:space="preserve"> BA10</w:t>
      </w:r>
      <w:r w:rsidR="00694A05" w:rsidRPr="2CB9C50C">
        <w:rPr>
          <w:rFonts w:ascii="Century Schoolbook" w:eastAsia="Century Schoolbook" w:hAnsi="Century Schoolbook" w:cs="Century Schoolbook"/>
          <w:sz w:val="24"/>
          <w:szCs w:val="24"/>
        </w:rPr>
        <w:t xml:space="preserve"> (Figure 3</w:t>
      </w:r>
      <w:r w:rsidR="00EB1B53" w:rsidRPr="2CB9C50C">
        <w:rPr>
          <w:rFonts w:ascii="Century Schoolbook" w:eastAsia="Century Schoolbook" w:hAnsi="Century Schoolbook" w:cs="Century Schoolbook"/>
          <w:sz w:val="24"/>
          <w:szCs w:val="24"/>
        </w:rPr>
        <w:t>c)</w:t>
      </w:r>
      <w:r w:rsidR="00702D90" w:rsidRPr="2CB9C50C">
        <w:rPr>
          <w:rFonts w:ascii="Century Schoolbook" w:eastAsia="Century Schoolbook" w:hAnsi="Century Schoolbook" w:cs="Century Schoolbook"/>
          <w:sz w:val="24"/>
          <w:szCs w:val="24"/>
        </w:rPr>
        <w:t>. These three clusters were organized</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along</w:t>
      </w:r>
      <w:r w:rsidR="005F3DB1" w:rsidRPr="2CB9C50C">
        <w:rPr>
          <w:rFonts w:ascii="Century Schoolbook" w:eastAsia="Century Schoolbook" w:hAnsi="Century Schoolbook" w:cs="Century Schoolbook"/>
          <w:sz w:val="24"/>
          <w:szCs w:val="24"/>
        </w:rPr>
        <w:t xml:space="preserve"> a </w:t>
      </w:r>
      <w:r w:rsidRPr="2CB9C50C">
        <w:rPr>
          <w:rFonts w:ascii="Century Schoolbook" w:eastAsia="Century Schoolbook" w:hAnsi="Century Schoolbook" w:cs="Century Schoolbook"/>
          <w:sz w:val="24"/>
          <w:szCs w:val="24"/>
        </w:rPr>
        <w:t xml:space="preserve">ventral-dorsal axis, consistent with a prior DTI parcellation </w:t>
      </w:r>
      <w:r w:rsidRPr="2CB9C50C">
        <w:fldChar w:fldCharType="begin"/>
      </w:r>
      <w:r w:rsidR="000065FB">
        <w:rPr>
          <w:rFonts w:ascii="Century Schoolbook" w:hAnsi="Century Schoolbook"/>
          <w:sz w:val="24"/>
          <w:szCs w:val="24"/>
        </w:rPr>
        <w:instrText xml:space="preserve"> ADDIN PAPERS2_CITATIONS &lt;citation&gt;&lt;uuid&gt;22CB0893-049D-4BB0-808F-0AE465719682&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rPr>
        <w:t>{Orr:2015fw}</w:t>
      </w:r>
      <w:r w:rsidRPr="2CB9C50C">
        <w:fldChar w:fldCharType="end"/>
      </w:r>
      <w:r w:rsidRPr="2CB9C50C">
        <w:rPr>
          <w:rFonts w:ascii="Century Schoolbook" w:eastAsia="Century Schoolbook" w:hAnsi="Century Schoolbook" w:cs="Century Schoolbook"/>
          <w:sz w:val="24"/>
          <w:szCs w:val="24"/>
        </w:rPr>
        <w:t>, and</w:t>
      </w:r>
      <w:r w:rsidR="00702D90" w:rsidRPr="2CB9C50C">
        <w:rPr>
          <w:rFonts w:ascii="Century Schoolbook" w:eastAsia="Century Schoolbook" w:hAnsi="Century Schoolbook" w:cs="Century Schoolbook"/>
          <w:sz w:val="24"/>
          <w:szCs w:val="24"/>
        </w:rPr>
        <w:t xml:space="preserve"> were</w:t>
      </w:r>
      <w:r w:rsidRPr="2CB9C50C">
        <w:rPr>
          <w:rFonts w:ascii="Century Schoolbook" w:eastAsia="Century Schoolbook" w:hAnsi="Century Schoolbook" w:cs="Century Schoolbook"/>
          <w:sz w:val="24"/>
          <w:szCs w:val="24"/>
        </w:rPr>
        <w:t xml:space="preserve"> exclusively in lateral </w:t>
      </w:r>
      <w:r w:rsidR="00702D90" w:rsidRPr="2CB9C50C">
        <w:rPr>
          <w:rFonts w:ascii="Century Schoolbook" w:eastAsia="Century Schoolbook" w:hAnsi="Century Schoolbook" w:cs="Century Schoolbook"/>
          <w:sz w:val="24"/>
          <w:szCs w:val="24"/>
        </w:rPr>
        <w:t>frontal cortex</w:t>
      </w:r>
      <w:r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consistent cytoarchitechtonic evidence of a lateral-medial </w:t>
      </w:r>
      <w:r w:rsidR="00702D90" w:rsidRPr="2CB9C50C">
        <w:rPr>
          <w:rFonts w:ascii="Century Schoolbook" w:eastAsia="Century Schoolbook" w:hAnsi="Century Schoolbook" w:cs="Century Schoolbook"/>
          <w:sz w:val="24"/>
          <w:szCs w:val="24"/>
        </w:rPr>
        <w:t>distinction</w:t>
      </w:r>
      <w:r w:rsidR="005F3DB1" w:rsidRPr="2CB9C50C">
        <w:rPr>
          <w:rFonts w:ascii="Century Schoolbook" w:eastAsia="Century Schoolbook" w:hAnsi="Century Schoolbook" w:cs="Century Schoolbook"/>
          <w:sz w:val="24"/>
          <w:szCs w:val="24"/>
        </w:rPr>
        <w:t xml:space="preserve"> of the frontal pole </w:t>
      </w:r>
      <w:r w:rsidR="005F3DB1" w:rsidRPr="2CB9C50C">
        <w:fldChar w:fldCharType="begin"/>
      </w:r>
      <w:r w:rsidR="000065FB">
        <w:rPr>
          <w:rFonts w:ascii="Century Schoolbook" w:hAnsi="Century Schoolbook"/>
          <w:sz w:val="24"/>
          <w:szCs w:val="24"/>
        </w:rPr>
        <w:instrText xml:space="preserve"> ADDIN PAPERS2_CITATIONS &lt;citation&gt;&lt;uuid&gt;8570B2FB-3C62-4823-8EB2-468A9757CD68&lt;/uuid&gt;&lt;priority&gt;0&lt;/priority&gt;&lt;publications&gt;&lt;publication&gt;&lt;volume&gt;93&lt;/volume&gt;&lt;publication_date&gt;99201406001200000000220000&lt;/publication_date&gt;&lt;startpage&gt;260&lt;/startpage&gt;&lt;title&gt;Cytoarchitecture, probability maps and functions of the human frontal pole&lt;/title&gt;&lt;uuid&gt;4C03C26D-D632-469C-A514-677306DE740F&lt;/uuid&gt;&lt;subtype&gt;400&lt;/subtype&gt;&lt;endpage&gt;275&lt;/endpage&gt;&lt;type&gt;400&lt;/type&gt;&lt;url&gt;http://linkinghub.elsevier.com/retrieve/pii/S1053811913005466&lt;/url&gt;&lt;bundle&gt;&lt;publication&gt;&lt;publisher&gt;Elsevier Inc.&lt;/publisher&gt;&lt;title&gt;NeuroImage&lt;/title&gt;&lt;type&gt;-100&lt;/type&gt;&lt;subtype&gt;-100&lt;/subtype&gt;&lt;uuid&gt;C999927C-B94A-48FA-98D1-0626ECBA674C&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5F3DB1"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32</w:t>
      </w:r>
      <w:r w:rsidR="005F3DB1" w:rsidRPr="2CB9C50C">
        <w:fldChar w:fldCharType="end"/>
      </w:r>
      <w:r w:rsidR="005F3DB1" w:rsidRPr="2CB9C50C">
        <w:rPr>
          <w:rFonts w:ascii="Century Schoolbook" w:eastAsia="Century Schoolbook" w:hAnsi="Century Schoolbook" w:cs="Century Schoolbook"/>
          <w:sz w:val="24"/>
          <w:szCs w:val="24"/>
        </w:rPr>
        <w:t xml:space="preserve">.  The most dorsal </w:t>
      </w:r>
      <w:r w:rsidRPr="2CB9C50C">
        <w:rPr>
          <w:rFonts w:ascii="Century Schoolbook" w:eastAsia="Century Schoolbook" w:hAnsi="Century Schoolbook" w:cs="Century Schoolbook"/>
          <w:sz w:val="24"/>
          <w:szCs w:val="24"/>
        </w:rPr>
        <w:t>cluster</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(‘9/46dr’) </w:t>
      </w:r>
      <w:r w:rsidR="005F3DB1" w:rsidRPr="2CB9C50C">
        <w:rPr>
          <w:rFonts w:ascii="Century Schoolbook" w:eastAsia="Century Schoolbook" w:hAnsi="Century Schoolbook" w:cs="Century Schoolbook"/>
          <w:sz w:val="24"/>
          <w:szCs w:val="24"/>
        </w:rPr>
        <w:t>extended in</w:t>
      </w:r>
      <w:r w:rsidRPr="2CB9C50C">
        <w:rPr>
          <w:rFonts w:ascii="Century Schoolbook" w:eastAsia="Century Schoolbook" w:hAnsi="Century Schoolbook" w:cs="Century Schoolbook"/>
          <w:sz w:val="24"/>
          <w:szCs w:val="24"/>
        </w:rPr>
        <w:t xml:space="preserve">to rostral portions of BA 9/46, while the </w:t>
      </w:r>
      <w:r w:rsidR="005F3DB1" w:rsidRPr="2CB9C50C">
        <w:rPr>
          <w:rFonts w:ascii="Century Schoolbook" w:eastAsia="Century Schoolbook" w:hAnsi="Century Schoolbook" w:cs="Century Schoolbook"/>
          <w:sz w:val="24"/>
          <w:szCs w:val="24"/>
        </w:rPr>
        <w:t xml:space="preserve">next two clusters </w:t>
      </w:r>
      <w:r w:rsidRPr="2CB9C50C">
        <w:rPr>
          <w:rFonts w:ascii="Century Schoolbook" w:eastAsia="Century Schoolbook" w:hAnsi="Century Schoolbook" w:cs="Century Schoolbook"/>
          <w:sz w:val="24"/>
          <w:szCs w:val="24"/>
        </w:rPr>
        <w:t xml:space="preserve">(‘10v’ and ‘10d’) were exclusively located in BA </w:t>
      </w:r>
      <w:r w:rsidR="00A47EC0" w:rsidRPr="2CB9C50C">
        <w:rPr>
          <w:rFonts w:ascii="Century Schoolbook" w:eastAsia="Century Schoolbook" w:hAnsi="Century Schoolbook" w:cs="Century Schoolbook"/>
          <w:sz w:val="24"/>
          <w:szCs w:val="24"/>
        </w:rPr>
        <w:t>10, separated along a dorsal/ventral axis.</w:t>
      </w:r>
    </w:p>
    <w:p w14:paraId="28B15EC8" w14:textId="2C132081" w:rsidR="005F3DB1" w:rsidRPr="00055A4D" w:rsidRDefault="005F3DB1"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lastRenderedPageBreak/>
        <w:drawing>
          <wp:inline distT="0" distB="0" distL="0" distR="0" wp14:anchorId="78BD61AC" wp14:editId="145907BC">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10">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Pr="00055A4D">
        <w:rPr>
          <w:rFonts w:ascii="Century Schoolbook" w:hAnsi="Century Schoolbook"/>
          <w:b/>
          <w:sz w:val="24"/>
          <w:szCs w:val="24"/>
        </w:rPr>
        <w:br/>
        <w:t xml:space="preserve">Figure </w:t>
      </w:r>
      <w:r w:rsidR="00055A4D" w:rsidRPr="00055A4D">
        <w:rPr>
          <w:rFonts w:ascii="Century Schoolbook" w:hAnsi="Century Schoolbook"/>
          <w:b/>
          <w:sz w:val="24"/>
          <w:szCs w:val="24"/>
        </w:rPr>
        <w:t>3</w:t>
      </w:r>
      <w:r w:rsidRPr="00055A4D">
        <w:rPr>
          <w:rFonts w:ascii="Century Schoolbook" w:hAnsi="Century Schoolbook"/>
          <w:b/>
          <w:sz w:val="24"/>
          <w:szCs w:val="24"/>
        </w:rPr>
        <w:t xml:space="preserve">. </w:t>
      </w:r>
      <w:proofErr w:type="gramStart"/>
      <w:r w:rsidRPr="00055A4D">
        <w:rPr>
          <w:rFonts w:ascii="Century Schoolbook" w:hAnsi="Century Schoolbook"/>
          <w:b/>
          <w:sz w:val="24"/>
          <w:szCs w:val="24"/>
        </w:rPr>
        <w:t>Anatomical location and meta-analytic contrast of lateral frontal clusters of the fronto-parietal network.</w:t>
      </w:r>
      <w:proofErr w:type="gramEnd"/>
      <w:r w:rsidRPr="00055A4D">
        <w:rPr>
          <w:rFonts w:ascii="Century Schoolbook" w:hAnsi="Century Schoolbook"/>
          <w:sz w:val="24"/>
          <w:szCs w:val="24"/>
        </w:rPr>
        <w:t xml:space="preserve"> Left) a) Two clusters located in caudal frontal cortex. b) Four clusters located in mid-lateral pre-frontal cortex. c) Three clusters located in rostrolateral pre-frontal </w:t>
      </w:r>
      <w:r w:rsidR="00592F70">
        <w:rPr>
          <w:rFonts w:ascii="Century Schoolbook" w:hAnsi="Century Schoolbook"/>
          <w:sz w:val="24"/>
          <w:szCs w:val="24"/>
        </w:rPr>
        <w:t xml:space="preserve">clusters. </w:t>
      </w:r>
      <w:r w:rsidRPr="00055A4D">
        <w:rPr>
          <w:rFonts w:ascii="Century Schoolbook" w:hAnsi="Century Schoolbook"/>
          <w:sz w:val="24"/>
          <w:szCs w:val="24"/>
        </w:rPr>
        <w:t xml:space="preserve">Clusters were assigned labels corresponding to cytoarchitechtonic areas whenever possible. In cases where the region spanned many cytoarchitechtonic areas, broader anatomical (e.g. inferior frontal junction [IFJ]) (inferior frontal junction [IFJ]) labels were assigned. </w:t>
      </w:r>
      <w:proofErr w:type="gramStart"/>
      <w:r w:rsidRPr="00055A4D">
        <w:rPr>
          <w:rFonts w:ascii="Century Schoolbook" w:hAnsi="Century Schoolbook"/>
          <w:sz w:val="24"/>
          <w:szCs w:val="24"/>
        </w:rPr>
        <w:t xml:space="preserve">Right) </w:t>
      </w:r>
      <w:r w:rsidR="00592F70">
        <w:rPr>
          <w:rFonts w:ascii="Century Schoolbook" w:hAnsi="Century Schoolbook"/>
          <w:sz w:val="24"/>
          <w:szCs w:val="24"/>
        </w:rPr>
        <w:t>Meta-analytic co-activation contrast of fronto-parietal LFC.</w:t>
      </w:r>
      <w:proofErr w:type="gramEnd"/>
      <w:r w:rsidR="00592F70">
        <w:rPr>
          <w:rFonts w:ascii="Century Schoolbook" w:hAnsi="Century Schoolbook"/>
          <w:sz w:val="24"/>
          <w:szCs w:val="24"/>
        </w:rPr>
        <w:t xml:space="preserve"> </w:t>
      </w:r>
      <w:r w:rsidRPr="00055A4D">
        <w:rPr>
          <w:rFonts w:ascii="Century Schoolbook" w:hAnsi="Century Schoolbook"/>
          <w:sz w:val="24"/>
          <w:szCs w:val="24"/>
        </w:rPr>
        <w:t xml:space="preserve">Colored voxels indicate </w:t>
      </w:r>
      <w:r w:rsidRPr="00055A4D">
        <w:rPr>
          <w:rFonts w:ascii="Century Schoolbook" w:hAnsi="Century Schoolbook"/>
          <w:sz w:val="24"/>
          <w:szCs w:val="24"/>
        </w:rPr>
        <w:lastRenderedPageBreak/>
        <w:t xml:space="preserve">significantly greater co-activation with the seed region of the same color than other lateral frontal regions in the fronto-parietal network. Images are presented using neurological convention and </w:t>
      </w:r>
      <w:r w:rsidR="009252D2">
        <w:rPr>
          <w:rFonts w:ascii="Century Schoolbook" w:hAnsi="Century Schoolbook"/>
          <w:sz w:val="24"/>
          <w:szCs w:val="24"/>
        </w:rPr>
        <w:t>are</w:t>
      </w:r>
      <w:r w:rsidRPr="00055A4D">
        <w:rPr>
          <w:rFonts w:ascii="Century Schoolbook" w:hAnsi="Century Schoolbook"/>
          <w:sz w:val="24"/>
          <w:szCs w:val="24"/>
        </w:rPr>
        <w:t xml:space="preserve"> corrected using </w:t>
      </w:r>
      <w:r w:rsidR="009252D2">
        <w:rPr>
          <w:rFonts w:ascii="Century Schoolbook" w:hAnsi="Century Schoolbook"/>
          <w:sz w:val="24"/>
          <w:szCs w:val="24"/>
        </w:rPr>
        <w:t>f</w:t>
      </w:r>
      <w:r w:rsidRPr="00055A4D">
        <w:rPr>
          <w:rFonts w:ascii="Century Schoolbook" w:hAnsi="Century Schoolbook"/>
          <w:sz w:val="24"/>
          <w:szCs w:val="24"/>
        </w:rPr>
        <w:t>alse</w:t>
      </w:r>
      <w:r w:rsidR="00592F70">
        <w:rPr>
          <w:rFonts w:ascii="Century Schoolbook" w:hAnsi="Century Schoolbook"/>
          <w:sz w:val="24"/>
          <w:szCs w:val="24"/>
        </w:rPr>
        <w:t xml:space="preserve"> discovery rate </w:t>
      </w:r>
      <w:r w:rsidR="009252D2">
        <w:rPr>
          <w:rFonts w:ascii="Century Schoolbook" w:hAnsi="Century Schoolbook"/>
          <w:sz w:val="24"/>
          <w:szCs w:val="24"/>
        </w:rPr>
        <w:t>(</w:t>
      </w:r>
      <w:r w:rsidR="00592F70">
        <w:rPr>
          <w:rFonts w:ascii="Century Schoolbook" w:hAnsi="Century Schoolbook"/>
          <w:sz w:val="24"/>
          <w:szCs w:val="24"/>
        </w:rPr>
        <w:t>q = 0.01</w:t>
      </w:r>
      <w:r w:rsidR="009252D2">
        <w:rPr>
          <w:rFonts w:ascii="Century Schoolbook" w:hAnsi="Century Schoolbook"/>
          <w:sz w:val="24"/>
          <w:szCs w:val="24"/>
        </w:rPr>
        <w:t>)</w:t>
      </w:r>
      <w:r w:rsidR="00592F70">
        <w:rPr>
          <w:rFonts w:ascii="Century Schoolbook" w:hAnsi="Century Schoolbook"/>
          <w:sz w:val="24"/>
          <w:szCs w:val="24"/>
        </w:rPr>
        <w:t xml:space="preserve">. </w:t>
      </w:r>
    </w:p>
    <w:p w14:paraId="3ABE7F03" w14:textId="0C74C117" w:rsidR="00137F8D" w:rsidRPr="00321B0C" w:rsidRDefault="2CB9C50C" w:rsidP="00C15B87">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del w:id="88" w:author="Alejandro De La Vega" w:date="2016-09-30T15:02:00Z">
        <w:r w:rsidRPr="2CB9C50C" w:rsidDel="000300B3">
          <w:rPr>
            <w:rFonts w:ascii="Century Schoolbook" w:eastAsia="Century Schoolbook" w:hAnsi="Century Schoolbook" w:cs="Century Schoolbook"/>
            <w:sz w:val="24"/>
            <w:szCs w:val="24"/>
          </w:rPr>
          <w:delText>Next, to</w:delText>
        </w:r>
      </w:del>
      <w:ins w:id="89" w:author="Alejandro De La Vega" w:date="2016-09-30T15:02:00Z">
        <w:r w:rsidR="000300B3">
          <w:rPr>
            <w:rFonts w:ascii="Century Schoolbook" w:eastAsia="Century Schoolbook" w:hAnsi="Century Schoolbook" w:cs="Century Schoolbook"/>
            <w:sz w:val="24"/>
            <w:szCs w:val="24"/>
          </w:rPr>
          <w:t>To</w:t>
        </w:r>
      </w:ins>
      <w:r w:rsidRPr="2CB9C50C">
        <w:rPr>
          <w:rFonts w:ascii="Century Schoolbook" w:eastAsia="Century Schoolbook" w:hAnsi="Century Schoolbook" w:cs="Century Schoolbook"/>
          <w:sz w:val="24"/>
          <w:szCs w:val="24"/>
        </w:rPr>
        <w:t xml:space="preserve"> better understand functional differences between these regions</w:t>
      </w:r>
      <w:ins w:id="90" w:author="Alejandro De La Vega" w:date="2016-09-30T15:01:00Z">
        <w:r w:rsidR="000300B3">
          <w:rPr>
            <w:rFonts w:ascii="Century Schoolbook" w:eastAsia="Century Schoolbook" w:hAnsi="Century Schoolbook" w:cs="Century Schoolbook"/>
            <w:sz w:val="24"/>
            <w:szCs w:val="24"/>
          </w:rPr>
          <w:t>,</w:t>
        </w:r>
      </w:ins>
      <w:ins w:id="91" w:author="Alejandro De La Vega" w:date="2016-09-30T15:02:00Z">
        <w:r w:rsidR="000300B3">
          <w:rPr>
            <w:rFonts w:ascii="Century Schoolbook" w:eastAsia="Century Schoolbook" w:hAnsi="Century Schoolbook" w:cs="Century Schoolbook"/>
            <w:sz w:val="24"/>
            <w:szCs w:val="24"/>
          </w:rPr>
          <w:t xml:space="preserve"> w</w:t>
        </w:r>
        <w:r w:rsidR="000300B3" w:rsidRPr="2CB9C50C">
          <w:rPr>
            <w:rFonts w:ascii="Century Schoolbook" w:eastAsia="Century Schoolbook" w:hAnsi="Century Schoolbook" w:cs="Century Schoolbook"/>
            <w:sz w:val="24"/>
            <w:szCs w:val="24"/>
          </w:rPr>
          <w:t xml:space="preserve">e </w:t>
        </w:r>
      </w:ins>
      <w:del w:id="92" w:author="Alejandro De La Vega" w:date="2016-09-30T15:02:00Z">
        <w:r w:rsidRPr="2CB9C50C" w:rsidDel="000300B3">
          <w:rPr>
            <w:rFonts w:ascii="Century Schoolbook" w:eastAsia="Century Schoolbook" w:hAnsi="Century Schoolbook" w:cs="Century Schoolbook"/>
            <w:sz w:val="24"/>
            <w:szCs w:val="24"/>
          </w:rPr>
          <w:delText xml:space="preserve"> (Figure 3, right)</w:delText>
        </w:r>
      </w:del>
      <w:del w:id="93" w:author="Alejandro De La Vega" w:date="2016-09-30T15:04:00Z">
        <w:r w:rsidRPr="2CB9C50C" w:rsidDel="000300B3">
          <w:rPr>
            <w:rFonts w:ascii="Century Schoolbook" w:eastAsia="Century Schoolbook" w:hAnsi="Century Schoolbook" w:cs="Century Schoolbook"/>
            <w:sz w:val="24"/>
            <w:szCs w:val="24"/>
          </w:rPr>
          <w:delText>.</w:delText>
        </w:r>
      </w:del>
      <w:del w:id="94" w:author="Alejandro De La Vega" w:date="2016-09-30T15:02:00Z">
        <w:r w:rsidRPr="2CB9C50C" w:rsidDel="000300B3">
          <w:rPr>
            <w:rFonts w:ascii="Century Schoolbook" w:eastAsia="Century Schoolbook" w:hAnsi="Century Schoolbook" w:cs="Century Schoolbook"/>
            <w:sz w:val="24"/>
            <w:szCs w:val="24"/>
          </w:rPr>
          <w:delText xml:space="preserve"> We directly contrasted the co-activation of each cluster and the rest of LFC</w:delText>
        </w:r>
      </w:del>
      <w:del w:id="95" w:author="Alejandro De La Vega" w:date="2016-09-30T15:04:00Z">
        <w:r w:rsidRPr="2CB9C50C" w:rsidDel="000300B3">
          <w:rPr>
            <w:rFonts w:ascii="Century Schoolbook" w:eastAsia="Century Schoolbook" w:hAnsi="Century Schoolbook" w:cs="Century Schoolbook"/>
            <w:sz w:val="24"/>
            <w:szCs w:val="24"/>
          </w:rPr>
          <w:delText xml:space="preserve">– i.e., we sought to identify voxels across the brain that </w:delText>
        </w:r>
      </w:del>
      <w:del w:id="96" w:author="Alejandro De La Vega" w:date="2016-09-30T15:08:00Z">
        <w:r w:rsidRPr="2CB9C50C" w:rsidDel="00C15B87">
          <w:rPr>
            <w:rFonts w:ascii="Century Schoolbook" w:eastAsia="Century Schoolbook" w:hAnsi="Century Schoolbook" w:cs="Century Schoolbook"/>
            <w:sz w:val="24"/>
            <w:szCs w:val="24"/>
          </w:rPr>
          <w:delText>co-</w:delText>
        </w:r>
      </w:del>
      <w:del w:id="97" w:author="Alejandro De La Vega" w:date="2016-09-30T15:04:00Z">
        <w:r w:rsidRPr="2CB9C50C" w:rsidDel="000300B3">
          <w:rPr>
            <w:rFonts w:ascii="Century Schoolbook" w:eastAsia="Century Schoolbook" w:hAnsi="Century Schoolbook" w:cs="Century Schoolbook"/>
            <w:sz w:val="24"/>
            <w:szCs w:val="24"/>
          </w:rPr>
          <w:delText>activated to a stronger degree with each cluster than the rest of LFC</w:delText>
        </w:r>
      </w:del>
      <w:ins w:id="98" w:author="Alejandro De La Vega" w:date="2016-09-30T15:05:00Z">
        <w:r w:rsidR="000300B3" w:rsidRPr="2CB9C50C">
          <w:rPr>
            <w:rFonts w:ascii="Century Schoolbook" w:eastAsia="Century Schoolbook" w:hAnsi="Century Schoolbook" w:cs="Century Schoolbook"/>
            <w:sz w:val="24"/>
            <w:szCs w:val="24"/>
          </w:rPr>
          <w:t xml:space="preserve">directly </w:t>
        </w:r>
      </w:ins>
      <w:ins w:id="99" w:author="Alejandro De La Vega" w:date="2016-09-30T15:08:00Z">
        <w:r w:rsidR="00C15B87">
          <w:rPr>
            <w:rFonts w:ascii="Century Schoolbook" w:eastAsia="Century Schoolbook" w:hAnsi="Century Schoolbook" w:cs="Century Schoolbook"/>
            <w:sz w:val="24"/>
            <w:szCs w:val="24"/>
          </w:rPr>
          <w:t>contrasted</w:t>
        </w:r>
      </w:ins>
      <w:ins w:id="100" w:author="Alejandro De La Vega" w:date="2016-09-30T15:05:00Z">
        <w:r w:rsidR="000300B3" w:rsidRPr="2CB9C50C">
          <w:rPr>
            <w:rFonts w:ascii="Century Schoolbook" w:eastAsia="Century Schoolbook" w:hAnsi="Century Schoolbook" w:cs="Century Schoolbook"/>
            <w:sz w:val="24"/>
            <w:szCs w:val="24"/>
          </w:rPr>
          <w:t xml:space="preserve"> the co-activation of each cluster</w:t>
        </w:r>
        <w:r w:rsidR="000300B3">
          <w:rPr>
            <w:rFonts w:ascii="Century Schoolbook" w:eastAsia="Century Schoolbook" w:hAnsi="Century Schoolbook" w:cs="Century Schoolbook"/>
            <w:sz w:val="24"/>
            <w:szCs w:val="24"/>
          </w:rPr>
          <w:t xml:space="preserve"> to </w:t>
        </w:r>
      </w:ins>
      <w:ins w:id="101" w:author="Alejandro De La Vega" w:date="2016-09-30T15:08:00Z">
        <w:r w:rsidR="00C15B87">
          <w:rPr>
            <w:rFonts w:ascii="Century Schoolbook" w:eastAsia="Century Schoolbook" w:hAnsi="Century Schoolbook" w:cs="Century Schoolbook"/>
            <w:sz w:val="24"/>
            <w:szCs w:val="24"/>
          </w:rPr>
          <w:t xml:space="preserve">that of LFC as whole in order to identify voxels across the brain that differentially </w:t>
        </w:r>
        <w:r w:rsidR="00C15B87" w:rsidRPr="2CB9C50C">
          <w:rPr>
            <w:rFonts w:ascii="Century Schoolbook" w:eastAsia="Century Schoolbook" w:hAnsi="Century Schoolbook" w:cs="Century Schoolbook"/>
            <w:sz w:val="24"/>
            <w:szCs w:val="24"/>
          </w:rPr>
          <w:t>co-</w:t>
        </w:r>
        <w:r w:rsidR="00C15B87">
          <w:rPr>
            <w:rFonts w:ascii="Century Schoolbook" w:eastAsia="Century Schoolbook" w:hAnsi="Century Schoolbook" w:cs="Century Schoolbook"/>
            <w:sz w:val="24"/>
            <w:szCs w:val="24"/>
          </w:rPr>
          <w:t xml:space="preserve">activated with each </w:t>
        </w:r>
      </w:ins>
      <w:ins w:id="102" w:author="Alejandro De La Vega" w:date="2016-09-30T15:09:00Z">
        <w:r w:rsidR="00C15B87">
          <w:rPr>
            <w:rFonts w:ascii="Century Schoolbook" w:eastAsia="Century Schoolbook" w:hAnsi="Century Schoolbook" w:cs="Century Schoolbook"/>
            <w:sz w:val="24"/>
            <w:szCs w:val="24"/>
          </w:rPr>
          <w:t xml:space="preserve">cluster. </w:t>
        </w:r>
      </w:ins>
      <w:del w:id="103" w:author="Alejandro De La Vega" w:date="2016-09-30T15:05:00Z">
        <w:r w:rsidRPr="2CB9C50C" w:rsidDel="000300B3">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w:t>
      </w:r>
      <w:ins w:id="104" w:author="Alejandro De La Vega" w:date="2016-09-30T15:06:00Z">
        <w:r w:rsidR="000300B3">
          <w:rPr>
            <w:rFonts w:ascii="Century Schoolbook" w:eastAsia="Century Schoolbook" w:hAnsi="Century Schoolbook" w:cs="Century Schoolbook"/>
            <w:sz w:val="24"/>
            <w:szCs w:val="24"/>
          </w:rPr>
          <w:t xml:space="preserve">Strikingly, </w:t>
        </w:r>
      </w:ins>
      <w:ins w:id="105" w:author="Alejandro De La Vega" w:date="2016-09-30T15:11:00Z">
        <w:r w:rsidR="00B65962">
          <w:rPr>
            <w:rFonts w:ascii="Century Schoolbook" w:eastAsia="Century Schoolbook" w:hAnsi="Century Schoolbook" w:cs="Century Schoolbook"/>
            <w:sz w:val="24"/>
            <w:szCs w:val="24"/>
          </w:rPr>
          <w:t xml:space="preserve">we observed </w:t>
        </w:r>
      </w:ins>
      <w:ins w:id="106" w:author="Alejandro De La Vega" w:date="2016-09-30T15:16:00Z">
        <w:r w:rsidR="007A2617">
          <w:rPr>
            <w:rFonts w:ascii="Century Schoolbook" w:eastAsia="Century Schoolbook" w:hAnsi="Century Schoolbook" w:cs="Century Schoolbook"/>
            <w:sz w:val="24"/>
            <w:szCs w:val="24"/>
          </w:rPr>
          <w:t xml:space="preserve">that </w:t>
        </w:r>
      </w:ins>
      <w:ins w:id="107" w:author="Alejandro De La Vega" w:date="2016-09-30T15:11:00Z">
        <w:r w:rsidR="00B65962">
          <w:rPr>
            <w:rFonts w:ascii="Century Schoolbook" w:eastAsia="Century Schoolbook" w:hAnsi="Century Schoolbook" w:cs="Century Schoolbook"/>
            <w:sz w:val="24"/>
            <w:szCs w:val="24"/>
          </w:rPr>
          <w:t xml:space="preserve">the </w:t>
        </w:r>
      </w:ins>
      <w:ins w:id="108" w:author="Alejandro De La Vega" w:date="2016-09-30T15:09:00Z">
        <w:r w:rsidR="00C15B87">
          <w:rPr>
            <w:rFonts w:ascii="Century Schoolbook" w:eastAsia="Century Schoolbook" w:hAnsi="Century Schoolbook" w:cs="Century Schoolbook"/>
            <w:sz w:val="24"/>
            <w:szCs w:val="24"/>
          </w:rPr>
          <w:t>vast</w:t>
        </w:r>
        <w:r w:rsidR="00B65962">
          <w:rPr>
            <w:rFonts w:ascii="Century Schoolbook" w:eastAsia="Century Schoolbook" w:hAnsi="Century Schoolbook" w:cs="Century Schoolbook"/>
            <w:sz w:val="24"/>
            <w:szCs w:val="24"/>
          </w:rPr>
          <w:t xml:space="preserve"> majority of </w:t>
        </w:r>
      </w:ins>
      <w:ins w:id="109" w:author="Alejandro De La Vega" w:date="2016-09-30T15:11:00Z">
        <w:r w:rsidR="00B65962">
          <w:rPr>
            <w:rFonts w:ascii="Century Schoolbook" w:eastAsia="Century Schoolbook" w:hAnsi="Century Schoolbook" w:cs="Century Schoolbook"/>
            <w:sz w:val="24"/>
            <w:szCs w:val="24"/>
          </w:rPr>
          <w:t>differential co-activation</w:t>
        </w:r>
      </w:ins>
      <w:ins w:id="110" w:author="Alejandro De La Vega" w:date="2016-09-30T15:09:00Z">
        <w:r w:rsidR="00C15B87">
          <w:rPr>
            <w:rFonts w:ascii="Century Schoolbook" w:eastAsia="Century Schoolbook" w:hAnsi="Century Schoolbook" w:cs="Century Schoolbook"/>
            <w:sz w:val="24"/>
            <w:szCs w:val="24"/>
          </w:rPr>
          <w:t xml:space="preserve"> </w:t>
        </w:r>
      </w:ins>
      <w:ins w:id="111" w:author="Alejandro De La Vega" w:date="2016-09-30T15:16:00Z">
        <w:r w:rsidR="007A2617">
          <w:rPr>
            <w:rFonts w:ascii="Century Schoolbook" w:eastAsia="Century Schoolbook" w:hAnsi="Century Schoolbook" w:cs="Century Schoolbook"/>
            <w:sz w:val="24"/>
            <w:szCs w:val="24"/>
          </w:rPr>
          <w:t xml:space="preserve">occurred </w:t>
        </w:r>
      </w:ins>
      <w:del w:id="112" w:author="Alejandro De La Vega" w:date="2016-09-30T15:06:00Z">
        <w:r w:rsidRPr="2CB9C50C" w:rsidDel="000300B3">
          <w:rPr>
            <w:rFonts w:ascii="Century Schoolbook" w:eastAsia="Century Schoolbook" w:hAnsi="Century Schoolbook" w:cs="Century Schoolbook"/>
            <w:sz w:val="24"/>
            <w:szCs w:val="24"/>
          </w:rPr>
          <w:delText>We observed a striking pattern such that</w:delText>
        </w:r>
      </w:del>
      <w:ins w:id="113" w:author="Alejandro De La Vega" w:date="2016-09-30T15:05:00Z">
        <w:r w:rsidR="000300B3">
          <w:rPr>
            <w:rFonts w:ascii="Century Schoolbook" w:eastAsia="Century Schoolbook" w:hAnsi="Century Schoolbook" w:cs="Century Schoolbook"/>
            <w:sz w:val="24"/>
            <w:szCs w:val="24"/>
          </w:rPr>
          <w:t>within</w:t>
        </w:r>
      </w:ins>
      <w:del w:id="114" w:author="Alejandro De La Vega" w:date="2016-09-30T15:05:00Z">
        <w:r w:rsidRPr="2CB9C50C" w:rsidDel="000300B3">
          <w:rPr>
            <w:rFonts w:ascii="Century Schoolbook" w:eastAsia="Century Schoolbook" w:hAnsi="Century Schoolbook" w:cs="Century Schoolbook"/>
            <w:sz w:val="24"/>
            <w:szCs w:val="24"/>
          </w:rPr>
          <w:delText xml:space="preserve"> each distinct LFC fronto-parietal cluster co-activated with distinct sub-portions of</w:delText>
        </w:r>
      </w:del>
      <w:r w:rsidRPr="2CB9C50C">
        <w:rPr>
          <w:rFonts w:ascii="Century Schoolbook" w:eastAsia="Century Schoolbook" w:hAnsi="Century Schoolbook" w:cs="Century Schoolbook"/>
          <w:sz w:val="24"/>
          <w:szCs w:val="24"/>
        </w:rPr>
        <w:t xml:space="preserve"> other </w:t>
      </w:r>
      <w:del w:id="115" w:author="Alejandro De La Vega" w:date="2016-09-30T15:06:00Z">
        <w:r w:rsidRPr="2CB9C50C" w:rsidDel="000300B3">
          <w:rPr>
            <w:rFonts w:ascii="Century Schoolbook" w:eastAsia="Century Schoolbook" w:hAnsi="Century Schoolbook" w:cs="Century Schoolbook"/>
            <w:sz w:val="24"/>
            <w:szCs w:val="24"/>
          </w:rPr>
          <w:delText>corticial</w:delText>
        </w:r>
      </w:del>
      <w:ins w:id="116" w:author="Alejandro De La Vega" w:date="2016-09-30T15:06:00Z">
        <w:r w:rsidR="000300B3" w:rsidRPr="2CB9C50C">
          <w:rPr>
            <w:rFonts w:ascii="Century Schoolbook" w:eastAsia="Century Schoolbook" w:hAnsi="Century Schoolbook" w:cs="Century Schoolbook"/>
            <w:sz w:val="24"/>
            <w:szCs w:val="24"/>
          </w:rPr>
          <w:t>cortical</w:t>
        </w:r>
      </w:ins>
      <w:r w:rsidRPr="2CB9C50C">
        <w:rPr>
          <w:rFonts w:ascii="Century Schoolbook" w:eastAsia="Century Schoolbook" w:hAnsi="Century Schoolbook" w:cs="Century Schoolbook"/>
          <w:sz w:val="24"/>
          <w:szCs w:val="24"/>
        </w:rPr>
        <w:t xml:space="preserve"> association </w:t>
      </w:r>
      <w:del w:id="117" w:author="Alejandro De La Vega" w:date="2016-09-30T15:06:00Z">
        <w:r w:rsidRPr="2CB9C50C" w:rsidDel="000300B3">
          <w:rPr>
            <w:rFonts w:ascii="Century Schoolbook" w:eastAsia="Century Schoolbook" w:hAnsi="Century Schoolbook" w:cs="Century Schoolbook"/>
            <w:sz w:val="24"/>
            <w:szCs w:val="24"/>
          </w:rPr>
          <w:delText>cotex</w:delText>
        </w:r>
      </w:del>
      <w:ins w:id="118" w:author="Alejandro De La Vega" w:date="2016-09-30T15:06:00Z">
        <w:r w:rsidR="000300B3" w:rsidRPr="2CB9C50C">
          <w:rPr>
            <w:rFonts w:ascii="Century Schoolbook" w:eastAsia="Century Schoolbook" w:hAnsi="Century Schoolbook" w:cs="Century Schoolbook"/>
            <w:sz w:val="24"/>
            <w:szCs w:val="24"/>
          </w:rPr>
          <w:t>cortex</w:t>
        </w:r>
      </w:ins>
      <w:r w:rsidRPr="2CB9C50C">
        <w:rPr>
          <w:rFonts w:ascii="Century Schoolbook" w:eastAsia="Century Schoolbook" w:hAnsi="Century Schoolbook" w:cs="Century Schoolbook"/>
          <w:sz w:val="24"/>
          <w:szCs w:val="24"/>
        </w:rPr>
        <w:t xml:space="preserve"> </w:t>
      </w:r>
      <w:del w:id="119" w:author="Alejandro De La Vega" w:date="2016-09-30T15:07:00Z">
        <w:r w:rsidRPr="2CB9C50C" w:rsidDel="000300B3">
          <w:rPr>
            <w:rFonts w:ascii="Century Schoolbook" w:eastAsia="Century Schoolbook" w:hAnsi="Century Schoolbook" w:cs="Century Schoolbook"/>
            <w:sz w:val="24"/>
            <w:szCs w:val="24"/>
          </w:rPr>
          <w:delText xml:space="preserve">areas </w:delText>
        </w:r>
      </w:del>
      <w:ins w:id="120" w:author="Alejandro De La Vega" w:date="2016-09-30T15:07:00Z">
        <w:r w:rsidR="000300B3" w:rsidRPr="2CB9C50C">
          <w:rPr>
            <w:rFonts w:ascii="Century Schoolbook" w:eastAsia="Century Schoolbook" w:hAnsi="Century Schoolbook" w:cs="Century Schoolbook"/>
            <w:sz w:val="24"/>
            <w:szCs w:val="24"/>
          </w:rPr>
          <w:t>areas</w:t>
        </w:r>
        <w:r w:rsidR="000300B3">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such as lateral parietal cortex (LPC), pre-SMA and MCC, and the insula.  Across LPC, each LFC cluster co-activated most strongly with distinct areas across a gradient extending from tempo-parietal junction (TPJ) to the lateral parieto-occipital sulcus. For example, clusters ‘9/46c’ and all fronto-polar clusters showed greater co-activation with parietal cortex ventral to the intraparietal sulcus. In contrast, area ‘6/8’ and all four ‘mid’ LPFC clusters showed greater co-activation within and dorsal to the intraparietal sulcus.  </w:t>
      </w:r>
    </w:p>
    <w:p w14:paraId="75C002EC" w14:textId="3A2ACAC4" w:rsidR="005F3DB1" w:rsidRPr="00055A4D" w:rsidRDefault="005F3DB1" w:rsidP="003C03B6">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Similarly</w:t>
      </w:r>
      <w:ins w:id="121" w:author="Alejandro De La Vega" w:date="2016-09-30T15:19:00Z">
        <w:r w:rsidR="00F24233">
          <w:rPr>
            <w:rFonts w:ascii="Century Schoolbook" w:eastAsia="Century Schoolbook" w:hAnsi="Century Schoolbook" w:cs="Century Schoolbook"/>
            <w:sz w:val="24"/>
            <w:szCs w:val="24"/>
          </w:rPr>
          <w:t xml:space="preserve"> in medial PFC</w:t>
        </w:r>
      </w:ins>
      <w:ins w:id="122" w:author="Alejandro De La Vega" w:date="2016-09-30T15:17:00Z">
        <w:r w:rsidR="00E376F9">
          <w:rPr>
            <w:rFonts w:ascii="Century Schoolbook" w:eastAsia="Century Schoolbook" w:hAnsi="Century Schoolbook" w:cs="Century Schoolbook"/>
            <w:sz w:val="24"/>
            <w:szCs w:val="24"/>
          </w:rPr>
          <w:t xml:space="preserve">, </w:t>
        </w:r>
      </w:ins>
      <w:ins w:id="123" w:author="Alejandro De La Vega" w:date="2016-09-30T15:19:00Z">
        <w:r w:rsidR="00F24233" w:rsidRPr="2CB9C50C">
          <w:rPr>
            <w:rFonts w:ascii="Century Schoolbook" w:eastAsia="Century Schoolbook" w:hAnsi="Century Schoolbook" w:cs="Century Schoolbook"/>
            <w:sz w:val="24"/>
            <w:szCs w:val="24"/>
          </w:rPr>
          <w:t>all clusters except right IFG and ‘9/46dr’</w:t>
        </w:r>
        <w:r w:rsidR="00F24233">
          <w:rPr>
            <w:rFonts w:ascii="Century Schoolbook" w:eastAsia="Century Schoolbook" w:hAnsi="Century Schoolbook" w:cs="Century Schoolbook"/>
            <w:sz w:val="24"/>
            <w:szCs w:val="24"/>
          </w:rPr>
          <w:t xml:space="preserve"> co-activated most strongly with </w:t>
        </w:r>
      </w:ins>
      <w:ins w:id="124" w:author="Alejandro De La Vega" w:date="2016-09-30T15:18:00Z">
        <w:r w:rsidR="00E376F9">
          <w:rPr>
            <w:rFonts w:ascii="Century Schoolbook" w:eastAsia="Century Schoolbook" w:hAnsi="Century Schoolbook" w:cs="Century Schoolbook"/>
            <w:sz w:val="24"/>
            <w:szCs w:val="24"/>
          </w:rPr>
          <w:t>slightly different</w:t>
        </w:r>
      </w:ins>
      <w:ins w:id="125" w:author="Alejandro De La Vega" w:date="2016-09-30T15:17:00Z">
        <w:r w:rsidR="00E376F9">
          <w:rPr>
            <w:rFonts w:ascii="Century Schoolbook" w:eastAsia="Century Schoolbook" w:hAnsi="Century Schoolbook" w:cs="Century Schoolbook"/>
            <w:sz w:val="24"/>
            <w:szCs w:val="24"/>
          </w:rPr>
          <w:t xml:space="preserve"> portions of pre-SMA and </w:t>
        </w:r>
      </w:ins>
      <w:ins w:id="126" w:author="Alejandro De La Vega" w:date="2016-09-30T15:19:00Z">
        <w:r w:rsidR="00F24233">
          <w:rPr>
            <w:rFonts w:ascii="Century Schoolbook" w:eastAsia="Century Schoolbook" w:hAnsi="Century Schoolbook" w:cs="Century Schoolbook"/>
            <w:sz w:val="24"/>
            <w:szCs w:val="24"/>
          </w:rPr>
          <w:t>MCC.</w:t>
        </w:r>
      </w:ins>
      <w:del w:id="127" w:author="Alejandro De La Vega" w:date="2016-09-30T15:18:00Z">
        <w:r w:rsidRPr="2CB9C50C" w:rsidDel="00E376F9">
          <w:rPr>
            <w:rFonts w:ascii="Century Schoolbook" w:eastAsia="Century Schoolbook" w:hAnsi="Century Schoolbook" w:cs="Century Schoolbook"/>
            <w:sz w:val="24"/>
            <w:szCs w:val="24"/>
          </w:rPr>
          <w:delText>,</w:delText>
        </w:r>
      </w:del>
      <w:del w:id="128" w:author="Alejandro De La Vega" w:date="2016-09-30T15:19:00Z">
        <w:r w:rsidRPr="2CB9C50C" w:rsidDel="00F24233">
          <w:rPr>
            <w:rFonts w:ascii="Century Schoolbook" w:eastAsia="Century Schoolbook" w:hAnsi="Century Schoolbook" w:cs="Century Schoolbook"/>
            <w:sz w:val="24"/>
            <w:szCs w:val="24"/>
          </w:rPr>
          <w:delText xml:space="preserve"> </w:delText>
        </w:r>
      </w:del>
      <w:ins w:id="129" w:author="Alejandro De La Vega" w:date="2016-09-30T15:18:00Z">
        <w:r w:rsidR="00E376F9">
          <w:rPr>
            <w:rFonts w:ascii="Century Schoolbook" w:eastAsia="Century Schoolbook" w:hAnsi="Century Schoolbook" w:cs="Century Schoolbook"/>
            <w:sz w:val="24"/>
            <w:szCs w:val="24"/>
          </w:rPr>
          <w:t xml:space="preserve"> </w:t>
        </w:r>
      </w:ins>
      <w:del w:id="130" w:author="Alejandro De La Vega" w:date="2016-09-30T15:19:00Z">
        <w:r w:rsidRPr="2CB9C50C" w:rsidDel="00F24233">
          <w:rPr>
            <w:rFonts w:ascii="Century Schoolbook" w:eastAsia="Century Schoolbook" w:hAnsi="Century Schoolbook" w:cs="Century Schoolbook"/>
            <w:sz w:val="24"/>
            <w:szCs w:val="24"/>
          </w:rPr>
          <w:delText>all clusters except right IFG</w:delText>
        </w:r>
        <w:r w:rsidR="00137F8D" w:rsidRPr="2CB9C50C" w:rsidDel="00F24233">
          <w:rPr>
            <w:rFonts w:ascii="Century Schoolbook" w:eastAsia="Century Schoolbook" w:hAnsi="Century Schoolbook" w:cs="Century Schoolbook"/>
            <w:sz w:val="24"/>
            <w:szCs w:val="24"/>
          </w:rPr>
          <w:delText xml:space="preserve"> and ‘9/46dr’</w:delText>
        </w:r>
      </w:del>
      <w:del w:id="131" w:author="Alejandro De La Vega" w:date="2016-09-30T15:18:00Z">
        <w:r w:rsidRPr="2CB9C50C" w:rsidDel="00E376F9">
          <w:rPr>
            <w:rFonts w:ascii="Century Schoolbook" w:eastAsia="Century Schoolbook" w:hAnsi="Century Schoolbook" w:cs="Century Schoolbook"/>
            <w:sz w:val="24"/>
            <w:szCs w:val="24"/>
          </w:rPr>
          <w:delText xml:space="preserve"> </w:delText>
        </w:r>
        <w:r w:rsidR="00137F8D" w:rsidRPr="2CB9C50C" w:rsidDel="00E376F9">
          <w:rPr>
            <w:rFonts w:ascii="Century Schoolbook" w:eastAsia="Century Schoolbook" w:hAnsi="Century Schoolbook" w:cs="Century Schoolbook"/>
            <w:sz w:val="24"/>
            <w:szCs w:val="24"/>
          </w:rPr>
          <w:delText xml:space="preserve">showed distinct areas of maximal </w:delText>
        </w:r>
        <w:r w:rsidRPr="2CB9C50C" w:rsidDel="00E376F9">
          <w:rPr>
            <w:rFonts w:ascii="Century Schoolbook" w:eastAsia="Century Schoolbook" w:hAnsi="Century Schoolbook" w:cs="Century Schoolbook"/>
            <w:sz w:val="24"/>
            <w:szCs w:val="24"/>
          </w:rPr>
          <w:delText>co-</w:delText>
        </w:r>
        <w:r w:rsidR="00137F8D" w:rsidRPr="2CB9C50C" w:rsidDel="00E376F9">
          <w:rPr>
            <w:rFonts w:ascii="Century Schoolbook" w:eastAsia="Century Schoolbook" w:hAnsi="Century Schoolbook" w:cs="Century Schoolbook"/>
            <w:sz w:val="24"/>
            <w:szCs w:val="24"/>
          </w:rPr>
          <w:delText>activation across slightly different portions of</w:delText>
        </w:r>
        <w:r w:rsidRPr="2CB9C50C" w:rsidDel="00E376F9">
          <w:rPr>
            <w:rFonts w:ascii="Century Schoolbook" w:eastAsia="Century Schoolbook" w:hAnsi="Century Schoolbook" w:cs="Century Schoolbook"/>
            <w:sz w:val="24"/>
            <w:szCs w:val="24"/>
          </w:rPr>
          <w:delText xml:space="preserve"> pre-SMA and MCC. </w:delText>
        </w:r>
      </w:del>
      <w:r w:rsidRPr="2CB9C50C">
        <w:rPr>
          <w:rFonts w:ascii="Century Schoolbook" w:eastAsia="Century Schoolbook" w:hAnsi="Century Schoolbook" w:cs="Century Schoolbook"/>
          <w:sz w:val="24"/>
          <w:szCs w:val="24"/>
        </w:rPr>
        <w:t xml:space="preserve">Generally, more anterior clusters co-activated more strongly with more anterior portions of pre-SMA/MCC. For instance, ‘10d’ co-activated most strongly with </w:t>
      </w:r>
      <w:proofErr w:type="gramStart"/>
      <w:r w:rsidRPr="2CB9C50C">
        <w:rPr>
          <w:rFonts w:ascii="Century Schoolbook" w:eastAsia="Century Schoolbook" w:hAnsi="Century Schoolbook" w:cs="Century Schoolbook"/>
          <w:sz w:val="24"/>
          <w:szCs w:val="24"/>
        </w:rPr>
        <w:t>a</w:t>
      </w:r>
      <w:proofErr w:type="gramEnd"/>
      <w:r w:rsidRPr="2CB9C50C">
        <w:rPr>
          <w:rFonts w:ascii="Century Schoolbook" w:eastAsia="Century Schoolbook" w:hAnsi="Century Schoolbook" w:cs="Century Schoolbook"/>
          <w:sz w:val="24"/>
          <w:szCs w:val="24"/>
        </w:rPr>
        <w:t xml:space="preserve"> </w:t>
      </w:r>
      <w:r w:rsidR="00137F8D" w:rsidRPr="2CB9C50C">
        <w:rPr>
          <w:rFonts w:ascii="Century Schoolbook" w:eastAsia="Century Schoolbook" w:hAnsi="Century Schoolbook" w:cs="Century Schoolbook"/>
          <w:sz w:val="24"/>
          <w:szCs w:val="24"/>
        </w:rPr>
        <w:t xml:space="preserve">anterior </w:t>
      </w:r>
      <w:r w:rsidRPr="2CB9C50C">
        <w:rPr>
          <w:rFonts w:ascii="Century Schoolbook" w:eastAsia="Century Schoolbook" w:hAnsi="Century Schoolbook" w:cs="Century Schoolbook"/>
          <w:sz w:val="24"/>
          <w:szCs w:val="24"/>
        </w:rPr>
        <w:t xml:space="preserve">mid-cingulate cortex </w:t>
      </w:r>
      <w:r w:rsidR="00137F8D" w:rsidRPr="2CB9C50C">
        <w:rPr>
          <w:rFonts w:ascii="Century Schoolbook" w:eastAsia="Century Schoolbook" w:hAnsi="Century Schoolbook" w:cs="Century Schoolbook"/>
          <w:sz w:val="24"/>
          <w:szCs w:val="24"/>
        </w:rPr>
        <w:t>while</w:t>
      </w:r>
      <w:r w:rsidRPr="2CB9C50C">
        <w:rPr>
          <w:rFonts w:ascii="Century Schoolbook" w:eastAsia="Century Schoolbook" w:hAnsi="Century Schoolbook" w:cs="Century Schoolbook"/>
          <w:sz w:val="24"/>
          <w:szCs w:val="24"/>
        </w:rPr>
        <w:t xml:space="preserve"> ‘44 [R]’ co-activated </w:t>
      </w:r>
      <w:r w:rsidR="00137F8D" w:rsidRPr="2CB9C50C">
        <w:rPr>
          <w:rFonts w:ascii="Century Schoolbook" w:eastAsia="Century Schoolbook" w:hAnsi="Century Schoolbook" w:cs="Century Schoolbook"/>
          <w:sz w:val="24"/>
          <w:szCs w:val="24"/>
        </w:rPr>
        <w:t xml:space="preserve">most strongly </w:t>
      </w:r>
      <w:r w:rsidRPr="2CB9C50C">
        <w:rPr>
          <w:rFonts w:ascii="Century Schoolbook" w:eastAsia="Century Schoolbook" w:hAnsi="Century Schoolbook" w:cs="Century Schoolbook"/>
          <w:sz w:val="24"/>
          <w:szCs w:val="24"/>
        </w:rPr>
        <w:t>with</w:t>
      </w:r>
      <w:r w:rsidR="00137F8D" w:rsidRPr="2CB9C50C">
        <w:rPr>
          <w:rFonts w:ascii="Century Schoolbook" w:eastAsia="Century Schoolbook" w:hAnsi="Century Schoolbook" w:cs="Century Schoolbook"/>
          <w:sz w:val="24"/>
          <w:szCs w:val="24"/>
        </w:rPr>
        <w:t xml:space="preserve"> the</w:t>
      </w:r>
      <w:r w:rsidRPr="2CB9C50C">
        <w:rPr>
          <w:rFonts w:ascii="Century Schoolbook" w:eastAsia="Century Schoolbook" w:hAnsi="Century Schoolbook" w:cs="Century Schoolbook"/>
          <w:sz w:val="24"/>
          <w:szCs w:val="24"/>
        </w:rPr>
        <w:t xml:space="preserve"> </w:t>
      </w:r>
      <w:r w:rsidR="00E27D97" w:rsidRPr="2CB9C50C">
        <w:rPr>
          <w:rFonts w:ascii="Century Schoolbook" w:eastAsia="Century Schoolbook" w:hAnsi="Century Schoolbook" w:cs="Century Schoolbook"/>
          <w:sz w:val="24"/>
          <w:szCs w:val="24"/>
        </w:rPr>
        <w:t>SMA</w:t>
      </w:r>
      <w:r w:rsidRPr="2CB9C50C">
        <w:rPr>
          <w:rFonts w:ascii="Century Schoolbook" w:eastAsia="Century Schoolbook" w:hAnsi="Century Schoolbook" w:cs="Century Schoolbook"/>
          <w:sz w:val="24"/>
          <w:szCs w:val="24"/>
        </w:rPr>
        <w:t>.</w:t>
      </w:r>
      <w:r w:rsidR="003C03B6" w:rsidRPr="2CB9C50C">
        <w:rPr>
          <w:rFonts w:ascii="Century Schoolbook" w:eastAsia="Century Schoolbook" w:hAnsi="Century Schoolbook" w:cs="Century Schoolbook"/>
          <w:sz w:val="24"/>
          <w:szCs w:val="24"/>
        </w:rPr>
        <w:t xml:space="preserve"> </w:t>
      </w:r>
      <w:del w:id="132" w:author="Alejandro De La Vega" w:date="2016-09-30T15:19:00Z">
        <w:r w:rsidR="00137F8D" w:rsidRPr="2CB9C50C" w:rsidDel="00F24233">
          <w:rPr>
            <w:rFonts w:ascii="Century Schoolbook" w:eastAsia="Century Schoolbook" w:hAnsi="Century Schoolbook" w:cs="Century Schoolbook"/>
            <w:sz w:val="24"/>
            <w:szCs w:val="24"/>
          </w:rPr>
          <w:delText>Furthermore</w:delText>
        </w:r>
      </w:del>
      <w:ins w:id="133" w:author="Alejandro De La Vega" w:date="2016-09-30T15:20:00Z">
        <w:r w:rsidR="00F24233">
          <w:rPr>
            <w:rFonts w:ascii="Century Schoolbook" w:eastAsia="Century Schoolbook" w:hAnsi="Century Schoolbook" w:cs="Century Schoolbook"/>
            <w:sz w:val="24"/>
            <w:szCs w:val="24"/>
          </w:rPr>
          <w:t>Finally, in the insula,</w:t>
        </w:r>
      </w:ins>
      <w:del w:id="134" w:author="Alejandro De La Vega" w:date="2016-09-30T15:20:00Z">
        <w:r w:rsidR="00137F8D" w:rsidRPr="2CB9C50C" w:rsidDel="00F24233">
          <w:rPr>
            <w:rFonts w:ascii="Century Schoolbook" w:eastAsia="Century Schoolbook" w:hAnsi="Century Schoolbook" w:cs="Century Schoolbook"/>
            <w:sz w:val="24"/>
            <w:szCs w:val="24"/>
          </w:rPr>
          <w:delText>,</w:delText>
        </w:r>
      </w:del>
      <w:r w:rsidR="00137F8D" w:rsidRPr="2CB9C50C">
        <w:rPr>
          <w:rFonts w:ascii="Century Schoolbook" w:eastAsia="Century Schoolbook" w:hAnsi="Century Schoolbook" w:cs="Century Schoolbook"/>
          <w:sz w:val="24"/>
          <w:szCs w:val="24"/>
        </w:rPr>
        <w:t xml:space="preserve"> </w:t>
      </w:r>
      <w:ins w:id="135" w:author="Alejandro De La Vega" w:date="2016-09-30T15:19:00Z">
        <w:r w:rsidR="00F24233">
          <w:rPr>
            <w:rFonts w:ascii="Century Schoolbook" w:eastAsia="Century Schoolbook" w:hAnsi="Century Schoolbook" w:cs="Century Schoolbook"/>
            <w:sz w:val="24"/>
            <w:szCs w:val="24"/>
          </w:rPr>
          <w:t xml:space="preserve">several LFC sub-regions </w:t>
        </w:r>
      </w:ins>
      <w:del w:id="136" w:author="Alejandro De La Vega" w:date="2016-09-30T15:20:00Z">
        <w:r w:rsidRPr="2CB9C50C" w:rsidDel="00F24233">
          <w:rPr>
            <w:rFonts w:ascii="Century Schoolbook" w:eastAsia="Century Schoolbook" w:hAnsi="Century Schoolbook" w:cs="Century Schoolbook"/>
            <w:sz w:val="24"/>
            <w:szCs w:val="24"/>
          </w:rPr>
          <w:delText xml:space="preserve">we </w:delText>
        </w:r>
      </w:del>
      <w:ins w:id="137" w:author="Alejandro De La Vega" w:date="2016-09-30T15:20:00Z">
        <w:r w:rsidR="00F24233">
          <w:rPr>
            <w:rFonts w:ascii="Century Schoolbook" w:eastAsia="Century Schoolbook" w:hAnsi="Century Schoolbook" w:cs="Century Schoolbook"/>
            <w:sz w:val="24"/>
            <w:szCs w:val="24"/>
          </w:rPr>
          <w:t>exhibited differential co-activation with distinct sub-divisions of</w:t>
        </w:r>
      </w:ins>
      <w:del w:id="138" w:author="Alejandro De La Vega" w:date="2016-09-30T15:20:00Z">
        <w:r w:rsidRPr="2CB9C50C" w:rsidDel="00F24233">
          <w:rPr>
            <w:rFonts w:ascii="Century Schoolbook" w:eastAsia="Century Schoolbook" w:hAnsi="Century Schoolbook" w:cs="Century Schoolbook"/>
            <w:sz w:val="24"/>
            <w:szCs w:val="24"/>
          </w:rPr>
          <w:delText xml:space="preserve">observed </w:delText>
        </w:r>
        <w:r w:rsidR="00137F8D" w:rsidRPr="2CB9C50C" w:rsidDel="00F24233">
          <w:rPr>
            <w:rFonts w:ascii="Century Schoolbook" w:eastAsia="Century Schoolbook" w:hAnsi="Century Schoolbook" w:cs="Century Schoolbook"/>
            <w:sz w:val="24"/>
            <w:szCs w:val="24"/>
          </w:rPr>
          <w:delText>several co-activation differences between LFC regions and distinct portions of</w:delText>
        </w:r>
      </w:del>
      <w:r w:rsidR="00137F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the insula.</w:t>
      </w:r>
      <w:r w:rsidR="00137F8D" w:rsidRPr="2CB9C50C">
        <w:rPr>
          <w:rFonts w:ascii="Century Schoolbook" w:eastAsia="Century Schoolbook" w:hAnsi="Century Schoolbook" w:cs="Century Schoolbook"/>
          <w:sz w:val="24"/>
          <w:szCs w:val="24"/>
        </w:rPr>
        <w:t xml:space="preserve"> For example, cluster  ’44 [R]’ co-activated most strongly with the</w:t>
      </w:r>
      <w:r w:rsidRPr="2CB9C50C">
        <w:rPr>
          <w:rFonts w:ascii="Century Schoolbook" w:eastAsia="Century Schoolbook" w:hAnsi="Century Schoolbook" w:cs="Century Schoolbook"/>
          <w:sz w:val="24"/>
          <w:szCs w:val="24"/>
        </w:rPr>
        <w:t xml:space="preserve"> posterior insula (</w:t>
      </w:r>
      <w:ins w:id="139" w:author="Alejandro De La Vega" w:date="2016-09-30T15:16:00Z">
        <w:r w:rsidR="007A2617">
          <w:rPr>
            <w:rFonts w:ascii="Century Schoolbook" w:eastAsia="Century Schoolbook" w:hAnsi="Century Schoolbook" w:cs="Century Schoolbook"/>
            <w:sz w:val="24"/>
            <w:szCs w:val="24"/>
          </w:rPr>
          <w:t>P</w:t>
        </w:r>
        <w:r w:rsidR="007A2617" w:rsidRPr="2CB9C50C">
          <w:rPr>
            <w:rFonts w:ascii="Century Schoolbook" w:eastAsia="Century Schoolbook" w:hAnsi="Century Schoolbook" w:cs="Century Schoolbook"/>
            <w:sz w:val="24"/>
            <w:szCs w:val="24"/>
          </w:rPr>
          <w:t>I</w:t>
        </w:r>
      </w:ins>
      <w:r w:rsidRPr="2CB9C50C">
        <w:rPr>
          <w:rFonts w:ascii="Century Schoolbook" w:eastAsia="Century Schoolbook" w:hAnsi="Century Schoolbook" w:cs="Century Schoolbook"/>
          <w:sz w:val="24"/>
          <w:szCs w:val="24"/>
        </w:rPr>
        <w:t>)</w:t>
      </w:r>
      <w:ins w:id="140" w:author="Alejandro De La Vega" w:date="2016-09-30T15:20:00Z">
        <w:r w:rsidR="00F24233">
          <w:rPr>
            <w:rFonts w:ascii="Century Schoolbook" w:eastAsia="Century Schoolbook" w:hAnsi="Century Schoolbook" w:cs="Century Schoolbook"/>
            <w:sz w:val="24"/>
            <w:szCs w:val="24"/>
          </w:rPr>
          <w:t>–</w:t>
        </w:r>
      </w:ins>
      <w:del w:id="141" w:author="Alejandro De La Vega" w:date="2016-09-30T15:20:00Z">
        <w:r w:rsidRPr="2CB9C50C" w:rsidDel="00F24233">
          <w:rPr>
            <w:rFonts w:ascii="Century Schoolbook" w:eastAsia="Century Schoolbook" w:hAnsi="Century Schoolbook" w:cs="Century Schoolbook"/>
            <w:sz w:val="24"/>
            <w:szCs w:val="24"/>
          </w:rPr>
          <w:delText>,</w:delText>
        </w:r>
      </w:del>
      <w:r w:rsidRPr="2CB9C50C">
        <w:rPr>
          <w:rFonts w:ascii="Century Schoolbook" w:eastAsia="Century Schoolbook" w:hAnsi="Century Schoolbook" w:cs="Century Schoolbook"/>
          <w:sz w:val="24"/>
          <w:szCs w:val="24"/>
        </w:rPr>
        <w:t xml:space="preserve"> an important region for pain </w:t>
      </w:r>
      <w:r w:rsidRPr="2CB9C50C">
        <w:rPr>
          <w:rFonts w:ascii="Century Schoolbook" w:eastAsia="Century Schoolbook" w:hAnsi="Century Schoolbook" w:cs="Century Schoolbook"/>
          <w:sz w:val="24"/>
          <w:szCs w:val="24"/>
        </w:rPr>
        <w:lastRenderedPageBreak/>
        <w:t xml:space="preserve">and sensorimotor processing </w:t>
      </w:r>
      <w:r w:rsidRPr="2CB9C50C">
        <w:fldChar w:fldCharType="begin"/>
      </w:r>
      <w:r w:rsidR="000065FB">
        <w:rPr>
          <w:rFonts w:ascii="Century Schoolbook" w:hAnsi="Century Schoolbook"/>
          <w:sz w:val="24"/>
          <w:szCs w:val="24"/>
        </w:rPr>
        <w:instrText xml:space="preserve"> ADDIN PAPERS2_CITATIONS &lt;citation&gt;&lt;uuid&gt;6F809646-6254-476F-B783-A393D7B2AF0E&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23</w:t>
      </w:r>
      <w:r w:rsidRPr="2CB9C50C">
        <w:fldChar w:fldCharType="end"/>
      </w:r>
      <w:ins w:id="142" w:author="Alejandro De La Vega" w:date="2016-09-30T15:20:00Z">
        <w:r w:rsidR="00F24233">
          <w:rPr>
            <w:rFonts w:ascii="Century Schoolbook" w:eastAsia="Century Schoolbook" w:hAnsi="Century Schoolbook" w:cs="Century Schoolbook"/>
            <w:sz w:val="24"/>
            <w:szCs w:val="24"/>
          </w:rPr>
          <w:t>–</w:t>
        </w:r>
      </w:ins>
      <w:del w:id="143" w:author="Alejandro De La Vega" w:date="2016-09-30T15:20:00Z">
        <w:r w:rsidR="00137F8D" w:rsidRPr="2CB9C50C" w:rsidDel="00F24233">
          <w:rPr>
            <w:rFonts w:ascii="Century Schoolbook" w:eastAsia="Century Schoolbook" w:hAnsi="Century Schoolbook" w:cs="Century Schoolbook"/>
            <w:sz w:val="24"/>
            <w:szCs w:val="24"/>
          </w:rPr>
          <w:delText>,</w:delText>
        </w:r>
      </w:del>
      <w:r w:rsidR="00137F8D" w:rsidRPr="2CB9C50C">
        <w:rPr>
          <w:rFonts w:ascii="Century Schoolbook" w:eastAsia="Century Schoolbook" w:hAnsi="Century Schoolbook" w:cs="Century Schoolbook"/>
          <w:sz w:val="24"/>
          <w:szCs w:val="24"/>
        </w:rPr>
        <w:t xml:space="preserve"> </w:t>
      </w:r>
      <w:del w:id="144" w:author="Alejandro De La Vega" w:date="2016-09-30T15:20:00Z">
        <w:r w:rsidR="00137F8D" w:rsidRPr="2CB9C50C" w:rsidDel="00F24233">
          <w:rPr>
            <w:rFonts w:ascii="Century Schoolbook" w:eastAsia="Century Schoolbook" w:hAnsi="Century Schoolbook" w:cs="Century Schoolbook"/>
            <w:sz w:val="24"/>
            <w:szCs w:val="24"/>
          </w:rPr>
          <w:delText xml:space="preserve">while </w:delText>
        </w:r>
      </w:del>
      <w:ins w:id="145" w:author="Alejandro De La Vega" w:date="2016-09-30T15:20:00Z">
        <w:r w:rsidR="00F24233">
          <w:rPr>
            <w:rFonts w:ascii="Century Schoolbook" w:eastAsia="Century Schoolbook" w:hAnsi="Century Schoolbook" w:cs="Century Schoolbook"/>
            <w:sz w:val="24"/>
            <w:szCs w:val="24"/>
          </w:rPr>
          <w:t>whereas</w:t>
        </w:r>
        <w:r w:rsidR="00F24233" w:rsidRPr="2CB9C50C">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IFJ co-activated most strongly with the </w:t>
      </w:r>
      <w:proofErr w:type="spellStart"/>
      <w:r w:rsidRPr="2CB9C50C">
        <w:rPr>
          <w:rFonts w:ascii="Century Schoolbook" w:eastAsia="Century Schoolbook" w:hAnsi="Century Schoolbook" w:cs="Century Schoolbook"/>
          <w:sz w:val="24"/>
          <w:szCs w:val="24"/>
        </w:rPr>
        <w:t>dorsoanterior</w:t>
      </w:r>
      <w:proofErr w:type="spellEnd"/>
      <w:r w:rsidRPr="2CB9C50C">
        <w:rPr>
          <w:rFonts w:ascii="Century Schoolbook" w:eastAsia="Century Schoolbook" w:hAnsi="Century Schoolbook" w:cs="Century Schoolbook"/>
          <w:sz w:val="24"/>
          <w:szCs w:val="24"/>
        </w:rPr>
        <w:t xml:space="preserve"> insula, a sub-region implicated in goal-directed cognition. In contrast, areas 10d and 10v generally showed greater co-activation with </w:t>
      </w:r>
      <w:proofErr w:type="spellStart"/>
      <w:r w:rsidRPr="2CB9C50C">
        <w:rPr>
          <w:rFonts w:ascii="Century Schoolbook" w:eastAsia="Century Schoolbook" w:hAnsi="Century Schoolbook" w:cs="Century Schoolbook"/>
          <w:sz w:val="24"/>
          <w:szCs w:val="24"/>
        </w:rPr>
        <w:t>ventroanterior</w:t>
      </w:r>
      <w:proofErr w:type="spellEnd"/>
      <w:r w:rsidRPr="2CB9C50C">
        <w:rPr>
          <w:rFonts w:ascii="Century Schoolbook" w:eastAsia="Century Schoolbook" w:hAnsi="Century Schoolbook" w:cs="Century Schoolbook"/>
          <w:sz w:val="24"/>
          <w:szCs w:val="24"/>
        </w:rPr>
        <w:t xml:space="preserve"> insula, </w:t>
      </w:r>
      <w:r w:rsidR="00137F8D" w:rsidRPr="2CB9C50C">
        <w:rPr>
          <w:rFonts w:ascii="Century Schoolbook" w:eastAsia="Century Schoolbook" w:hAnsi="Century Schoolbook" w:cs="Century Schoolbook"/>
          <w:sz w:val="24"/>
          <w:szCs w:val="24"/>
        </w:rPr>
        <w:t>an area</w:t>
      </w:r>
      <w:r w:rsidRPr="2CB9C50C">
        <w:rPr>
          <w:rFonts w:ascii="Century Schoolbook" w:eastAsia="Century Schoolbook" w:hAnsi="Century Schoolbook" w:cs="Century Schoolbook"/>
          <w:sz w:val="24"/>
          <w:szCs w:val="24"/>
        </w:rPr>
        <w:t xml:space="preserve"> implicated in </w:t>
      </w:r>
      <w:r w:rsidR="003C03B6" w:rsidRPr="2CB9C50C">
        <w:rPr>
          <w:rFonts w:ascii="Century Schoolbook" w:eastAsia="Century Schoolbook" w:hAnsi="Century Schoolbook" w:cs="Century Schoolbook"/>
          <w:sz w:val="24"/>
          <w:szCs w:val="24"/>
        </w:rPr>
        <w:t xml:space="preserve">affect </w:t>
      </w:r>
      <w:r w:rsidR="003C03B6" w:rsidRPr="2CB9C50C">
        <w:fldChar w:fldCharType="begin"/>
      </w:r>
      <w:r w:rsidR="000065FB">
        <w:rPr>
          <w:rFonts w:ascii="Century Schoolbook" w:hAnsi="Century Schoolbook"/>
          <w:sz w:val="24"/>
          <w:szCs w:val="24"/>
        </w:rPr>
        <w:instrText xml:space="preserve"> ADDIN PAPERS2_CITATIONS &lt;citation&gt;&lt;uuid&gt;5D1D8E06-85D3-4A95-9F7F-0AD08744AF78&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7249704F-3442-400C-AEC2-C59A26EAD6F4&lt;/uuid&gt;&lt;subtype&gt;400&lt;/subtype&gt;&lt;endpage&gt;749&lt;/endpage&gt;&lt;type&gt;400&lt;/type&gt;&lt;url&gt;http://www.cercor.oxfordjournals.org/cgi/doi/10.1093/cercor/bhs065&lt;/url&gt;&lt;bundle&gt;&lt;publication&gt;&lt;publisher&gt;Oxford University Press&lt;/publisher&gt;&lt;title&gt;Cerebral Cortex&lt;/title&gt;&lt;type&gt;-100&lt;/type&gt;&lt;subtype&gt;-100&lt;/subtype&gt;&lt;uuid&gt;1794EEFC-0112-4B9A-99D2-F2AC6DEDAC7F&lt;/uuid&gt;&lt;/publication&gt;&lt;/bundle&gt;&lt;authors&gt;&lt;author&gt;&lt;firstName&gt;Luke&lt;/firstName&gt;&lt;middleNames&gt;J&lt;/middleNames&gt;&lt;lastName&gt;Chang&lt;/lastName&gt;&lt;/author&gt;&lt;author&gt;&lt;firstName&gt;Tal&lt;/firstName&gt;&lt;lastName&gt;Yarkoni&lt;/lastName&gt;&lt;/author&gt;&lt;author&gt;&lt;firstName&gt;Mel&lt;/firstName&gt;&lt;middleNames&gt;Win&lt;/middleNames&gt;&lt;lastName&gt;Khaw&lt;/lastName&gt;&lt;/author&gt;&lt;author&gt;&lt;firstName&gt;Alan&lt;/firstName&gt;&lt;middleNames&gt;G&lt;/middleNames&gt;&lt;lastName&gt;Sanfey&lt;/lastName&gt;&lt;/author&gt;&lt;/authors&gt;&lt;/publication&gt;&lt;/publications&gt;&lt;cites&gt;&lt;/cites&gt;&lt;/citation&gt;</w:instrText>
      </w:r>
      <w:r w:rsidR="003C03B6" w:rsidRPr="2CB9C50C">
        <w:rPr>
          <w:rFonts w:ascii="Century Schoolbook" w:hAnsi="Century Schoolbook"/>
          <w:sz w:val="24"/>
          <w:szCs w:val="24"/>
        </w:rPr>
        <w:fldChar w:fldCharType="separate"/>
      </w:r>
      <w:r w:rsidR="003C03B6" w:rsidRPr="2CB9C50C">
        <w:rPr>
          <w:rFonts w:ascii="Century Schoolbook,Cambria,ＭＳ 明" w:eastAsia="Century Schoolbook,Cambria,ＭＳ 明" w:hAnsi="Century Schoolbook,Cambria,ＭＳ 明" w:cs="Century Schoolbook,Cambria,ＭＳ 明"/>
          <w:i/>
          <w:iCs/>
          <w:sz w:val="24"/>
          <w:szCs w:val="24"/>
        </w:rPr>
        <w:t>{Chang:2013kx}</w:t>
      </w:r>
      <w:r w:rsidR="003C03B6" w:rsidRPr="2CB9C50C">
        <w:fldChar w:fldCharType="end"/>
      </w:r>
      <w:r w:rsidR="003C03B6"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p>
    <w:p w14:paraId="623CFB63" w14:textId="7679F0C3" w:rsidR="005F3DB1" w:rsidRPr="00055A4D" w:rsidRDefault="00F24233" w:rsidP="00AB2976">
      <w:pPr>
        <w:pStyle w:val="Normal1"/>
        <w:ind w:firstLine="720"/>
        <w:rPr>
          <w:rFonts w:ascii="Century Schoolbook" w:hAnsi="Century Schoolbook"/>
          <w:sz w:val="24"/>
          <w:szCs w:val="24"/>
        </w:rPr>
      </w:pPr>
      <w:ins w:id="146" w:author="Alejandro De La Vega" w:date="2016-09-30T15:28:00Z">
        <w:r>
          <w:rPr>
            <w:rFonts w:ascii="Century Schoolbook" w:eastAsia="Century Schoolbook" w:hAnsi="Century Schoolbook" w:cs="Century Schoolbook"/>
            <w:sz w:val="24"/>
            <w:szCs w:val="24"/>
          </w:rPr>
          <w:t>This observation</w:t>
        </w:r>
      </w:ins>
      <w:ins w:id="147" w:author="Alejandro De La Vega" w:date="2016-09-30T15:26:00Z">
        <w:r>
          <w:rPr>
            <w:rFonts w:ascii="Century Schoolbook" w:eastAsia="Century Schoolbook" w:hAnsi="Century Schoolbook" w:cs="Century Schoolbook"/>
            <w:sz w:val="24"/>
            <w:szCs w:val="24"/>
          </w:rPr>
          <w:t xml:space="preserve"> that the bulk of </w:t>
        </w:r>
      </w:ins>
      <w:ins w:id="148" w:author="Alejandro De La Vega" w:date="2016-09-30T15:27:00Z">
        <w:r>
          <w:rPr>
            <w:rFonts w:ascii="Century Schoolbook" w:eastAsia="Century Schoolbook" w:hAnsi="Century Schoolbook" w:cs="Century Schoolbook"/>
            <w:sz w:val="24"/>
            <w:szCs w:val="24"/>
          </w:rPr>
          <w:t>co-activation</w:t>
        </w:r>
      </w:ins>
      <w:ins w:id="149" w:author="Alejandro De La Vega" w:date="2016-09-30T15:25:00Z">
        <w:r>
          <w:rPr>
            <w:rFonts w:ascii="Century Schoolbook" w:eastAsia="Century Schoolbook" w:hAnsi="Century Schoolbook" w:cs="Century Schoolbook"/>
            <w:sz w:val="24"/>
            <w:szCs w:val="24"/>
          </w:rPr>
          <w:t xml:space="preserve"> differences between LFC </w:t>
        </w:r>
      </w:ins>
      <w:ins w:id="150" w:author="Alejandro De La Vega" w:date="2016-09-30T15:27:00Z">
        <w:r>
          <w:rPr>
            <w:rFonts w:ascii="Century Schoolbook" w:eastAsia="Century Schoolbook" w:hAnsi="Century Schoolbook" w:cs="Century Schoolbook"/>
            <w:sz w:val="24"/>
            <w:szCs w:val="24"/>
          </w:rPr>
          <w:t>sub-</w:t>
        </w:r>
      </w:ins>
      <w:ins w:id="151" w:author="Alejandro De La Vega" w:date="2016-09-30T15:25:00Z">
        <w:r>
          <w:rPr>
            <w:rFonts w:ascii="Century Schoolbook" w:eastAsia="Century Schoolbook" w:hAnsi="Century Schoolbook" w:cs="Century Schoolbook"/>
            <w:sz w:val="24"/>
            <w:szCs w:val="24"/>
          </w:rPr>
          <w:t xml:space="preserve">regions </w:t>
        </w:r>
      </w:ins>
      <w:ins w:id="152" w:author="Alejandro De La Vega" w:date="2016-09-30T15:27:00Z">
        <w:r>
          <w:rPr>
            <w:rFonts w:ascii="Century Schoolbook" w:eastAsia="Century Schoolbook" w:hAnsi="Century Schoolbook" w:cs="Century Schoolbook"/>
            <w:sz w:val="24"/>
            <w:szCs w:val="24"/>
          </w:rPr>
          <w:t>of the</w:t>
        </w:r>
      </w:ins>
      <w:ins w:id="153" w:author="Alejandro De La Vega" w:date="2016-09-30T15:25:00Z">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fronto</w:t>
        </w:r>
        <w:proofErr w:type="spellEnd"/>
        <w:r>
          <w:rPr>
            <w:rFonts w:ascii="Century Schoolbook" w:eastAsia="Century Schoolbook" w:hAnsi="Century Schoolbook" w:cs="Century Schoolbook"/>
            <w:sz w:val="24"/>
            <w:szCs w:val="24"/>
          </w:rPr>
          <w:t xml:space="preserve">-parietal network </w:t>
        </w:r>
      </w:ins>
      <w:ins w:id="154" w:author="Alejandro De La Vega" w:date="2016-09-30T15:26:00Z">
        <w:r>
          <w:rPr>
            <w:rFonts w:ascii="Century Schoolbook" w:eastAsia="Century Schoolbook" w:hAnsi="Century Schoolbook" w:cs="Century Schoolbook"/>
            <w:sz w:val="24"/>
            <w:szCs w:val="24"/>
          </w:rPr>
          <w:t>occurred</w:t>
        </w:r>
      </w:ins>
      <w:ins w:id="155" w:author="Alejandro De La Vega" w:date="2016-09-30T15:25:00Z">
        <w:r>
          <w:rPr>
            <w:rFonts w:ascii="Century Schoolbook" w:eastAsia="Century Schoolbook" w:hAnsi="Century Schoolbook" w:cs="Century Schoolbook"/>
            <w:sz w:val="24"/>
            <w:szCs w:val="24"/>
          </w:rPr>
          <w:t xml:space="preserve"> </w:t>
        </w:r>
      </w:ins>
      <w:ins w:id="156" w:author="Alejandro De La Vega" w:date="2016-09-30T15:26:00Z">
        <w:r>
          <w:rPr>
            <w:rFonts w:ascii="Century Schoolbook" w:eastAsia="Century Schoolbook" w:hAnsi="Century Schoolbook" w:cs="Century Schoolbook"/>
            <w:sz w:val="24"/>
            <w:szCs w:val="24"/>
          </w:rPr>
          <w:t xml:space="preserve">within </w:t>
        </w:r>
      </w:ins>
      <w:ins w:id="157" w:author="Alejandro De La Vega" w:date="2016-09-30T15:27:00Z">
        <w:r>
          <w:rPr>
            <w:rFonts w:ascii="Century Schoolbook" w:eastAsia="Century Schoolbook" w:hAnsi="Century Schoolbook" w:cs="Century Schoolbook"/>
            <w:sz w:val="24"/>
            <w:szCs w:val="24"/>
          </w:rPr>
          <w:t xml:space="preserve">other </w:t>
        </w:r>
      </w:ins>
      <w:del w:id="158" w:author="Alejandro De La Vega" w:date="2016-09-30T15:26:00Z">
        <w:r w:rsidR="00137F8D" w:rsidRPr="2CB9C50C" w:rsidDel="00F24233">
          <w:rPr>
            <w:rFonts w:ascii="Century Schoolbook" w:eastAsia="Century Schoolbook" w:hAnsi="Century Schoolbook" w:cs="Century Schoolbook"/>
            <w:sz w:val="24"/>
            <w:szCs w:val="24"/>
          </w:rPr>
          <w:delText xml:space="preserve">This pattern of co-activation between </w:delText>
        </w:r>
      </w:del>
      <w:del w:id="159" w:author="Alejandro De La Vega" w:date="2016-09-30T15:24:00Z">
        <w:r w:rsidR="00137F8D" w:rsidRPr="2CB9C50C" w:rsidDel="00F24233">
          <w:rPr>
            <w:rFonts w:ascii="Century Schoolbook" w:eastAsia="Century Schoolbook" w:hAnsi="Century Schoolbook" w:cs="Century Schoolbook"/>
            <w:sz w:val="24"/>
            <w:szCs w:val="24"/>
          </w:rPr>
          <w:delText xml:space="preserve">LFC </w:delText>
        </w:r>
      </w:del>
      <w:del w:id="160" w:author="Alejandro De La Vega" w:date="2016-09-30T15:26:00Z">
        <w:r w:rsidR="00137F8D" w:rsidRPr="2CB9C50C" w:rsidDel="00F24233">
          <w:rPr>
            <w:rFonts w:ascii="Century Schoolbook" w:eastAsia="Century Schoolbook" w:hAnsi="Century Schoolbook" w:cs="Century Schoolbook"/>
            <w:sz w:val="24"/>
            <w:szCs w:val="24"/>
          </w:rPr>
          <w:delText xml:space="preserve">and </w:delText>
        </w:r>
      </w:del>
      <w:del w:id="161" w:author="Alejandro De La Vega" w:date="2016-09-30T15:24:00Z">
        <w:r w:rsidR="00137F8D" w:rsidRPr="2CB9C50C" w:rsidDel="00F24233">
          <w:rPr>
            <w:rFonts w:ascii="Century Schoolbook" w:eastAsia="Century Schoolbook" w:hAnsi="Century Schoolbook" w:cs="Century Schoolbook"/>
            <w:sz w:val="24"/>
            <w:szCs w:val="24"/>
          </w:rPr>
          <w:delText xml:space="preserve">other </w:delText>
        </w:r>
      </w:del>
      <w:r w:rsidR="00137F8D" w:rsidRPr="2CB9C50C">
        <w:rPr>
          <w:rFonts w:ascii="Century Schoolbook" w:eastAsia="Century Schoolbook" w:hAnsi="Century Schoolbook" w:cs="Century Schoolbook"/>
          <w:sz w:val="24"/>
          <w:szCs w:val="24"/>
        </w:rPr>
        <w:t>cortical association areas</w:t>
      </w:r>
      <w:ins w:id="162" w:author="Alejandro De La Vega" w:date="2016-09-30T15:24:00Z">
        <w:r>
          <w:rPr>
            <w:rFonts w:ascii="Century Schoolbook" w:eastAsia="Century Schoolbook" w:hAnsi="Century Schoolbook" w:cs="Century Schoolbook"/>
            <w:sz w:val="24"/>
            <w:szCs w:val="24"/>
          </w:rPr>
          <w:t xml:space="preserve"> </w:t>
        </w:r>
      </w:ins>
      <w:ins w:id="163" w:author="Alejandro De La Vega" w:date="2016-09-30T15:27:00Z">
        <w:r>
          <w:rPr>
            <w:rFonts w:ascii="Century Schoolbook" w:eastAsia="Century Schoolbook" w:hAnsi="Century Schoolbook" w:cs="Century Schoolbook"/>
            <w:sz w:val="24"/>
            <w:szCs w:val="24"/>
          </w:rPr>
          <w:t xml:space="preserve">across the </w:t>
        </w:r>
      </w:ins>
      <w:ins w:id="164" w:author="Alejandro De La Vega" w:date="2016-09-30T15:29:00Z">
        <w:r w:rsidR="00AB2976">
          <w:rPr>
            <w:rFonts w:ascii="Century Schoolbook" w:eastAsia="Century Schoolbook" w:hAnsi="Century Schoolbook" w:cs="Century Schoolbook"/>
            <w:sz w:val="24"/>
            <w:szCs w:val="24"/>
          </w:rPr>
          <w:t>brain is</w:t>
        </w:r>
      </w:ins>
      <w:ins w:id="165" w:author="Alejandro De La Vega" w:date="2016-09-30T15:27:00Z">
        <w:r>
          <w:rPr>
            <w:rFonts w:ascii="Century Schoolbook" w:eastAsia="Century Schoolbook" w:hAnsi="Century Schoolbook" w:cs="Century Schoolbook"/>
            <w:sz w:val="24"/>
            <w:szCs w:val="24"/>
          </w:rPr>
          <w:t xml:space="preserve"> consistent with the hypothesis that </w:t>
        </w:r>
      </w:ins>
      <w:del w:id="166" w:author="Alejandro De La Vega" w:date="2016-09-30T15:27:00Z">
        <w:r w:rsidR="00137F8D" w:rsidRPr="2CB9C50C" w:rsidDel="00F24233">
          <w:rPr>
            <w:rFonts w:ascii="Century Schoolbook" w:eastAsia="Century Schoolbook" w:hAnsi="Century Schoolbook" w:cs="Century Schoolbook"/>
            <w:sz w:val="24"/>
            <w:szCs w:val="24"/>
          </w:rPr>
          <w:delText xml:space="preserve"> supports the proposition that </w:delText>
        </w:r>
      </w:del>
      <w:r w:rsidR="00137F8D" w:rsidRPr="2CB9C50C">
        <w:rPr>
          <w:rFonts w:ascii="Century Schoolbook" w:eastAsia="Century Schoolbook" w:hAnsi="Century Schoolbook" w:cs="Century Schoolbook"/>
          <w:sz w:val="24"/>
          <w:szCs w:val="24"/>
        </w:rPr>
        <w:t xml:space="preserve">association cortex is composed of parallel interdigitated networks </w:t>
      </w:r>
      <w:del w:id="167" w:author="Alejandro De La Vega" w:date="2016-09-30T15:28:00Z">
        <w:r w:rsidR="00137F8D" w:rsidRPr="2CB9C50C" w:rsidDel="00F24233">
          <w:rPr>
            <w:rFonts w:ascii="Century Schoolbook" w:eastAsia="Century Schoolbook" w:hAnsi="Century Schoolbook" w:cs="Century Schoolbook"/>
            <w:sz w:val="24"/>
            <w:szCs w:val="24"/>
          </w:rPr>
          <w:delText xml:space="preserve">that are highly integrative in nature </w:delText>
        </w:r>
      </w:del>
      <w:r w:rsidR="00137F8D" w:rsidRPr="2CB9C50C">
        <w:fldChar w:fldCharType="begin"/>
      </w:r>
      <w:r w:rsidR="000065FB">
        <w:rPr>
          <w:rFonts w:ascii="Century Schoolbook" w:hAnsi="Century Schoolbook"/>
          <w:sz w:val="24"/>
          <w:szCs w:val="24"/>
        </w:rPr>
        <w:instrText xml:space="preserve"> ADDIN PAPERS2_CITATIONS &lt;citation&gt;&lt;uuid&gt;7F2DE9EF-29E1-42FD-973A-2E467518A0B9&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s&gt;&lt;cites&gt;&lt;/cites&gt;&lt;/citation&gt;</w:instrText>
      </w:r>
      <w:r w:rsidR="00137F8D" w:rsidRPr="2CB9C50C">
        <w:rPr>
          <w:rFonts w:ascii="Century Schoolbook" w:hAnsi="Century Schoolbook"/>
          <w:sz w:val="24"/>
          <w:szCs w:val="24"/>
        </w:rPr>
        <w:fldChar w:fldCharType="separate"/>
      </w:r>
      <w:r w:rsidR="00137F8D" w:rsidRPr="2CB9C50C">
        <w:rPr>
          <w:rFonts w:ascii="Century Schoolbook,Cambria,ＭＳ 明" w:eastAsia="Century Schoolbook,Cambria,ＭＳ 明" w:hAnsi="Century Schoolbook,Cambria,ＭＳ 明" w:cs="Century Schoolbook,Cambria,ＭＳ 明"/>
          <w:i/>
          <w:iCs/>
          <w:sz w:val="24"/>
          <w:szCs w:val="24"/>
          <w:vertAlign w:val="superscript"/>
        </w:rPr>
        <w:t>24</w:t>
      </w:r>
      <w:r w:rsidR="00137F8D" w:rsidRPr="2CB9C50C">
        <w:fldChar w:fldCharType="end"/>
      </w:r>
      <w:r w:rsidR="00137F8D" w:rsidRPr="2CB9C50C">
        <w:rPr>
          <w:rFonts w:ascii="Century Schoolbook" w:eastAsia="Century Schoolbook" w:hAnsi="Century Schoolbook" w:cs="Century Schoolbook"/>
          <w:sz w:val="24"/>
          <w:szCs w:val="24"/>
        </w:rPr>
        <w:t xml:space="preserve">. </w:t>
      </w:r>
      <w:ins w:id="168" w:author="Alejandro De La Vega" w:date="2016-09-30T15:29:00Z">
        <w:r w:rsidR="00AB2976">
          <w:rPr>
            <w:rFonts w:ascii="Century Schoolbook" w:eastAsia="Century Schoolbook" w:hAnsi="Century Schoolbook" w:cs="Century Schoolbook"/>
            <w:sz w:val="24"/>
            <w:szCs w:val="24"/>
          </w:rPr>
          <w:t xml:space="preserve">That is, </w:t>
        </w:r>
      </w:ins>
      <w:ins w:id="169" w:author="Alejandro De La Vega" w:date="2016-09-30T15:30:00Z">
        <w:r w:rsidR="00AB2976">
          <w:rPr>
            <w:rFonts w:ascii="Century Schoolbook" w:eastAsia="Century Schoolbook" w:hAnsi="Century Schoolbook" w:cs="Century Schoolbook"/>
            <w:sz w:val="24"/>
            <w:szCs w:val="24"/>
          </w:rPr>
          <w:t>these findings suggest</w:t>
        </w:r>
      </w:ins>
      <w:ins w:id="170" w:author="Alejandro De La Vega" w:date="2016-09-30T15:31:00Z">
        <w:r w:rsidR="00AB2976">
          <w:rPr>
            <w:rFonts w:ascii="Century Schoolbook" w:eastAsia="Century Schoolbook" w:hAnsi="Century Schoolbook" w:cs="Century Schoolbook"/>
            <w:sz w:val="24"/>
            <w:szCs w:val="24"/>
          </w:rPr>
          <w:t xml:space="preserve"> sub-regions of the FPN</w:t>
        </w:r>
      </w:ins>
      <w:ins w:id="171" w:author="Alejandro De La Vega" w:date="2016-09-30T15:29:00Z">
        <w:r w:rsidR="00AB2976">
          <w:rPr>
            <w:rFonts w:ascii="Century Schoolbook" w:eastAsia="Century Schoolbook" w:hAnsi="Century Schoolbook" w:cs="Century Schoolbook"/>
            <w:sz w:val="24"/>
            <w:szCs w:val="24"/>
          </w:rPr>
          <w:t xml:space="preserve"> </w:t>
        </w:r>
      </w:ins>
      <w:ins w:id="172" w:author="Alejandro De La Vega" w:date="2016-09-30T15:30:00Z">
        <w:r w:rsidR="00AB2976">
          <w:rPr>
            <w:rFonts w:ascii="Century Schoolbook" w:eastAsia="Century Schoolbook" w:hAnsi="Century Schoolbook" w:cs="Century Schoolbook"/>
            <w:sz w:val="24"/>
            <w:szCs w:val="24"/>
          </w:rPr>
          <w:t>do not</w:t>
        </w:r>
      </w:ins>
      <w:ins w:id="173" w:author="Alejandro De La Vega" w:date="2016-09-30T15:29:00Z">
        <w:r w:rsidR="00AB2976">
          <w:rPr>
            <w:rFonts w:ascii="Century Schoolbook" w:eastAsia="Century Schoolbook" w:hAnsi="Century Schoolbook" w:cs="Century Schoolbook"/>
            <w:sz w:val="24"/>
            <w:szCs w:val="24"/>
          </w:rPr>
          <w:t xml:space="preserve"> participate with categorically distinct </w:t>
        </w:r>
      </w:ins>
      <w:ins w:id="174" w:author="Alejandro De La Vega" w:date="2016-09-30T15:30:00Z">
        <w:r w:rsidR="00AB2976">
          <w:rPr>
            <w:rFonts w:ascii="Century Schoolbook" w:eastAsia="Century Schoolbook" w:hAnsi="Century Schoolbook" w:cs="Century Schoolbook"/>
            <w:sz w:val="24"/>
            <w:szCs w:val="24"/>
          </w:rPr>
          <w:t>sets of regions across the brain</w:t>
        </w:r>
      </w:ins>
      <w:ins w:id="175" w:author="Alejandro De La Vega" w:date="2016-09-30T15:29:00Z">
        <w:r w:rsidR="00AB2976">
          <w:rPr>
            <w:rFonts w:ascii="Century Schoolbook" w:eastAsia="Century Schoolbook" w:hAnsi="Century Schoolbook" w:cs="Century Schoolbook"/>
            <w:sz w:val="24"/>
            <w:szCs w:val="24"/>
          </w:rPr>
          <w:t xml:space="preserve">, and instead perform subtly different roles within a </w:t>
        </w:r>
        <w:proofErr w:type="gramStart"/>
        <w:r w:rsidR="00AB2976">
          <w:rPr>
            <w:rFonts w:ascii="Century Schoolbook" w:eastAsia="Century Schoolbook" w:hAnsi="Century Schoolbook" w:cs="Century Schoolbook"/>
            <w:sz w:val="24"/>
            <w:szCs w:val="24"/>
          </w:rPr>
          <w:t>parallel distributed</w:t>
        </w:r>
        <w:proofErr w:type="gramEnd"/>
        <w:r w:rsidR="00AB2976">
          <w:rPr>
            <w:rFonts w:ascii="Century Schoolbook" w:eastAsia="Century Schoolbook" w:hAnsi="Century Schoolbook" w:cs="Century Schoolbook"/>
            <w:sz w:val="24"/>
            <w:szCs w:val="24"/>
          </w:rPr>
          <w:t xml:space="preserve"> network. </w:t>
        </w:r>
      </w:ins>
      <w:del w:id="176" w:author="Alejandro De La Vega" w:date="2016-09-30T15:31:00Z">
        <w:r w:rsidR="00137F8D" w:rsidRPr="2CB9C50C" w:rsidDel="00AB2976">
          <w:rPr>
            <w:rFonts w:ascii="Century Schoolbook" w:eastAsia="Century Schoolbook" w:hAnsi="Century Schoolbook" w:cs="Century Schoolbook"/>
            <w:sz w:val="24"/>
            <w:szCs w:val="24"/>
          </w:rPr>
          <w:delText xml:space="preserve">These findings raise the possibility that </w:delText>
        </w:r>
        <w:r w:rsidR="005F3DB1" w:rsidRPr="2CB9C50C" w:rsidDel="00AB2976">
          <w:rPr>
            <w:rFonts w:ascii="Century Schoolbook" w:eastAsia="Century Schoolbook" w:hAnsi="Century Schoolbook" w:cs="Century Schoolbook"/>
            <w:sz w:val="24"/>
            <w:szCs w:val="24"/>
          </w:rPr>
          <w:delText>due to a requirement for different types of multi-modal information depending on the type of cognitive control that needs to be exerted by each region.</w:delText>
        </w:r>
      </w:del>
      <w:r w:rsidR="005F3DB1" w:rsidRPr="2CB9C50C">
        <w:rPr>
          <w:rFonts w:ascii="Century Schoolbook" w:eastAsia="Century Schoolbook" w:hAnsi="Century Schoolbook" w:cs="Century Schoolbook"/>
          <w:sz w:val="24"/>
          <w:szCs w:val="24"/>
        </w:rPr>
        <w:t xml:space="preserve"> </w:t>
      </w:r>
    </w:p>
    <w:p w14:paraId="284628C2" w14:textId="07AF324C" w:rsidR="00055A4D" w:rsidRPr="00055A4D" w:rsidRDefault="005F3DB1" w:rsidP="005F3DB1">
      <w:pPr>
        <w:pStyle w:val="Normal1"/>
        <w:ind w:firstLine="720"/>
        <w:rPr>
          <w:rFonts w:ascii="Century Schoolbook" w:hAnsi="Century Schoolbook"/>
          <w:sz w:val="24"/>
          <w:szCs w:val="24"/>
        </w:rPr>
      </w:pPr>
      <w:proofErr w:type="gramStart"/>
      <w:r w:rsidRPr="2CB9C50C">
        <w:rPr>
          <w:rFonts w:ascii="Century Schoolbook" w:eastAsia="Century Schoolbook" w:hAnsi="Century Schoolbook" w:cs="Century Schoolbook"/>
          <w:b/>
          <w:bCs/>
          <w:sz w:val="24"/>
          <w:szCs w:val="24"/>
        </w:rPr>
        <w:t>Meta-analytic functional preference.</w:t>
      </w:r>
      <w:proofErr w:type="gramEnd"/>
      <w:r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Next, we used a data-driven approach that surveyed a broad range of fMRI studies to determine which psychological states are differentially associated with </w:t>
      </w:r>
      <w:r w:rsidR="009252D2" w:rsidRPr="2CB9C50C">
        <w:rPr>
          <w:rFonts w:ascii="Century Schoolbook" w:eastAsia="Century Schoolbook" w:hAnsi="Century Schoolbook" w:cs="Century Schoolbook"/>
          <w:sz w:val="24"/>
          <w:szCs w:val="24"/>
        </w:rPr>
        <w:t>each LFC cluster (Figure 1c</w:t>
      </w:r>
      <w:r w:rsidR="00055A4D" w:rsidRPr="2CB9C50C">
        <w:rPr>
          <w:rFonts w:ascii="Century Schoolbook" w:eastAsia="Century Schoolbook" w:hAnsi="Century Schoolbook" w:cs="Century Schoolbook"/>
          <w:sz w:val="24"/>
          <w:szCs w:val="24"/>
        </w:rPr>
        <w:t xml:space="preserve">). For each cluster, we trained a multivariate classifier to predict if studies activated the cluster using a set of 60 psychological topics derived by applying a standard topic modeling approach to the abstracts of articles in the </w:t>
      </w:r>
      <w:proofErr w:type="spellStart"/>
      <w:r w:rsidR="00055A4D" w:rsidRPr="2CB9C50C">
        <w:rPr>
          <w:rFonts w:ascii="Century Schoolbook" w:eastAsia="Century Schoolbook" w:hAnsi="Century Schoolbook" w:cs="Century Schoolbook"/>
          <w:sz w:val="24"/>
          <w:szCs w:val="24"/>
        </w:rPr>
        <w:t>Neurosynth</w:t>
      </w:r>
      <w:proofErr w:type="spellEnd"/>
      <w:r w:rsidR="00055A4D" w:rsidRPr="2CB9C50C">
        <w:rPr>
          <w:rFonts w:ascii="Century Schoolbook" w:eastAsia="Century Schoolbook" w:hAnsi="Century Schoolbook" w:cs="Century Schoolbook"/>
          <w:sz w:val="24"/>
          <w:szCs w:val="24"/>
        </w:rPr>
        <w:t xml:space="preserve"> database </w:t>
      </w:r>
      <w:r w:rsidR="00055A4D" w:rsidRPr="2CB9C50C">
        <w:fldChar w:fldCharType="begin"/>
      </w:r>
      <w:r w:rsidR="000065FB">
        <w:rPr>
          <w:rFonts w:ascii="Century Schoolbook" w:hAnsi="Century Schoolbook"/>
          <w:sz w:val="24"/>
          <w:szCs w:val="24"/>
        </w:rPr>
        <w:instrText xml:space="preserve"> ADDIN PAPERS2_CITATIONS &lt;citation&gt;&lt;uuid&gt;A6504216-05FD-48A6-AFEB-F9913DC3D621&lt;/uuid&gt;&lt;priority&gt;0&lt;/priority&gt;&lt;publications&gt;&lt;publication&gt;&lt;volume&gt;8&lt;/volume&gt;&lt;publication_date&gt;99201210111200000000222000&lt;/publication_date&gt;&lt;number&gt;10&lt;/number&gt;&lt;doi&gt;10.1371/journal.pcbi.1002707.s002&lt;/doi&gt;&lt;startpage&gt;e1002707&lt;/startpage&gt;&lt;title&gt;Discovering Relations Between Mind, Brain, and Mental Disorders Using Topic Mapping&lt;/title&gt;&lt;uuid&gt;A84B6F59-8BFC-4099-B22B-8F3240E360ED&lt;/uuid&gt;&lt;subtype&gt;400&lt;/subtype&gt;&lt;type&gt;400&lt;/type&gt;&lt;url&gt;http://dx.plos.org/10.1371/journal.pcbi.1002707.s002&lt;/url&gt;&lt;bundle&gt;&lt;publication&gt;&lt;publisher&gt;Public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00055A4D" w:rsidRPr="2CB9C50C">
        <w:rPr>
          <w:rFonts w:ascii="Century Schoolbook" w:hAnsi="Century Schoolbook"/>
          <w:sz w:val="24"/>
          <w:szCs w:val="24"/>
        </w:rPr>
        <w:fldChar w:fldCharType="separate"/>
      </w:r>
      <w:r w:rsidR="00055A4D" w:rsidRPr="2CB9C50C">
        <w:rPr>
          <w:rFonts w:ascii="Century Schoolbook,Cambria,ＭＳ 明" w:eastAsia="Century Schoolbook,Cambria,ＭＳ 明" w:hAnsi="Century Schoolbook,Cambria,ＭＳ 明" w:cs="Century Schoolbook,Cambria,ＭＳ 明"/>
          <w:i/>
          <w:iCs/>
          <w:sz w:val="24"/>
          <w:szCs w:val="24"/>
          <w:vertAlign w:val="superscript"/>
        </w:rPr>
        <w:t>26</w:t>
      </w:r>
      <w:r w:rsidR="00055A4D" w:rsidRPr="2CB9C50C">
        <w:fldChar w:fldCharType="end"/>
      </w:r>
      <w:r w:rsidR="00055A4D" w:rsidRPr="2CB9C50C">
        <w:rPr>
          <w:rFonts w:ascii="Century Schoolbook" w:eastAsia="Century Schoolbook" w:hAnsi="Century Schoolbook" w:cs="Century Schoolbook"/>
          <w:sz w:val="24"/>
          <w:szCs w:val="24"/>
        </w:rPr>
        <w:t xml:space="preserve">. From the resulting fitted classifiers, we calculated a measure of how strongly each topic indicated that a study activated each cluster (measured as the log odds-ratio [LOR] of the probability of each topic in studies that activated a given cluster to the probability of the same topic in studies that did not activate the cluster). Values over 0 indicate that the presence of that topic in a study predicts activity in a given </w:t>
      </w:r>
      <w:r w:rsidR="00055A4D" w:rsidRPr="2CB9C50C">
        <w:rPr>
          <w:rFonts w:ascii="Century Schoolbook" w:eastAsia="Century Schoolbook" w:hAnsi="Century Schoolbook" w:cs="Century Schoolbook"/>
          <w:sz w:val="24"/>
          <w:szCs w:val="24"/>
        </w:rPr>
        <w:lastRenderedPageBreak/>
        <w:t xml:space="preserve">region. We report the results of 16 psychological topics that loaded strongly onto LFC regions (Table 1) and restrict interpretation to significant associations using False Discovery Rate (FDR; q &lt; 0.01). In addition, </w:t>
      </w:r>
      <w:r w:rsidR="00055A4D" w:rsidRPr="2CB9C50C">
        <w:rPr>
          <w:rFonts w:ascii="Century Schoolbook" w:eastAsia="Century Schoolbook" w:hAnsi="Century Schoolbook" w:cs="Century Schoolbook"/>
          <w:color w:val="333333"/>
          <w:sz w:val="24"/>
          <w:szCs w:val="24"/>
        </w:rPr>
        <w:t>whenever we comparatively discuss sets of regions</w:t>
      </w:r>
      <w:r w:rsidR="00055A4D" w:rsidRPr="2CB9C50C">
        <w:rPr>
          <w:rFonts w:ascii="Century Schoolbook" w:eastAsia="Century Schoolbook" w:hAnsi="Century Schoolbook" w:cs="Century Schoolbook"/>
          <w:sz w:val="24"/>
          <w:szCs w:val="24"/>
        </w:rPr>
        <w:t xml:space="preserve">, we determined significance if the </w:t>
      </w:r>
      <w:r w:rsidR="00055A4D" w:rsidRPr="2CB9C50C">
        <w:rPr>
          <w:rFonts w:ascii="Century Schoolbook" w:eastAsia="Century Schoolbook" w:hAnsi="Century Schoolbook" w:cs="Century Schoolbook"/>
          <w:color w:val="333333"/>
          <w:sz w:val="24"/>
          <w:szCs w:val="24"/>
        </w:rPr>
        <w:t xml:space="preserve">95% confidence interval (CI) of a given topic did not overlap between two regions. As the latter comparisons are post-hoc and exploratory, caution in interpretation is warranted. </w:t>
      </w:r>
      <w:r w:rsidRPr="2CB9C50C">
        <w:rPr>
          <w:rFonts w:ascii="Century Schoolbook" w:eastAsia="Century Schoolbook" w:hAnsi="Century Schoolbook" w:cs="Century Schoolbook"/>
          <w:sz w:val="24"/>
          <w:szCs w:val="24"/>
        </w:rPr>
        <w:t xml:space="preserve"> </w:t>
      </w:r>
    </w:p>
    <w:p w14:paraId="5884F548" w14:textId="3F72C362"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Consistent with </w:t>
      </w:r>
      <w:r w:rsidR="00421091" w:rsidRPr="00055A4D">
        <w:rPr>
          <w:rFonts w:ascii="Century Schoolbook" w:hAnsi="Century Schoolbook"/>
          <w:sz w:val="24"/>
          <w:szCs w:val="24"/>
        </w:rPr>
        <w:t xml:space="preserve">a </w:t>
      </w:r>
      <w:r w:rsidRPr="00055A4D">
        <w:rPr>
          <w:rFonts w:ascii="Century Schoolbook" w:hAnsi="Century Schoolbook"/>
          <w:sz w:val="24"/>
          <w:szCs w:val="24"/>
        </w:rPr>
        <w:t>distributed role for the fronto-parietal network in goal-directed cognition, all nine clusters were significantly associated with working-memory, all clusters except 10d and 10v were associated with conflict, and seven clusters were associated with switching</w:t>
      </w:r>
      <w:r w:rsidR="00055A4D" w:rsidRPr="00055A4D">
        <w:rPr>
          <w:rFonts w:ascii="Century Schoolbook" w:hAnsi="Century Schoolbook"/>
          <w:sz w:val="24"/>
          <w:szCs w:val="24"/>
        </w:rPr>
        <w:t xml:space="preserve"> (Figure </w:t>
      </w:r>
      <w:r w:rsidR="009252D2">
        <w:rPr>
          <w:rFonts w:ascii="Century Schoolbook" w:hAnsi="Century Schoolbook"/>
          <w:sz w:val="24"/>
          <w:szCs w:val="24"/>
        </w:rPr>
        <w:t>4</w:t>
      </w:r>
      <w:r w:rsidR="00055A4D" w:rsidRPr="00055A4D">
        <w:rPr>
          <w:rFonts w:ascii="Century Schoolbook" w:hAnsi="Century Schoolbook"/>
          <w:sz w:val="24"/>
          <w:szCs w:val="24"/>
        </w:rPr>
        <w:t>)</w:t>
      </w:r>
      <w:r w:rsidRPr="00055A4D">
        <w:rPr>
          <w:rFonts w:ascii="Century Schoolbook" w:hAnsi="Century Schoolbook"/>
          <w:sz w:val="24"/>
          <w:szCs w:val="24"/>
        </w:rPr>
        <w:t xml:space="preserve">. The present results are inconsistent with focal anatomical locations for high-level executive processes and instead suggest these processes likely rely on distributed firing across fronto-parietal network to support goal-directed cognition in the face of interference and conflict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214851AD-8784-4E65-8FFA-6A822B38E7D5&lt;/uuid&gt;&lt;priority&gt;0&lt;/priority&gt;&lt;publications&gt;&lt;publication&gt;&lt;uuid&gt;A263F6B9-2485-481D-B0E7-7945AF9A67C0&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C999927C-B94A-48FA-98D1-0626ECBA674C&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34</w:t>
      </w:r>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p>
    <w:p w14:paraId="7FC2AFB5" w14:textId="116EA4B4" w:rsidR="005F3DB1" w:rsidRPr="00055A4D" w:rsidRDefault="005F3DB1" w:rsidP="005F3DB1">
      <w:pPr>
        <w:spacing w:line="480" w:lineRule="auto"/>
        <w:ind w:firstLine="720"/>
        <w:rPr>
          <w:i w:val="0"/>
          <w:sz w:val="24"/>
        </w:rPr>
      </w:pPr>
      <w:proofErr w:type="gramStart"/>
      <w:r w:rsidRPr="00055A4D">
        <w:rPr>
          <w:b/>
          <w:i w:val="0"/>
          <w:sz w:val="24"/>
        </w:rPr>
        <w:t>Caudal fronto-parietal LFC.</w:t>
      </w:r>
      <w:proofErr w:type="gramEnd"/>
      <w:r w:rsidRPr="00055A4D">
        <w:rPr>
          <w:i w:val="0"/>
          <w:sz w:val="24"/>
        </w:rPr>
        <w:t xml:space="preserve"> Despite the overall functional similarities between these regions across core aspects of cognitive control, each cluster exhibited distinguishing functional characteristics. Consistent with its co-location with the frontal eye fields, ‘6/8’ was the only cluster significantly associated with saccadic eye </w:t>
      </w:r>
      <w:r w:rsidR="000065FB">
        <w:rPr>
          <w:noProof/>
          <w:sz w:val="24"/>
        </w:rPr>
        <w:lastRenderedPageBreak/>
        <mc:AlternateContent>
          <mc:Choice Requires="wpg">
            <w:drawing>
              <wp:inline distT="0" distB="0" distL="0" distR="0" wp14:anchorId="24A8457F" wp14:editId="46225011">
                <wp:extent cx="6057265" cy="8572500"/>
                <wp:effectExtent l="0" t="0" r="0" b="0"/>
                <wp:docPr id="3" name="Group 3"/>
                <wp:cNvGraphicFramePr/>
                <a:graphic xmlns:a="http://schemas.openxmlformats.org/drawingml/2006/main">
                  <a:graphicData uri="http://schemas.microsoft.com/office/word/2010/wordprocessingGroup">
                    <wpg:wgp>
                      <wpg:cNvGrpSpPr/>
                      <wpg:grpSpPr>
                        <a:xfrm>
                          <a:off x="0" y="0"/>
                          <a:ext cx="6057265" cy="8572500"/>
                          <a:chOff x="0" y="0"/>
                          <a:chExt cx="6057265" cy="8572502"/>
                        </a:xfrm>
                      </wpg:grpSpPr>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14801" cy="8229602"/>
                          </a:xfrm>
                          <a:prstGeom prst="rect">
                            <a:avLst/>
                          </a:prstGeom>
                        </pic:spPr>
                      </pic:pic>
                      <wps:wsp>
                        <wps:cNvPr id="25" name="Text Box 23"/>
                        <wps:cNvSpPr txBox="1">
                          <a:spLocks noChangeArrowheads="1"/>
                        </wps:cNvSpPr>
                        <wps:spPr bwMode="auto">
                          <a:xfrm>
                            <a:off x="4229100" y="1"/>
                            <a:ext cx="1828165" cy="8572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7CF7" w14:textId="77777777" w:rsidR="001572D9" w:rsidRPr="00DE76C5" w:rsidRDefault="001572D9"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77777777" w:rsidR="001572D9" w:rsidRDefault="001572D9" w:rsidP="00055A4D">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14:paraId="272403BD" w14:textId="77777777" w:rsidR="001572D9" w:rsidRDefault="001572D9" w:rsidP="00055A4D"/>
                          </w:txbxContent>
                        </wps:txbx>
                        <wps:bodyPr rot="0" vert="horz" wrap="square" lIns="91440" tIns="91440" rIns="91440" bIns="91440" anchor="t" anchorCtr="0" upright="1">
                          <a:noAutofit/>
                        </wps:bodyPr>
                      </wps:wsp>
                    </wpg:wgp>
                  </a:graphicData>
                </a:graphic>
              </wp:inline>
            </w:drawing>
          </mc:Choice>
          <mc:Fallback xmlns:a="http://schemas.openxmlformats.org/drawingml/2006/main" xmlns:pic="http://schemas.openxmlformats.org/drawingml/2006/picture" xmlns:a14="http://schemas.microsoft.com/office/drawing/2010/main">
            <w:pict w14:anchorId="788C5D4D">
              <v:group id="Group 3" style="width:476.95pt;height:675pt;mso-position-horizontal-relative:char;mso-position-vertical-relative:line" coordsize="6057265,8572502" o:spid="_x0000_s10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9" style="position:absolute;width:4114801;height:8229602;visibility:visible;mso-wrap-style:square" o:spid="_x0000_s1027" type="#_x0000_t75"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v&#10;6mLDAAAA2gAAAA8AAABkcnMvZG93bnJldi54bWxEj0FrwkAUhO+C/2F5Qi9iNvYgGl1FAqJQKDQK&#10;pbdH9jUbmn0bs6uJ/75bKHgcZuYbZrMbbCPu1PnasYJ5koIgLp2uuVJwOR9mSxA+IGtsHJOCB3nY&#10;bcejDWba9fxB9yJUIkLYZ6jAhNBmUvrSkEWfuJY4et+usxii7CqpO+wj3DbyNU0X0mLNccFgS7mh&#10;8qe4WQX+/fNtvnDtMc2b3kyvX4+hL3KlXibDfg0i0BCe4f/2SStYwd+VeAP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qYsMAAADaAAAADwAAAAAAAAAAAAAAAACcAgAA&#10;ZHJzL2Rvd25yZXYueG1sUEsFBgAAAAAEAAQA9wAAAIwDAAAAAA==&#10;">
                  <v:imagedata o:title="" r:id="rId13"/>
                  <v:path arrowok="t"/>
                </v:shape>
                <v:shapetype id="_x0000_t202" coordsize="21600,21600" o:spt="202" path="m0,0l0,21600,21600,21600,21600,0xe">
                  <v:stroke joinstyle="miter"/>
                  <v:path gradientshapeok="t" o:connecttype="rect"/>
                </v:shapetype>
                <v:shape id="Text Box 23" style="position:absolute;left:4229100;top:1;width:1828165;height:8572501;visibility:visible;mso-wrap-style:square;v-text-anchor:top" o:spid="_x0000_s1028"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v:textbox inset=",7.2pt,,7.2pt">
                    <w:txbxContent>
                      <w:p w:rsidRPr="00DE76C5" w:rsidR="00055A4D" w:rsidP="00055A4D" w:rsidRDefault="00055A4D" w14:paraId="38F97862" w14:textId="77777777">
                        <w:pPr>
                          <w:rPr>
                            <w:i w:val="0"/>
                            <w:sz w:val="24"/>
                          </w:rPr>
                        </w:pPr>
                        <w:bookmarkStart w:name="_GoBack" w:id="1"/>
                        <w:r>
                          <w:rPr>
                            <w:b/>
                            <w:i w:val="0"/>
                            <w:sz w:val="24"/>
                          </w:rPr>
                          <w:t>Figure</w:t>
                        </w:r>
                        <w:bookmarkEnd w:id="1"/>
                        <w:r>
                          <w:rPr>
                            <w:b/>
                            <w:i w:val="0"/>
                            <w:sz w:val="24"/>
                          </w:rPr>
                          <w:t xml:space="preserve"> 4. </w:t>
                        </w:r>
                        <w:r w:rsidRPr="00DE76C5">
                          <w:rPr>
                            <w:b/>
                            <w:i w:val="0"/>
                            <w:sz w:val="24"/>
                          </w:rPr>
                          <w:t xml:space="preserve">Meta-analytic functional preference profiles for lateral frontal regions in the fronto-parietal network. </w:t>
                        </w:r>
                      </w:p>
                      <w:p w:rsidR="00055A4D" w:rsidP="00055A4D" w:rsidRDefault="00055A4D" w14:paraId="71C865D1" w14:textId="77777777">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w:t>
                        </w:r>
                      </w:p>
                      <w:p w:rsidR="00055A4D" w:rsidP="00055A4D" w:rsidRDefault="00055A4D" w14:paraId="6075E98E" w14:textId="77777777"/>
                    </w:txbxContent>
                  </v:textbox>
                </v:shape>
                <w10:anchorlock/>
              </v:group>
            </w:pict>
          </mc:Fallback>
        </mc:AlternateContent>
      </w:r>
      <w:r w:rsidRPr="00055A4D">
        <w:rPr>
          <w:i w:val="0"/>
          <w:sz w:val="24"/>
        </w:rPr>
        <w:lastRenderedPageBreak/>
        <w:t>movements (</w:t>
      </w:r>
      <w:proofErr w:type="spellStart"/>
      <w:r w:rsidRPr="00055A4D">
        <w:rPr>
          <w:i w:val="0"/>
          <w:sz w:val="24"/>
        </w:rPr>
        <w:t>i.e</w:t>
      </w:r>
      <w:proofErr w:type="spellEnd"/>
      <w:r w:rsidRPr="00055A4D">
        <w:rPr>
          <w:i w:val="0"/>
          <w:sz w:val="24"/>
        </w:rPr>
        <w:t xml:space="preserve"> ‘gaze’) in the fronto-parietal network, and was also associated with ‘attention’. This pattern suggests that area ‘6/8’ may be important for directing attention to relevant </w:t>
      </w:r>
      <w:r w:rsidR="00680DFA" w:rsidRPr="00055A4D">
        <w:rPr>
          <w:i w:val="0"/>
          <w:sz w:val="24"/>
        </w:rPr>
        <w:t xml:space="preserve">external </w:t>
      </w:r>
      <w:r w:rsidRPr="00055A4D">
        <w:rPr>
          <w:i w:val="0"/>
          <w:sz w:val="24"/>
        </w:rPr>
        <w:t>stimuli to support downstream information processing. However, ‘6/8’ was also significantly associated with ‘</w:t>
      </w:r>
      <w:r w:rsidR="00680DFA" w:rsidRPr="00055A4D">
        <w:rPr>
          <w:i w:val="0"/>
          <w:sz w:val="24"/>
        </w:rPr>
        <w:t xml:space="preserve"> ‘working-memory’, consistent with </w:t>
      </w:r>
      <w:r w:rsidRPr="00055A4D">
        <w:rPr>
          <w:i w:val="0"/>
          <w:sz w:val="24"/>
        </w:rPr>
        <w:t xml:space="preserve">a recent lesion study </w:t>
      </w:r>
      <w:r w:rsidR="00680DFA" w:rsidRPr="00055A4D">
        <w:rPr>
          <w:i w:val="0"/>
          <w:sz w:val="24"/>
        </w:rPr>
        <w:t xml:space="preserve">implicating the FEF in a causal role </w:t>
      </w:r>
      <w:r w:rsidRPr="00055A4D">
        <w:rPr>
          <w:i w:val="0"/>
          <w:sz w:val="24"/>
        </w:rPr>
        <w:t xml:space="preserve">in working memory </w:t>
      </w:r>
      <w:r w:rsidRPr="00055A4D">
        <w:rPr>
          <w:i w:val="0"/>
          <w:sz w:val="24"/>
        </w:rPr>
        <w:fldChar w:fldCharType="begin"/>
      </w:r>
      <w:r w:rsidR="000065FB">
        <w:rPr>
          <w:i w:val="0"/>
          <w:sz w:val="24"/>
        </w:rPr>
        <w:instrText xml:space="preserve"> ADDIN PAPERS2_CITATIONS &lt;citation&gt;&lt;uuid&gt;1DAEE939-632E-4476-ADD4-FD8B6EA3B27B&lt;/uuid&gt;&lt;priority&gt;0&lt;/priority&gt;&lt;publications&gt;&lt;publication&gt;&lt;uuid&gt;C12F1750-E534-4EED-A560-05AD2E20FC7C&lt;/uuid&gt;&lt;volume&gt;36&lt;/volume&gt;&lt;doi&gt;10.1523/JNEUROSCI.3618-15.2016&lt;/doi&gt;&lt;startpage&gt;2847&lt;/startpage&gt;&lt;publication_date&gt;99201603091200000000222000&lt;/publication_date&gt;&lt;url&gt;http://eutils.ncbi.nlm.nih.gov/entrez/eutils/elink.fcgi?dbfrom=pubmed&amp;amp;id=26961941&amp;amp;retmode=ref&amp;amp;cmd=prlinks&lt;/url&gt;&lt;type&gt;400&lt;/type&gt;&lt;title&gt;Human Dorsolateral Prefrontal Cortex Is Not Necessary for Spatial Working Memory.&lt;/title&gt;&lt;institution&gt;Department of Psychology, New York University, New York, New York 10003.&lt;/institution&gt;&lt;number&gt;10&lt;/number&gt;&lt;subtype&gt;400&lt;/subtype&gt;&lt;endpage&gt;2856&lt;/endpage&gt;&lt;bundle&gt;&lt;publication&gt;&lt;title&gt;J Neurosci&lt;/title&gt;&lt;type&gt;-100&lt;/type&gt;&lt;subtype&gt;-100&lt;/subtype&gt;&lt;uuid&gt;65785A66-17B3-47A9-8CAC-0DC073F54F48&lt;/uuid&gt;&lt;/publication&gt;&lt;/bundle&gt;&lt;authors&gt;&lt;author&gt;&lt;firstName&gt;Wayne&lt;/firstName&gt;&lt;middleNames&gt;E&lt;/middleNames&gt;&lt;lastName&gt;Mackey&lt;/lastName&gt;&lt;/author&gt;&lt;author&gt;&lt;firstName&gt;Orrin&lt;/firstName&gt;&lt;lastName&gt;Devinsky&lt;/lastName&gt;&lt;/author&gt;&lt;author&gt;&lt;firstName&gt;Werner&lt;/firstName&gt;&lt;middleNames&gt;K&lt;/middleNames&gt;&lt;lastName&gt;Doyle&lt;/lastName&gt;&lt;/author&gt;&lt;author&gt;&lt;firstName&gt;Michael&lt;/firstName&gt;&lt;middleNames&gt;R&lt;/middleNames&gt;&lt;lastName&gt;Meager&lt;/lastName&gt;&lt;/author&gt;&lt;author&gt;&lt;firstName&gt;Clayton&lt;/firstName&gt;&lt;middleNames&gt;E&lt;/middleNames&gt;&lt;lastName&gt;Curtis&lt;/lastName&gt;&lt;/author&gt;&lt;/authors&gt;&lt;/publication&gt;&lt;/publications&gt;&lt;cites&gt;&lt;/cites&gt;&lt;/citation&gt;</w:instrText>
      </w:r>
      <w:r w:rsidRPr="00055A4D">
        <w:rPr>
          <w:i w:val="0"/>
          <w:sz w:val="24"/>
        </w:rPr>
        <w:fldChar w:fldCharType="separate"/>
      </w:r>
      <w:r w:rsidR="00195259" w:rsidRPr="00055A4D">
        <w:rPr>
          <w:rFonts w:eastAsiaTheme="minorEastAsia" w:cs="Cambria"/>
          <w:i w:val="0"/>
          <w:sz w:val="24"/>
          <w:vertAlign w:val="superscript"/>
        </w:rPr>
        <w:t>35</w:t>
      </w:r>
      <w:r w:rsidRPr="00055A4D">
        <w:rPr>
          <w:i w:val="0"/>
          <w:sz w:val="24"/>
        </w:rPr>
        <w:fldChar w:fldCharType="end"/>
      </w:r>
      <w:r w:rsidRPr="00055A4D">
        <w:rPr>
          <w:i w:val="0"/>
          <w:sz w:val="24"/>
        </w:rPr>
        <w:t xml:space="preserve">. </w:t>
      </w:r>
      <w:r w:rsidR="00E31E66" w:rsidRPr="00055A4D">
        <w:rPr>
          <w:i w:val="0"/>
          <w:sz w:val="24"/>
        </w:rPr>
        <w:t>The</w:t>
      </w:r>
      <w:r w:rsidR="00680DFA" w:rsidRPr="00055A4D">
        <w:rPr>
          <w:i w:val="0"/>
          <w:sz w:val="24"/>
        </w:rPr>
        <w:t xml:space="preserve"> present results suggest</w:t>
      </w:r>
      <w:r w:rsidRPr="00055A4D">
        <w:rPr>
          <w:i w:val="0"/>
          <w:sz w:val="24"/>
        </w:rPr>
        <w:t xml:space="preserve"> </w:t>
      </w:r>
      <w:r w:rsidR="00680DFA" w:rsidRPr="00055A4D">
        <w:rPr>
          <w:i w:val="0"/>
          <w:sz w:val="24"/>
        </w:rPr>
        <w:t xml:space="preserve">this area </w:t>
      </w:r>
      <w:r w:rsidRPr="00055A4D">
        <w:rPr>
          <w:i w:val="0"/>
          <w:sz w:val="24"/>
        </w:rPr>
        <w:t xml:space="preserve">is not merely involved in </w:t>
      </w:r>
      <w:r w:rsidR="00680DFA" w:rsidRPr="00055A4D">
        <w:rPr>
          <w:i w:val="0"/>
          <w:sz w:val="24"/>
        </w:rPr>
        <w:t xml:space="preserve">low-level </w:t>
      </w:r>
      <w:r w:rsidRPr="00055A4D">
        <w:rPr>
          <w:i w:val="0"/>
          <w:sz w:val="24"/>
        </w:rPr>
        <w:t>saccadic eye movements, but plays an important role in higher-level cognition.</w:t>
      </w:r>
    </w:p>
    <w:p w14:paraId="6ADBA9D0" w14:textId="227971FF" w:rsidR="005F3DB1" w:rsidRPr="00055A4D" w:rsidRDefault="2CB9C50C" w:rsidP="0042109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contrast, cluster </w:t>
      </w:r>
      <w:ins w:id="177" w:author="Alejandro De La Vega" w:date="2016-09-30T15:37:00Z">
        <w:r w:rsidR="00D70751">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9/46</w:t>
      </w:r>
      <w:ins w:id="178" w:author="Alejandro De La Vega" w:date="2016-09-30T15:37:00Z">
        <w:r w:rsidR="00D70751">
          <w:rPr>
            <w:rFonts w:ascii="Century Schoolbook" w:eastAsia="Century Schoolbook" w:hAnsi="Century Schoolbook" w:cs="Century Schoolbook"/>
            <w:sz w:val="24"/>
            <w:szCs w:val="24"/>
          </w:rPr>
          <w:t>c’</w:t>
        </w:r>
      </w:ins>
      <w:r w:rsidRPr="2CB9C50C">
        <w:rPr>
          <w:rFonts w:ascii="Century Schoolbook" w:eastAsia="Century Schoolbook" w:hAnsi="Century Schoolbook" w:cs="Century Schoolbook"/>
          <w:sz w:val="24"/>
          <w:szCs w:val="24"/>
        </w:rPr>
        <w:t xml:space="preserve"> showed a much less distinctive functional signature, </w:t>
      </w:r>
      <w:ins w:id="179" w:author="Alejandro De La Vega" w:date="2016-09-30T15:36:00Z">
        <w:r w:rsidR="00D70751">
          <w:rPr>
            <w:rFonts w:ascii="Century Schoolbook" w:eastAsia="Century Schoolbook" w:hAnsi="Century Schoolbook" w:cs="Century Schoolbook"/>
            <w:sz w:val="24"/>
            <w:szCs w:val="24"/>
          </w:rPr>
          <w:t xml:space="preserve">with relatively weak associations to other psychological processes outside of core EF processes and ‘memory’. This </w:t>
        </w:r>
      </w:ins>
      <w:ins w:id="180" w:author="Alejandro De La Vega" w:date="2016-09-30T15:37:00Z">
        <w:r w:rsidR="00D70751">
          <w:rPr>
            <w:rFonts w:ascii="Century Schoolbook" w:eastAsia="Century Schoolbook" w:hAnsi="Century Schoolbook" w:cs="Century Schoolbook"/>
            <w:sz w:val="24"/>
            <w:szCs w:val="24"/>
          </w:rPr>
          <w:t xml:space="preserve">relatively diffuse pattern may suggest area ‘9/46c’ may be involved in domain-general processes </w:t>
        </w:r>
      </w:ins>
      <w:ins w:id="181" w:author="Alejandro De La Vega" w:date="2016-09-30T15:38:00Z">
        <w:r w:rsidR="00DE7005">
          <w:rPr>
            <w:rFonts w:ascii="Century Schoolbook" w:eastAsia="Century Schoolbook" w:hAnsi="Century Schoolbook" w:cs="Century Schoolbook"/>
            <w:sz w:val="24"/>
            <w:szCs w:val="24"/>
          </w:rPr>
          <w:t xml:space="preserve">that span across distinct psychological states </w:t>
        </w:r>
      </w:ins>
      <w:ins w:id="182" w:author="Alejandro De La Vega" w:date="2016-09-30T15:39:00Z">
        <w:r w:rsidR="00DE7005">
          <w:rPr>
            <w:rFonts w:ascii="Century Schoolbook" w:eastAsia="Century Schoolbook" w:hAnsi="Century Schoolbook" w:cs="Century Schoolbook"/>
            <w:sz w:val="24"/>
            <w:szCs w:val="24"/>
          </w:rPr>
          <w:t>in</w:t>
        </w:r>
      </w:ins>
      <w:ins w:id="183" w:author="Alejandro De La Vega" w:date="2016-09-30T15:38:00Z">
        <w:r w:rsidR="00DE7005">
          <w:rPr>
            <w:rFonts w:ascii="Century Schoolbook" w:eastAsia="Century Schoolbook" w:hAnsi="Century Schoolbook" w:cs="Century Schoolbook"/>
            <w:sz w:val="24"/>
            <w:szCs w:val="24"/>
          </w:rPr>
          <w:t xml:space="preserve"> our topic model. </w:t>
        </w:r>
      </w:ins>
    </w:p>
    <w:p w14:paraId="0AFBBFC7" w14:textId="7EED86DF" w:rsidR="00456B15" w:rsidRPr="00055A4D" w:rsidRDefault="00456B15" w:rsidP="000065FB">
      <w:pPr>
        <w:pStyle w:val="Normal1"/>
        <w:ind w:firstLine="720"/>
        <w:rPr>
          <w:rFonts w:ascii="Century Schoolbook" w:hAnsi="Century Schoolbook"/>
          <w:sz w:val="24"/>
          <w:szCs w:val="24"/>
        </w:rPr>
      </w:pPr>
      <w:proofErr w:type="gramStart"/>
      <w:r w:rsidRPr="2CB9C50C">
        <w:rPr>
          <w:rFonts w:ascii="Century Schoolbook" w:eastAsia="Century Schoolbook" w:hAnsi="Century Schoolbook" w:cs="Century Schoolbook"/>
          <w:b/>
          <w:bCs/>
          <w:sz w:val="24"/>
          <w:szCs w:val="24"/>
        </w:rPr>
        <w:t>Mid fronto-parietal LFC.</w:t>
      </w:r>
      <w:proofErr w:type="gramEnd"/>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Clusters</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IFJ showed similar functional profiles, exhibiting robust associations with </w:t>
      </w:r>
      <w:r w:rsidR="00AA47AF" w:rsidRPr="2CB9C50C">
        <w:rPr>
          <w:rFonts w:ascii="Century Schoolbook" w:eastAsia="Century Schoolbook" w:hAnsi="Century Schoolbook" w:cs="Century Schoolbook"/>
          <w:sz w:val="24"/>
          <w:szCs w:val="24"/>
        </w:rPr>
        <w:t>several</w:t>
      </w:r>
      <w:r w:rsidRPr="2CB9C50C">
        <w:rPr>
          <w:rFonts w:ascii="Century Schoolbook" w:eastAsia="Century Schoolbook" w:hAnsi="Century Schoolbook" w:cs="Century Schoolbook"/>
          <w:sz w:val="24"/>
          <w:szCs w:val="24"/>
        </w:rPr>
        <w:t xml:space="preserve"> executive functions (e.g. ‘</w:t>
      </w:r>
      <w:r w:rsidR="00AA47AF" w:rsidRPr="2CB9C50C">
        <w:rPr>
          <w:rFonts w:ascii="Century Schoolbook" w:eastAsia="Century Schoolbook" w:hAnsi="Century Schoolbook" w:cs="Century Schoolbook"/>
          <w:sz w:val="24"/>
          <w:szCs w:val="24"/>
        </w:rPr>
        <w:t>working memory</w:t>
      </w:r>
      <w:r w:rsidRPr="2CB9C50C">
        <w:rPr>
          <w:rFonts w:ascii="Century Schoolbook" w:eastAsia="Century Schoolbook" w:hAnsi="Century Schoolbook" w:cs="Century Schoolbook"/>
          <w:sz w:val="24"/>
          <w:szCs w:val="24"/>
        </w:rPr>
        <w:t xml:space="preserve">, ‘conflict’, ‘switching’) in addition to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semantics</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w:t>
      </w:r>
      <w:r w:rsidR="00144ABE" w:rsidRPr="2CB9C50C">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showed a particular</w:t>
      </w:r>
      <w:r w:rsidRPr="2CB9C50C">
        <w:rPr>
          <w:rFonts w:ascii="Century Schoolbook" w:eastAsia="Century Schoolbook" w:hAnsi="Century Schoolbook" w:cs="Century Schoolbook"/>
          <w:sz w:val="24"/>
          <w:szCs w:val="24"/>
        </w:rPr>
        <w:t xml:space="preserve"> strong association with </w:t>
      </w:r>
      <w:r w:rsidR="00144ABE" w:rsidRPr="2CB9C50C">
        <w:rPr>
          <w:rFonts w:ascii="Century Schoolbook" w:eastAsia="Century Schoolbook" w:hAnsi="Century Schoolbook" w:cs="Century Schoolbook"/>
          <w:sz w:val="24"/>
          <w:szCs w:val="24"/>
        </w:rPr>
        <w:t>executive function–</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exhibiting the strongest relationship across LFC with ‘conflict’; t</w:t>
      </w:r>
      <w:r w:rsidRPr="2CB9C50C">
        <w:rPr>
          <w:rFonts w:ascii="Century Schoolbook" w:eastAsia="Century Schoolbook" w:hAnsi="Century Schoolbook" w:cs="Century Schoolbook"/>
          <w:sz w:val="24"/>
          <w:szCs w:val="24"/>
        </w:rPr>
        <w:t>hese results are consistent with a hypothesized role for mid-DLPFC as the seat of high-level executive processes,</w:t>
      </w:r>
      <w:r w:rsidRPr="2CB9C50C">
        <w:fldChar w:fldCharType="begin"/>
      </w:r>
      <w:r w:rsidR="000065FB">
        <w:rPr>
          <w:rFonts w:ascii="Century Schoolbook" w:hAnsi="Century Schoolbook"/>
          <w:sz w:val="24"/>
          <w:szCs w:val="24"/>
        </w:rPr>
        <w:instrText xml:space="preserve"> ADDIN PAPERS2_CITATIONS &lt;citation&gt;&lt;uuid&gt;1634B9BB-0D18-4DCE-B9FB-4C32F35CF927&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vertAlign w:val="superscript"/>
        </w:rPr>
        <w:t>1</w:t>
      </w:r>
      <w:r w:rsidRPr="2CB9C50C">
        <w:fldChar w:fldCharType="end"/>
      </w:r>
      <w:r w:rsidRPr="2CB9C50C">
        <w:rPr>
          <w:rFonts w:ascii="Century Schoolbook" w:eastAsia="Century Schoolbook" w:hAnsi="Century Schoolbook" w:cs="Century Schoolbook"/>
          <w:sz w:val="24"/>
          <w:szCs w:val="24"/>
        </w:rPr>
        <w:t xml:space="preserve">.  However, the association </w:t>
      </w:r>
      <w:r w:rsidR="00E93889" w:rsidRPr="2CB9C50C">
        <w:rPr>
          <w:rFonts w:ascii="Century Schoolbook" w:eastAsia="Century Schoolbook" w:hAnsi="Century Schoolbook" w:cs="Century Schoolbook"/>
          <w:sz w:val="24"/>
          <w:szCs w:val="24"/>
        </w:rPr>
        <w:t xml:space="preserve">between these clusters and </w:t>
      </w:r>
      <w:r w:rsidRPr="2CB9C50C">
        <w:rPr>
          <w:rFonts w:ascii="Century Schoolbook" w:eastAsia="Century Schoolbook" w:hAnsi="Century Schoolbook" w:cs="Century Schoolbook"/>
          <w:sz w:val="24"/>
          <w:szCs w:val="24"/>
        </w:rPr>
        <w:t xml:space="preserve">‘semantic’ processing suggests that language and executive function are not mutually </w:t>
      </w:r>
      <w:r w:rsidRPr="2CB9C50C">
        <w:rPr>
          <w:rFonts w:ascii="Century Schoolbook" w:eastAsia="Century Schoolbook" w:hAnsi="Century Schoolbook" w:cs="Century Schoolbook"/>
          <w:sz w:val="24"/>
          <w:szCs w:val="24"/>
        </w:rPr>
        <w:lastRenderedPageBreak/>
        <w:t xml:space="preserve">exclusive processes, consistent with the hypothesis that language may serve to enable core executive function processes (e.g., maintaining goals in a verbal code). </w:t>
      </w:r>
    </w:p>
    <w:p w14:paraId="080E8288" w14:textId="3D60CC90" w:rsidR="005F3DB1" w:rsidRPr="00055A4D" w:rsidRDefault="005F3DB1" w:rsidP="005F3DB1">
      <w:pPr>
        <w:rPr>
          <w:i w:val="0"/>
          <w:sz w:val="24"/>
        </w:rPr>
      </w:pPr>
    </w:p>
    <w:p w14:paraId="5CBE12CB" w14:textId="720B0297" w:rsidR="005F3DB1" w:rsidRPr="00055A4D" w:rsidRDefault="005F3DB1" w:rsidP="00D956BE">
      <w:pPr>
        <w:pStyle w:val="Normal1"/>
        <w:ind w:firstLine="720"/>
        <w:rPr>
          <w:rFonts w:ascii="Century Schoolbook" w:hAnsi="Century Schoolbook"/>
          <w:sz w:val="24"/>
          <w:szCs w:val="24"/>
        </w:rPr>
      </w:pPr>
      <w:r w:rsidRPr="00055A4D">
        <w:rPr>
          <w:rFonts w:ascii="Century Schoolbook" w:hAnsi="Century Schoolbook"/>
          <w:sz w:val="24"/>
          <w:szCs w:val="24"/>
        </w:rPr>
        <w:t xml:space="preserve">These results are also consistent with the hypothesis that IFJ is involved in switching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B5210C50-46DE-4435-80B7-A91B0A5B43EA&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30,36</w:t>
      </w:r>
      <w:r w:rsidRPr="00055A4D">
        <w:rPr>
          <w:rFonts w:ascii="Century Schoolbook" w:hAnsi="Century Schoolbook"/>
          <w:sz w:val="24"/>
          <w:szCs w:val="24"/>
        </w:rPr>
        <w:fldChar w:fldCharType="end"/>
      </w:r>
      <w:r w:rsidRPr="00055A4D">
        <w:rPr>
          <w:rFonts w:ascii="Century Schoolbook" w:hAnsi="Century Schoolbook"/>
          <w:sz w:val="24"/>
          <w:szCs w:val="24"/>
        </w:rPr>
        <w:t xml:space="preserve"> and is underappreciated in its contributions to cognitive control. However, many other clusters were similarly strongly associated with switching, suggesting IFJ is not likely to be focally responsible for this phenomenon. However, </w:t>
      </w:r>
      <w:r w:rsidR="00D956BE" w:rsidRPr="00055A4D">
        <w:rPr>
          <w:rFonts w:ascii="Century Schoolbook" w:hAnsi="Century Schoolbook"/>
          <w:sz w:val="24"/>
          <w:szCs w:val="24"/>
        </w:rPr>
        <w:t xml:space="preserve">we did find that </w:t>
      </w:r>
      <w:r w:rsidRPr="00055A4D">
        <w:rPr>
          <w:rFonts w:ascii="Century Schoolbook" w:hAnsi="Century Schoolbook"/>
          <w:sz w:val="24"/>
          <w:szCs w:val="24"/>
        </w:rPr>
        <w:t xml:space="preserve">IFJ </w:t>
      </w:r>
      <w:r w:rsidR="00D956BE" w:rsidRPr="00055A4D">
        <w:rPr>
          <w:rFonts w:ascii="Century Schoolbook" w:hAnsi="Century Schoolbook"/>
          <w:sz w:val="24"/>
          <w:szCs w:val="24"/>
        </w:rPr>
        <w:t>was</w:t>
      </w:r>
      <w:r w:rsidRPr="00055A4D">
        <w:rPr>
          <w:rFonts w:ascii="Century Schoolbook" w:hAnsi="Century Schoolbook"/>
          <w:sz w:val="24"/>
          <w:szCs w:val="24"/>
        </w:rPr>
        <w:t xml:space="preserve"> characterized by its significant association with low and high level motor function (i.e. ‘motor’, ‘action’)– an association shared only by 44 [R] in the fronto-parietal network.  </w:t>
      </w:r>
      <w:r w:rsidR="00D956BE" w:rsidRPr="00055A4D">
        <w:rPr>
          <w:rFonts w:ascii="Century Schoolbook" w:hAnsi="Century Schoolbook"/>
          <w:sz w:val="24"/>
          <w:szCs w:val="24"/>
        </w:rPr>
        <w:t>These results are consistent with the hypothesis</w:t>
      </w:r>
      <w:r w:rsidRPr="00055A4D">
        <w:rPr>
          <w:rFonts w:ascii="Century Schoolbook" w:hAnsi="Century Schoolbook"/>
          <w:sz w:val="24"/>
          <w:szCs w:val="24"/>
        </w:rPr>
        <w:t xml:space="preserve"> that IFJ is important for integrating motor representations with high-level abstract aspects of cognitive control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7DCC2AC0-0405-42F9-8FED-034435A6206E&lt;/uuid&gt;&lt;priority&gt;0&lt;/priority&gt;&lt;publications&gt;&lt;publication&gt;&lt;uuid&gt;3D171E90-101E-4099-8944-FD8EFE063A82&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C999927C-B94A-48FA-98D1-0626ECBA674C&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37</w:t>
      </w:r>
      <w:r w:rsidRPr="00055A4D">
        <w:rPr>
          <w:rFonts w:ascii="Century Schoolbook" w:hAnsi="Century Schoolbook"/>
          <w:sz w:val="24"/>
          <w:szCs w:val="24"/>
        </w:rPr>
        <w:fldChar w:fldCharType="end"/>
      </w:r>
      <w:r w:rsidRPr="00055A4D">
        <w:rPr>
          <w:rFonts w:ascii="Century Schoolbook" w:hAnsi="Century Schoolbook"/>
          <w:sz w:val="24"/>
          <w:szCs w:val="24"/>
        </w:rPr>
        <w:t xml:space="preserve">. In contrast, cluster 44 [R]– with its much lower associations with executive functions and a significant association with ‘pain’– may be important for introducing negative affective signals that may require an immediate change in plans into such a process. </w:t>
      </w:r>
      <w:r w:rsidR="00D956BE" w:rsidRPr="00055A4D">
        <w:rPr>
          <w:rFonts w:ascii="Century Schoolbook" w:hAnsi="Century Schoolbook"/>
          <w:sz w:val="24"/>
          <w:szCs w:val="24"/>
        </w:rPr>
        <w:t>Although</w:t>
      </w:r>
      <w:r w:rsidRPr="00055A4D">
        <w:rPr>
          <w:rFonts w:ascii="Century Schoolbook" w:hAnsi="Century Schoolbook"/>
          <w:sz w:val="24"/>
          <w:szCs w:val="24"/>
        </w:rPr>
        <w:t xml:space="preserve"> a similar role has been attributed to anterior mid-cingulate cortex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E5CDDD68-15A4-462B-A881-603935C4812B&lt;/uuid&gt;&lt;priority&gt;0&lt;/priority&gt;&lt;publications&gt;&lt;publication&gt;&lt;uuid&gt;40005189-5D08-4617-9153-9880C3E44557&lt;/uuid&gt;&lt;volume&gt;12&lt;/volume&gt;&lt;doi&gt;10.1038/nrn2994&lt;/doi&gt;&lt;startpage&gt;154&lt;/startpage&gt;&lt;publication_date&gt;99201103001200000000220000&lt;/publication_date&gt;&lt;url&gt;http://www.nature.com/doifinder/10.1038/nrn2994&lt;/url&gt;&lt;citekey&gt;Shackman:2011bl&lt;/citekey&gt;&lt;type&gt;400&lt;/type&gt;&lt;title&gt;The integration of negative affect, pain and cognitive control in the cingulate cortex&lt;/title&gt;&lt;number&gt;3&lt;/number&gt;&lt;subtype&gt;400&lt;/subtype&gt;&lt;endpage&gt;167&lt;/endpage&gt;&lt;bundle&gt;&lt;publication&gt;&lt;publisher&gt;Nature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6EBBAD8B-8EB1-4192-95AF-A1EF3F621685&lt;/uuid&gt;&lt;subtype&gt;400&lt;/subtype&gt;&lt;endpage&gt;15&lt;/endpage&gt;&lt;type&gt;400&lt;/type&gt;&lt;url&gt;http://linkinghub.elsevier.com/retrieve/pii/S092842571400014X&lt;/url&gt;&lt;bundle&gt;&lt;publication&gt;&lt;title&gt;Journal of Physiology-Paris&lt;/title&gt;&lt;type&gt;-100&lt;/type&gt;&lt;subtype&gt;-100&lt;/subtype&gt;&lt;uuid&gt;BDA5DE26-076E-4B73-8F37-DF0E5CEF1548&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38,39</w:t>
      </w:r>
      <w:r w:rsidRPr="00055A4D">
        <w:rPr>
          <w:rFonts w:ascii="Century Schoolbook" w:hAnsi="Century Schoolbook"/>
          <w:sz w:val="24"/>
          <w:szCs w:val="24"/>
        </w:rPr>
        <w:fldChar w:fldCharType="end"/>
      </w:r>
      <w:r w:rsidRPr="00055A4D">
        <w:rPr>
          <w:rFonts w:ascii="Century Schoolbook" w:hAnsi="Century Schoolbook"/>
          <w:sz w:val="24"/>
          <w:szCs w:val="24"/>
        </w:rPr>
        <w:t>, present models may overlook area 44’s contributions to this process.</w:t>
      </w:r>
    </w:p>
    <w:p w14:paraId="02E3D2D0" w14:textId="0903A162"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Finally, </w:t>
      </w:r>
      <w:proofErr w:type="spellStart"/>
      <w:r w:rsidRPr="2CB9C50C">
        <w:rPr>
          <w:rFonts w:ascii="Century Schoolbook" w:eastAsia="Century Schoolbook" w:hAnsi="Century Schoolbook" w:cs="Century Schoolbook"/>
          <w:sz w:val="24"/>
          <w:szCs w:val="24"/>
        </w:rPr>
        <w:t>rIFG</w:t>
      </w:r>
      <w:proofErr w:type="spellEnd"/>
      <w:r w:rsidRPr="2CB9C50C">
        <w:rPr>
          <w:rFonts w:ascii="Century Schoolbook" w:eastAsia="Century Schoolbook" w:hAnsi="Century Schoolbook" w:cs="Century Schoolbook"/>
          <w:sz w:val="24"/>
          <w:szCs w:val="24"/>
        </w:rPr>
        <w:t>, showed a relatively distinct functional signat</w:t>
      </w:r>
      <w:r w:rsidR="0012638D" w:rsidRPr="2CB9C50C">
        <w:rPr>
          <w:rFonts w:ascii="Century Schoolbook" w:eastAsia="Century Schoolbook" w:hAnsi="Century Schoolbook" w:cs="Century Schoolbook"/>
          <w:sz w:val="24"/>
          <w:szCs w:val="24"/>
        </w:rPr>
        <w:t xml:space="preserve">ure to other mid LPFC clusters, with a much weaker association with </w:t>
      </w:r>
      <w:r w:rsidRPr="2CB9C50C">
        <w:rPr>
          <w:rFonts w:ascii="Century Schoolbook" w:eastAsia="Century Schoolbook" w:hAnsi="Century Schoolbook" w:cs="Century Schoolbook"/>
          <w:sz w:val="24"/>
          <w:szCs w:val="24"/>
        </w:rPr>
        <w:t>conflict, working memory and switching</w:t>
      </w:r>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 contrast, </w:t>
      </w:r>
      <w:proofErr w:type="spellStart"/>
      <w:r w:rsidRPr="2CB9C50C">
        <w:rPr>
          <w:rFonts w:ascii="Century Schoolbook" w:eastAsia="Century Schoolbook" w:hAnsi="Century Schoolbook" w:cs="Century Schoolbook"/>
          <w:sz w:val="24"/>
          <w:szCs w:val="24"/>
        </w:rPr>
        <w:t>rIFG</w:t>
      </w:r>
      <w:proofErr w:type="spellEnd"/>
      <w:r w:rsidRPr="2CB9C50C">
        <w:rPr>
          <w:rFonts w:ascii="Century Schoolbook" w:eastAsia="Century Schoolbook" w:hAnsi="Century Schoolbook" w:cs="Century Schoolbook"/>
          <w:sz w:val="24"/>
          <w:szCs w:val="24"/>
        </w:rPr>
        <w:t xml:space="preserve"> </w:t>
      </w:r>
      <w:r w:rsidR="0012638D" w:rsidRPr="2CB9C50C">
        <w:rPr>
          <w:rFonts w:ascii="Century Schoolbook" w:eastAsia="Century Schoolbook" w:hAnsi="Century Schoolbook" w:cs="Century Schoolbook"/>
          <w:sz w:val="24"/>
          <w:szCs w:val="24"/>
        </w:rPr>
        <w:t xml:space="preserve">was significantly associated </w:t>
      </w:r>
      <w:r w:rsidRPr="2CB9C50C">
        <w:rPr>
          <w:rFonts w:ascii="Century Schoolbook" w:eastAsia="Century Schoolbook" w:hAnsi="Century Schoolbook" w:cs="Century Schoolbook"/>
          <w:sz w:val="24"/>
          <w:szCs w:val="24"/>
        </w:rPr>
        <w:t xml:space="preserve">‘inhibition’– consistent with an extensive literature on the role of right inferior frontal gyrus in inhibitory processes </w:t>
      </w:r>
      <w:r w:rsidRPr="2CB9C50C">
        <w:fldChar w:fldCharType="begin"/>
      </w:r>
      <w:r w:rsidR="000065FB">
        <w:rPr>
          <w:rFonts w:ascii="Century Schoolbook" w:hAnsi="Century Schoolbook"/>
          <w:sz w:val="24"/>
          <w:szCs w:val="24"/>
        </w:rPr>
        <w:instrText xml:space="preserve"> ADDIN PAPERS2_CITATIONS &lt;citation&gt;&lt;uuid&gt;1C779C20-0D31-474B-A7A4-111D5FDA17E9&lt;/uuid&gt;&lt;priority&gt;0&lt;/priority&gt;&lt;publications&gt;&lt;publication&gt;&lt;volume&gt;8&lt;/volume&gt;&lt;publication_date&gt;99200404001200000000220000&lt;/publication_date&gt;&lt;number&gt;4&lt;/number&gt;&lt;doi&gt;10.1016/j.tics.2004.02.010&lt;/doi&gt;&lt;startpage&gt;170&lt;/startpage&gt;&lt;title&gt;Inhibition and the right inferior frontal cortex&lt;/title&gt;&lt;uuid&gt;B94FB91A-5F2E-44FE-B242-7E82F669FF3D&lt;/uuid&gt;&lt;subtype&gt;400&lt;/subtype&gt;&lt;endpage&gt;177&lt;/endpage&gt;&lt;type&gt;400&lt;/type&gt;&lt;url&gt;http://linkinghub.elsevier.com/retrieve/pii/S1364661304000531&lt;/url&gt;&lt;bundle&gt;&lt;publication&gt;&lt;publisher&gt;Elsevier Ltd&lt;/publisher&gt;&lt;title&gt;Trends in Cognitive Sciences&lt;/title&gt;&lt;type&gt;-100&lt;/type&gt;&lt;subtype&gt;-100&lt;/subtype&gt;&lt;uuid&gt;47F1C648-8EDF-4324-9FA1-69B78466A0BF&lt;/uuid&gt;&lt;/publication&gt;&lt;/bundle&gt;&lt;authors&gt;&lt;author&gt;&lt;firstName&gt;Adam&lt;/firstName&gt;&lt;middleNames&gt;R&lt;/middleNames&gt;&lt;lastName&gt;Aron&lt;/lastName&gt;&lt;/author&gt;&lt;author&gt;&lt;firstName&gt;Trevor&lt;/firstName&gt;&lt;middleNames&gt;W&lt;/middleNames&gt;&lt;lastName&gt;Robbins&lt;/lastName&gt;&lt;/author&gt;&lt;author&gt;&lt;firstName&gt;Russell&lt;/firstName&gt;&lt;middleNames&gt;A&lt;/middleNames&gt;&lt;lastName&gt;Poldrack&lt;/lastName&gt;&lt;/author&gt;&lt;/authors&gt;&lt;/publication&gt;&lt;publication&gt;&lt;volume&gt;15&lt;/volume&gt;&lt;publication_date&gt;99201110001200000000220000&lt;/publication_date&gt;&lt;number&gt;10&lt;/number&gt;&lt;startpage&gt;453&lt;/startpage&gt;&lt;title&gt;A unified framework for inhibitory control&lt;/title&gt;&lt;uuid&gt;994D2A52-F801-48DF-9B0D-6BBB1E35F036&lt;/uuid&gt;&lt;subtype&gt;400&lt;/subtype&gt;&lt;endpage&gt;459&lt;/endpage&gt;&lt;type&gt;400&lt;/type&gt;&lt;url&gt;http://linkinghub.elsevier.com/retrieve/pii/S1364661311001562&lt;/url&gt;&lt;bundle&gt;&lt;publication&gt;&lt;publisher&gt;Elsevier Ltd&lt;/publisher&gt;&lt;title&gt;Trends in Cognitive Sciences&lt;/title&gt;&lt;type&gt;-100&lt;/type&gt;&lt;subtype&gt;-100&lt;/subtype&gt;&lt;uuid&gt;47F1C648-8EDF-4324-9FA1-69B78466A0BF&lt;/uuid&gt;&lt;/publication&gt;&lt;/bundle&gt;&lt;authors&gt;&lt;author&gt;&lt;firstName&gt;Yuko&lt;/firstName&gt;&lt;lastName&gt;Munakata&lt;/lastName&gt;&lt;/author&gt;&lt;author&gt;&lt;firstName&gt;Seth&lt;/firstName&gt;&lt;middleNames&gt;A&lt;/middleNames&gt;&lt;lastName&gt;Herd&lt;/lastName&gt;&lt;/author&gt;&lt;author&gt;&lt;firstName&gt;Christopher&lt;/firstName&gt;&lt;middleNames&gt;H&lt;/middleNames&gt;&lt;lastName&gt;Chatham&lt;/lastName&gt;&lt;/author&gt;&lt;author&gt;&lt;firstName&gt;Brendan&lt;/firstName&gt;&lt;middleNames&gt;E&lt;/middleNames&gt;&lt;lastName&gt;Depue&lt;/lastName&gt;&lt;/author&gt;&lt;author&gt;&lt;firstName&gt;Marie&lt;/firstName&gt;&lt;middleNames&gt;T&lt;/middleNames&gt;&lt;lastName&gt;Banich&lt;/lastName&gt;&lt;/author&gt;&lt;author&gt;&lt;firstName&gt;Randall&lt;/firstName&gt;&lt;middleNames&gt;C&lt;/middleNames&gt;&lt;lastName&gt;O’Reilly&lt;/lastName&gt;&lt;/author&gt;&lt;/authors&gt;&lt;/publication&gt;&lt;publication&gt;&lt;uuid&gt;AB20F27E-830F-440D-82B7-5C852DE21E4C&lt;/uuid&gt;&lt;volume&gt;26&lt;/volume&gt;&lt;doi&gt;10.1093/cercor/bhu324&lt;/doi&gt;&lt;startpage&gt;1634&lt;/startpage&gt;&lt;publication_date&gt;99201604001200000000220000&lt;/publication_date&gt;&lt;url&gt;http://eutils.ncbi.nlm.nih.gov/entrez/eutils/elink.fcgi?dbfrom=pubmed&amp;amp;id=25601236&amp;amp;retmode=ref&amp;amp;cmd=prlinks&lt;/url&gt;&lt;type&gt;400&lt;/type&gt;&lt;title&gt;The Organization of Right Prefrontal Networks Reveals Common Mechanisms of Inhibitory Regulation Across Cognitive, Emotional, and Motor Processes.&lt;/title&gt;&lt;institution&gt;Department of Psychological and Brain Sciences, University of Louisville, Louisville, KY 40292, USA.&lt;/institution&gt;&lt;number&gt;4&lt;/number&gt;&lt;subtype&gt;400&lt;/subtype&gt;&lt;endpage&gt;1646&lt;/endpage&gt;&lt;bundle&gt;&lt;publication&gt;&lt;title&gt;Cerebral cortex (New York, N.Y. : 1991)&lt;/title&gt;&lt;type&gt;-100&lt;/type&gt;&lt;subtype&gt;-100&lt;/subtype&gt;&lt;uuid&gt;FB5E8E37-32BD-4F4E-B638-A35F1F0827B5&lt;/uuid&gt;&lt;/publication&gt;&lt;/bundle&gt;&lt;authors&gt;&lt;author&gt;&lt;firstName&gt;B&lt;/firstName&gt;&lt;middleNames&gt;E&lt;/middleNames&gt;&lt;lastName&gt;Depue&lt;/lastName&gt;&lt;/author&gt;&lt;author&gt;&lt;firstName&gt;J&lt;/firstName&gt;&lt;middleNames&gt;M&lt;/middleNames&gt;&lt;lastName&gt;Orr&lt;/lastName&gt;&lt;/author&gt;&lt;author&gt;&lt;firstName&gt;H&lt;/firstName&gt;&lt;middleNames&gt;R&lt;/middleNames&gt;&lt;lastName&gt;Smolker&lt;/lastName&gt;&lt;/author&gt;&lt;author&gt;&lt;firstName&gt;F&lt;/firstName&gt;&lt;lastName&gt;Naaz&lt;/lastName&gt;&lt;/author&gt;&lt;author&gt;&lt;firstName&gt;M&lt;/firstName&gt;&lt;middleNames&gt;T&lt;/middleNames&gt;&lt;lastName&gt;Banich&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40-42</w:t>
      </w:r>
      <w:r w:rsidRPr="2CB9C50C">
        <w:fldChar w:fldCharType="end"/>
      </w:r>
      <w:r w:rsidRPr="2CB9C50C">
        <w:rPr>
          <w:rFonts w:ascii="Century Schoolbook" w:eastAsia="Century Schoolbook" w:hAnsi="Century Schoolbook" w:cs="Century Schoolbook"/>
          <w:sz w:val="24"/>
          <w:szCs w:val="24"/>
        </w:rPr>
        <w:t xml:space="preserve">. </w:t>
      </w:r>
      <w:proofErr w:type="spellStart"/>
      <w:proofErr w:type="gramStart"/>
      <w:r w:rsidRPr="2CB9C50C">
        <w:rPr>
          <w:rFonts w:ascii="Century Schoolbook" w:eastAsia="Century Schoolbook" w:hAnsi="Century Schoolbook" w:cs="Century Schoolbook"/>
          <w:sz w:val="24"/>
          <w:szCs w:val="24"/>
        </w:rPr>
        <w:t>rIFG</w:t>
      </w:r>
      <w:proofErr w:type="spellEnd"/>
      <w:proofErr w:type="gramEnd"/>
      <w:r w:rsidRPr="2CB9C50C">
        <w:rPr>
          <w:rFonts w:ascii="Century Schoolbook" w:eastAsia="Century Schoolbook" w:hAnsi="Century Schoolbook" w:cs="Century Schoolbook"/>
          <w:sz w:val="24"/>
          <w:szCs w:val="24"/>
        </w:rPr>
        <w:t xml:space="preserve"> was also </w:t>
      </w:r>
      <w:r w:rsidR="0012638D" w:rsidRPr="2CB9C50C">
        <w:rPr>
          <w:rFonts w:ascii="Century Schoolbook" w:eastAsia="Century Schoolbook" w:hAnsi="Century Schoolbook" w:cs="Century Schoolbook"/>
          <w:sz w:val="24"/>
          <w:szCs w:val="24"/>
        </w:rPr>
        <w:t>robustly</w:t>
      </w:r>
      <w:r w:rsidRPr="2CB9C50C">
        <w:rPr>
          <w:rFonts w:ascii="Century Schoolbook" w:eastAsia="Century Schoolbook" w:hAnsi="Century Schoolbook" w:cs="Century Schoolbook"/>
          <w:sz w:val="24"/>
          <w:szCs w:val="24"/>
        </w:rPr>
        <w:t xml:space="preserve"> associated with ‘emotion’, consistent the </w:t>
      </w:r>
      <w:r w:rsidRPr="2CB9C50C">
        <w:rPr>
          <w:rFonts w:ascii="Century Schoolbook" w:eastAsia="Century Schoolbook" w:hAnsi="Century Schoolbook" w:cs="Century Schoolbook"/>
          <w:sz w:val="24"/>
          <w:szCs w:val="24"/>
        </w:rPr>
        <w:lastRenderedPageBreak/>
        <w:t xml:space="preserve">hypothesis that this region is crucial for effective emotion regulation and reappraisal </w:t>
      </w:r>
      <w:r w:rsidRPr="2CB9C50C">
        <w:fldChar w:fldCharType="begin"/>
      </w:r>
      <w:r w:rsidR="000065FB">
        <w:rPr>
          <w:rFonts w:ascii="Century Schoolbook" w:hAnsi="Century Schoolbook"/>
          <w:sz w:val="24"/>
          <w:szCs w:val="24"/>
        </w:rPr>
        <w:instrText xml:space="preserve"> ADDIN PAPERS2_CITATIONS &lt;citation&gt;&lt;uuid&gt;7E0A7575-1CF6-45A4-95B1-65A8EA32C35B&lt;/uuid&gt;&lt;priority&gt;0&lt;/priority&gt;&lt;publications&gt;&lt;publication&gt;&lt;publication_date&gt;99201400001200000000200000&lt;/publication_date&gt;&lt;doi&gt;10.1016/j.neubiorev.2014.06.010&lt;/doi&gt;&lt;title&gt;Emotion regulation: quantitative meta-analysis of functional activation and deactivation&lt;/title&gt;&lt;uuid&gt;83624D89-570A-410D-BB0E-372BFBE98E51&lt;/uuid&gt;&lt;subtype&gt;400&lt;/subtype&gt;&lt;type&gt;400&lt;/type&gt;&lt;url&gt;http://www.sciencedirect.com/science/article/pii/S0149763414001481&lt;/url&gt;&lt;bundle&gt;&lt;publication&gt;&lt;title&gt;Neuroscience &amp;amp; …&lt;/title&gt;&lt;type&gt;-100&lt;/type&gt;&lt;subtype&gt;-100&lt;/subtype&gt;&lt;uuid&gt;9BC7AC08-89DB-44C3-A0CB-6E2CC80EF62D&lt;/uuid&gt;&lt;/publication&gt;&lt;/bundle&gt;&lt;authors&gt;&lt;author&gt;&lt;firstName&gt;D&lt;/firstName&gt;&lt;middleNames&gt;W&lt;/middleNames&gt;&lt;lastName&gt;Frank&lt;/lastName&gt;&lt;/author&gt;&lt;author&gt;&lt;firstName&gt;M&lt;/firstName&gt;&lt;lastName&gt;Dewitt&lt;/lastName&gt;&lt;/author&gt;&lt;author&gt;&lt;firstName&gt;M&lt;/firstName&gt;&lt;lastName&gt;Hudgens-Haney&lt;/lastName&gt;&lt;/author&gt;&lt;/authors&gt;&lt;/publication&gt;&lt;publication&gt;&lt;uuid&gt;4B3EF18A-38EE-43F2-9E6C-6ED71FF69C87&lt;/uuid&gt;&lt;volume&gt;265&lt;/volume&gt;&lt;doi&gt;10.1007/s00406-014-0510-z&lt;/doi&gt;&lt;startpage&gt;45&lt;/startpage&gt;&lt;publication_date&gt;99201500001200000000200000&lt;/publication_date&gt;&lt;url&gt;http://link.springer.com/article/10.1007/s00406-014-0510-z/fulltext.html&lt;/url&gt;&lt;type&gt;400&lt;/type&gt;&lt;title&gt;Neural circuits of emotion regulation: a comparison of mindfulness-based and cognitive reappraisal strategies&lt;/title&gt;&lt;publisher&gt;Springer Berlin Heidelberg&lt;/publisher&gt;&lt;number&gt;1&lt;/number&gt;&lt;subtype&gt;400&lt;/subtype&gt;&lt;endpage&gt;55&lt;/endpage&gt;&lt;bundle&gt;&lt;publication&gt;&lt;title&gt;European Archives of Psychiatry and Clinical Neuroscience&lt;/title&gt;&lt;type&gt;-100&lt;/type&gt;&lt;subtype&gt;-100&lt;/subtype&gt;&lt;uuid&gt;04A8B25A-BE82-4A3A-B39F-8D208603376F&lt;/uuid&gt;&lt;/publication&gt;&lt;/bundle&gt;&lt;authors&gt;&lt;author&gt;&lt;firstName&gt;Sarah&lt;/firstName&gt;&lt;lastName&gt;Opialla&lt;/lastName&gt;&lt;/author&gt;&lt;author&gt;&lt;firstName&gt;Jacqueline&lt;/firstName&gt;&lt;lastName&gt;Lutz&lt;/lastName&gt;&lt;/author&gt;&lt;author&gt;&lt;firstName&gt;Sigrid&lt;/firstName&gt;&lt;lastName&gt;Scherpiet&lt;/lastName&gt;&lt;/author&gt;&lt;author&gt;&lt;firstName&gt;Anna&lt;/firstName&gt;&lt;lastName&gt;Hittmeyer&lt;/lastName&gt;&lt;/author&gt;&lt;author&gt;&lt;firstName&gt;Lutz&lt;/firstName&gt;&lt;lastName&gt;Jäncke&lt;/lastName&gt;&lt;/author&gt;&lt;author&gt;&lt;firstName&gt;Michael&lt;/firstName&gt;&lt;lastName&gt;Rufer&lt;/lastName&gt;&lt;/author&gt;&lt;author&gt;&lt;firstName&gt;Martin&lt;/firstName&gt;&lt;middleNames&gt;Grosse&lt;/middleNames&gt;&lt;lastName&gt;Holtforth&lt;/lastName&gt;&lt;/author&gt;&lt;author&gt;&lt;firstName&gt;Uwe&lt;/firstName&gt;&lt;lastName&gt;Herwig&lt;/lastName&gt;&lt;/author&gt;&lt;author&gt;&lt;firstName&gt;Annette&lt;/firstName&gt;&lt;middleNames&gt;B&lt;/middleNames&gt;&lt;lastName&gt;Brühl&lt;/lastName&gt;&lt;/author&gt;&lt;/authors&gt;&lt;/publication&gt;&lt;publication&gt;&lt;uuid&gt;60F7DB66-45CF-4000-A17B-D2C73AEE635C&lt;/uuid&gt;&lt;volume&gt;59&lt;/volume&gt;&lt;doi&gt;10.1016/j.neuron.2008.09.006&lt;/doi&gt;&lt;startpage&gt;1037&lt;/startpage&gt;&lt;publication_date&gt;99200809001200000000220000&lt;/publication_date&gt;&lt;url&gt;http://linkinghub.elsevier.com/retrieve/pii/S0896627308007538&lt;/url&gt;&lt;type&gt;400&lt;/type&gt;&lt;title&gt;Prefrontal-Subcortical Pathways Mediating Successful Emotion Regulation&lt;/title&gt;&lt;publisher&gt;Elsevier&lt;/publisher&gt;&lt;number&gt;6&lt;/number&gt;&lt;subtype&gt;400&lt;/subtype&gt;&lt;endpage&gt;1050&lt;/endpage&gt;&lt;bundle&gt;&lt;publication&gt;&lt;publisher&gt;Elsevier Inc.&lt;/publisher&gt;&lt;title&gt;Neuron&lt;/title&gt;&lt;type&gt;-100&lt;/type&gt;&lt;subtype&gt;-100&lt;/subtype&gt;&lt;uuid&gt;4F760053-710C-45E0-BDA8-53102C65B1F7&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43-45</w:t>
      </w:r>
      <w:r w:rsidRPr="2CB9C50C">
        <w:fldChar w:fldCharType="end"/>
      </w:r>
      <w:r w:rsidRPr="2CB9C50C">
        <w:rPr>
          <w:rFonts w:ascii="Century Schoolbook" w:eastAsia="Century Schoolbook" w:hAnsi="Century Schoolbook" w:cs="Century Schoolbook"/>
          <w:sz w:val="24"/>
          <w:szCs w:val="24"/>
        </w:rPr>
        <w:t xml:space="preserve">. However, the relationship between ‘inhibition’ and </w:t>
      </w:r>
      <w:proofErr w:type="spellStart"/>
      <w:r w:rsidRPr="2CB9C50C">
        <w:rPr>
          <w:rFonts w:ascii="Century Schoolbook" w:eastAsia="Century Schoolbook" w:hAnsi="Century Schoolbook" w:cs="Century Schoolbook"/>
          <w:sz w:val="24"/>
          <w:szCs w:val="24"/>
        </w:rPr>
        <w:t>rIFG</w:t>
      </w:r>
      <w:proofErr w:type="spellEnd"/>
      <w:r w:rsidRPr="2CB9C50C">
        <w:rPr>
          <w:rFonts w:ascii="Century Schoolbook" w:eastAsia="Century Schoolbook" w:hAnsi="Century Schoolbook" w:cs="Century Schoolbook"/>
          <w:sz w:val="24"/>
          <w:szCs w:val="24"/>
        </w:rPr>
        <w:t xml:space="preserve"> was not particularly strong or significantly </w:t>
      </w:r>
      <w:r w:rsidR="00801AAC" w:rsidRPr="2CB9C50C">
        <w:rPr>
          <w:rFonts w:ascii="Century Schoolbook" w:eastAsia="Century Schoolbook" w:hAnsi="Century Schoolbook" w:cs="Century Schoolbook"/>
          <w:sz w:val="24"/>
          <w:szCs w:val="24"/>
        </w:rPr>
        <w:t>greater than with other regions,</w:t>
      </w:r>
      <w:r w:rsidRPr="2CB9C50C">
        <w:rPr>
          <w:rFonts w:ascii="Century Schoolbook" w:eastAsia="Century Schoolbook" w:hAnsi="Century Schoolbook" w:cs="Century Schoolbook"/>
          <w:sz w:val="24"/>
          <w:szCs w:val="24"/>
        </w:rPr>
        <w:t xml:space="preserve"> suggesting </w:t>
      </w:r>
      <w:proofErr w:type="spellStart"/>
      <w:r w:rsidRPr="2CB9C50C">
        <w:rPr>
          <w:rFonts w:ascii="Century Schoolbook" w:eastAsia="Century Schoolbook" w:hAnsi="Century Schoolbook" w:cs="Century Schoolbook"/>
          <w:sz w:val="24"/>
          <w:szCs w:val="24"/>
        </w:rPr>
        <w:t>rIFG</w:t>
      </w:r>
      <w:proofErr w:type="spellEnd"/>
      <w:r w:rsidRPr="2CB9C50C">
        <w:rPr>
          <w:rFonts w:ascii="Century Schoolbook" w:eastAsia="Century Schoolbook" w:hAnsi="Century Schoolbook" w:cs="Century Schoolbook"/>
          <w:sz w:val="24"/>
          <w:szCs w:val="24"/>
        </w:rPr>
        <w:t xml:space="preserve"> may play a more </w:t>
      </w:r>
      <w:r w:rsidR="00801AAC" w:rsidRPr="2CB9C50C">
        <w:rPr>
          <w:rFonts w:ascii="Century Schoolbook" w:eastAsia="Century Schoolbook" w:hAnsi="Century Schoolbook" w:cs="Century Schoolbook"/>
          <w:sz w:val="24"/>
          <w:szCs w:val="24"/>
        </w:rPr>
        <w:t xml:space="preserve">domain </w:t>
      </w:r>
      <w:r w:rsidRPr="2CB9C50C">
        <w:rPr>
          <w:rFonts w:ascii="Century Schoolbook" w:eastAsia="Century Schoolbook" w:hAnsi="Century Schoolbook" w:cs="Century Schoolbook"/>
          <w:sz w:val="24"/>
          <w:szCs w:val="24"/>
        </w:rPr>
        <w:t>genera</w:t>
      </w:r>
      <w:r w:rsidR="00801AAC" w:rsidRPr="2CB9C50C">
        <w:rPr>
          <w:rFonts w:ascii="Century Schoolbook" w:eastAsia="Century Schoolbook" w:hAnsi="Century Schoolbook" w:cs="Century Schoolbook"/>
          <w:sz w:val="24"/>
          <w:szCs w:val="24"/>
        </w:rPr>
        <w:t>l role</w:t>
      </w:r>
      <w:ins w:id="184" w:author="Alejandro De La Vega" w:date="2016-09-30T15:32:00Z">
        <w:r w:rsidR="00337EF4">
          <w:rPr>
            <w:rFonts w:ascii="Century Schoolbook" w:eastAsia="Century Schoolbook" w:hAnsi="Century Schoolbook" w:cs="Century Schoolbook"/>
            <w:sz w:val="24"/>
            <w:szCs w:val="24"/>
          </w:rPr>
          <w:t xml:space="preserve"> such as context monitoring </w:t>
        </w:r>
      </w:ins>
      <w:ins w:id="185" w:author="Alejandro De La Vega" w:date="2016-09-30T15:33:00Z">
        <w:r w:rsidR="00337EF4">
          <w:rPr>
            <w:rFonts w:ascii="Century Schoolbook" w:eastAsia="Century Schoolbook" w:hAnsi="Century Schoolbook" w:cs="Century Schoolbook"/>
            <w:sz w:val="24"/>
            <w:szCs w:val="24"/>
          </w:rPr>
          <w:t xml:space="preserve">(???). </w:t>
        </w:r>
      </w:ins>
    </w:p>
    <w:p w14:paraId="791B199A" w14:textId="52F37608" w:rsidR="005F3DB1" w:rsidRPr="00055A4D" w:rsidRDefault="005F3DB1" w:rsidP="005F3DB1">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Rostral fronto-parietal LFC.</w:t>
      </w:r>
      <w:proofErr w:type="gramEnd"/>
      <w:r w:rsidRPr="00055A4D">
        <w:rPr>
          <w:rFonts w:ascii="Century Schoolbook" w:hAnsi="Century Schoolbook"/>
          <w:sz w:val="24"/>
          <w:szCs w:val="24"/>
        </w:rPr>
        <w:t xml:space="preserve"> The three </w:t>
      </w:r>
      <w:r w:rsidR="00103182" w:rsidRPr="00055A4D">
        <w:rPr>
          <w:rFonts w:ascii="Century Schoolbook" w:hAnsi="Century Schoolbook"/>
          <w:sz w:val="24"/>
          <w:szCs w:val="24"/>
        </w:rPr>
        <w:t>‘</w:t>
      </w:r>
      <w:r w:rsidRPr="00055A4D">
        <w:rPr>
          <w:rFonts w:ascii="Century Schoolbook" w:hAnsi="Century Schoolbook"/>
          <w:sz w:val="24"/>
          <w:szCs w:val="24"/>
        </w:rPr>
        <w:t>rostral</w:t>
      </w:r>
      <w:r w:rsidR="00103182" w:rsidRPr="00055A4D">
        <w:rPr>
          <w:rFonts w:ascii="Century Schoolbook" w:hAnsi="Century Schoolbook"/>
          <w:sz w:val="24"/>
          <w:szCs w:val="24"/>
        </w:rPr>
        <w:t>’</w:t>
      </w:r>
      <w:r w:rsidRPr="00055A4D">
        <w:rPr>
          <w:rFonts w:ascii="Century Schoolbook" w:hAnsi="Century Schoolbook"/>
          <w:sz w:val="24"/>
          <w:szCs w:val="24"/>
        </w:rPr>
        <w:t xml:space="preserve"> </w:t>
      </w:r>
      <w:r w:rsidR="00103182" w:rsidRPr="00055A4D">
        <w:rPr>
          <w:rFonts w:ascii="Century Schoolbook" w:hAnsi="Century Schoolbook"/>
          <w:sz w:val="24"/>
          <w:szCs w:val="24"/>
        </w:rPr>
        <w:t xml:space="preserve">clusters </w:t>
      </w:r>
      <w:r w:rsidRPr="00055A4D">
        <w:rPr>
          <w:rFonts w:ascii="Century Schoolbook" w:hAnsi="Century Schoolbook"/>
          <w:sz w:val="24"/>
          <w:szCs w:val="24"/>
        </w:rPr>
        <w:t>showed relatively</w:t>
      </w:r>
      <w:r w:rsidR="00103182" w:rsidRPr="00055A4D">
        <w:rPr>
          <w:rFonts w:ascii="Century Schoolbook" w:hAnsi="Century Schoolbook"/>
          <w:sz w:val="24"/>
          <w:szCs w:val="24"/>
        </w:rPr>
        <w:t xml:space="preserve"> similarly functional profiles. </w:t>
      </w:r>
      <w:r w:rsidRPr="00055A4D">
        <w:rPr>
          <w:rFonts w:ascii="Century Schoolbook" w:hAnsi="Century Schoolbook"/>
          <w:sz w:val="24"/>
          <w:szCs w:val="24"/>
        </w:rPr>
        <w:t>Like other clusters in the FPN</w:t>
      </w:r>
      <w:r w:rsidR="00103182" w:rsidRPr="00055A4D">
        <w:rPr>
          <w:rFonts w:ascii="Century Schoolbook" w:hAnsi="Century Schoolbook"/>
          <w:sz w:val="24"/>
          <w:szCs w:val="24"/>
        </w:rPr>
        <w:t>, ‘rostral’</w:t>
      </w:r>
      <w:r w:rsidRPr="00055A4D">
        <w:rPr>
          <w:rFonts w:ascii="Century Schoolbook" w:hAnsi="Century Schoolbook"/>
          <w:sz w:val="24"/>
          <w:szCs w:val="24"/>
        </w:rPr>
        <w:t xml:space="preserve"> clusters showed robust– although not particularly strong– associations with various executive processes. </w:t>
      </w:r>
      <w:r w:rsidR="00103182" w:rsidRPr="00055A4D">
        <w:rPr>
          <w:rFonts w:ascii="Century Schoolbook" w:hAnsi="Century Schoolbook"/>
          <w:sz w:val="24"/>
          <w:szCs w:val="24"/>
        </w:rPr>
        <w:t>However</w:t>
      </w:r>
      <w:r w:rsidRPr="00055A4D">
        <w:rPr>
          <w:rFonts w:ascii="Century Schoolbook" w:hAnsi="Century Schoolbook"/>
          <w:sz w:val="24"/>
          <w:szCs w:val="24"/>
        </w:rPr>
        <w:t xml:space="preserve">, clusters ‘9/46dr’ and ‘10d’ showed a robust association with ‘inhibition’, while cluster ‘10d’ was significantly associated with ‘novelty’. This pattern was </w:t>
      </w:r>
      <w:r w:rsidR="006240F9" w:rsidRPr="00055A4D">
        <w:rPr>
          <w:rFonts w:ascii="Century Schoolbook" w:hAnsi="Century Schoolbook"/>
          <w:sz w:val="24"/>
          <w:szCs w:val="24"/>
        </w:rPr>
        <w:t>surprisingly</w:t>
      </w:r>
      <w:r w:rsidRPr="00055A4D">
        <w:rPr>
          <w:rFonts w:ascii="Century Schoolbook" w:hAnsi="Century Schoolbook"/>
          <w:sz w:val="24"/>
          <w:szCs w:val="24"/>
        </w:rPr>
        <w:t xml:space="preserve"> similar to that shown by ‘</w:t>
      </w:r>
      <w:proofErr w:type="spellStart"/>
      <w:r w:rsidRPr="00055A4D">
        <w:rPr>
          <w:rFonts w:ascii="Century Schoolbook" w:hAnsi="Century Schoolbook"/>
          <w:sz w:val="24"/>
          <w:szCs w:val="24"/>
        </w:rPr>
        <w:t>rIFG</w:t>
      </w:r>
      <w:proofErr w:type="spellEnd"/>
      <w:r w:rsidRPr="00055A4D">
        <w:rPr>
          <w:rFonts w:ascii="Century Schoolbook" w:hAnsi="Century Schoolbook"/>
          <w:sz w:val="24"/>
          <w:szCs w:val="24"/>
        </w:rPr>
        <w:t xml:space="preserve">’, suggesting inhibitory control </w:t>
      </w:r>
      <w:r w:rsidR="006240F9" w:rsidRPr="00055A4D">
        <w:rPr>
          <w:rFonts w:ascii="Century Schoolbook" w:hAnsi="Century Schoolbook"/>
          <w:sz w:val="24"/>
          <w:szCs w:val="24"/>
        </w:rPr>
        <w:t>may not be</w:t>
      </w:r>
      <w:r w:rsidRPr="00055A4D">
        <w:rPr>
          <w:rFonts w:ascii="Century Schoolbook" w:hAnsi="Century Schoolbook"/>
          <w:sz w:val="24"/>
          <w:szCs w:val="24"/>
        </w:rPr>
        <w:t xml:space="preserve"> </w:t>
      </w:r>
      <w:r w:rsidR="006240F9" w:rsidRPr="00055A4D">
        <w:rPr>
          <w:rFonts w:ascii="Century Schoolbook" w:hAnsi="Century Schoolbook"/>
          <w:sz w:val="24"/>
          <w:szCs w:val="24"/>
        </w:rPr>
        <w:t xml:space="preserve">the </w:t>
      </w:r>
      <w:r w:rsidRPr="00055A4D">
        <w:rPr>
          <w:rFonts w:ascii="Century Schoolbook" w:hAnsi="Century Schoolbook"/>
          <w:sz w:val="24"/>
          <w:szCs w:val="24"/>
        </w:rPr>
        <w:t xml:space="preserve">sole provenance of that area. However, </w:t>
      </w:r>
      <w:r w:rsidR="00D65591" w:rsidRPr="00055A4D">
        <w:rPr>
          <w:rFonts w:ascii="Century Schoolbook" w:hAnsi="Century Schoolbook"/>
          <w:sz w:val="24"/>
          <w:szCs w:val="24"/>
        </w:rPr>
        <w:t xml:space="preserve">in contrast to </w:t>
      </w:r>
      <w:proofErr w:type="spellStart"/>
      <w:proofErr w:type="gramStart"/>
      <w:r w:rsidR="00D65591" w:rsidRPr="00055A4D">
        <w:rPr>
          <w:rFonts w:ascii="Century Schoolbook" w:hAnsi="Century Schoolbook"/>
          <w:sz w:val="24"/>
          <w:szCs w:val="24"/>
        </w:rPr>
        <w:t>rIFG</w:t>
      </w:r>
      <w:proofErr w:type="spellEnd"/>
      <w:r w:rsidR="00D65591" w:rsidRPr="00055A4D">
        <w:rPr>
          <w:rFonts w:ascii="Century Schoolbook" w:hAnsi="Century Schoolbook"/>
          <w:sz w:val="24"/>
          <w:szCs w:val="24"/>
        </w:rPr>
        <w:t xml:space="preserve"> ,</w:t>
      </w:r>
      <w:proofErr w:type="gramEnd"/>
      <w:r w:rsidR="00D65591" w:rsidRPr="00055A4D">
        <w:rPr>
          <w:rFonts w:ascii="Century Schoolbook" w:hAnsi="Century Schoolbook"/>
          <w:sz w:val="24"/>
          <w:szCs w:val="24"/>
        </w:rPr>
        <w:t xml:space="preserve"> </w:t>
      </w:r>
      <w:r w:rsidRPr="00055A4D">
        <w:rPr>
          <w:rFonts w:ascii="Century Schoolbook" w:hAnsi="Century Schoolbook"/>
          <w:sz w:val="24"/>
          <w:szCs w:val="24"/>
        </w:rPr>
        <w:t>these regions were not associated wi</w:t>
      </w:r>
      <w:r w:rsidR="00D65591" w:rsidRPr="00055A4D">
        <w:rPr>
          <w:rFonts w:ascii="Century Schoolbook" w:hAnsi="Century Schoolbook"/>
          <w:sz w:val="24"/>
          <w:szCs w:val="24"/>
        </w:rPr>
        <w:t xml:space="preserve">th ‘emotion’, suggesting the inhibition of emotional content may be dependent on </w:t>
      </w:r>
      <w:proofErr w:type="spellStart"/>
      <w:r w:rsidR="00D65591" w:rsidRPr="00055A4D">
        <w:rPr>
          <w:rFonts w:ascii="Century Schoolbook" w:hAnsi="Century Schoolbook"/>
          <w:sz w:val="24"/>
          <w:szCs w:val="24"/>
        </w:rPr>
        <w:t>rIFG</w:t>
      </w:r>
      <w:proofErr w:type="spellEnd"/>
      <w:r w:rsidR="00D65591" w:rsidRPr="00055A4D">
        <w:rPr>
          <w:rFonts w:ascii="Century Schoolbook" w:hAnsi="Century Schoolbook"/>
          <w:sz w:val="24"/>
          <w:szCs w:val="24"/>
        </w:rPr>
        <w:t xml:space="preserve">. </w:t>
      </w:r>
      <w:proofErr w:type="spellStart"/>
      <w:r w:rsidR="00D65591" w:rsidRPr="00055A4D">
        <w:rPr>
          <w:rFonts w:ascii="Century Schoolbook" w:hAnsi="Century Schoolbook"/>
          <w:sz w:val="24"/>
          <w:szCs w:val="24"/>
        </w:rPr>
        <w:t>Moreoever</w:t>
      </w:r>
      <w:proofErr w:type="spellEnd"/>
      <w:r w:rsidR="00D65591" w:rsidRPr="00055A4D">
        <w:rPr>
          <w:rFonts w:ascii="Century Schoolbook" w:hAnsi="Century Schoolbook"/>
          <w:sz w:val="24"/>
          <w:szCs w:val="24"/>
        </w:rPr>
        <w:t>, t</w:t>
      </w:r>
      <w:r w:rsidRPr="00055A4D">
        <w:rPr>
          <w:rFonts w:ascii="Century Schoolbook" w:hAnsi="Century Schoolbook"/>
          <w:sz w:val="24"/>
          <w:szCs w:val="24"/>
        </w:rPr>
        <w:t xml:space="preserve">his pattern is potentially consistent with hierarchical models of control in LPFC, which postulate that more rostral regions represent more abstract goals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6CA1B58F-7CED-4A2B-85C3-2073F89A28BD&lt;/uuid&gt;&lt;priority&gt;0&lt;/priority&gt;&lt;publications&gt;&lt;publication&gt;&lt;volume&gt;12&lt;/volume&gt;&lt;publication_date&gt;99200805001200000000220000&lt;/publication_date&gt;&lt;number&gt;5&lt;/number&gt;&lt;doi&gt;10.1016/j.tics.2008.02.009&lt;/doi&gt;&lt;startpage&gt;201&lt;/startpage&gt;&lt;title&gt;Hierarchical models of behavior and prefrontal function&lt;/title&gt;&lt;uuid&gt;D7D9BD0B-B036-4379-BB59-AE03D76BEF3B&lt;/uuid&gt;&lt;subtype&gt;400&lt;/subtype&gt;&lt;endpage&gt;208&lt;/endpage&gt;&lt;type&gt;400&lt;/type&gt;&lt;url&gt;http://linkinghub.elsevier.com/retrieve/pii/S1364661308000880&lt;/url&gt;&lt;bundle&gt;&lt;publication&gt;&lt;publisher&gt;Elsevier Ltd&lt;/publisher&gt;&lt;title&gt;Trends in Cognitive Sciences&lt;/title&gt;&lt;type&gt;-100&lt;/type&gt;&lt;subtype&gt;-100&lt;/subtype&gt;&lt;uuid&gt;47F1C648-8EDF-4324-9FA1-69B78466A0BF&lt;/uuid&gt;&lt;/publication&gt;&lt;/bundle&gt;&lt;authors&gt;&lt;author&gt;&lt;firstName&gt;Matthew&lt;/firstName&gt;&lt;middleNames&gt;M&lt;/middleNames&gt;&lt;lastName&gt;Botvinick&lt;/lastName&gt;&lt;/author&gt;&lt;/authors&gt;&lt;/publication&gt;&lt;publication&gt;&lt;uuid&gt;83E0F8C7-9AF4-45BF-A3A4-79BF3084C013&lt;/uuid&gt;&lt;volume&gt;10&lt;/volume&gt;&lt;doi&gt;10.1038/nrn2667&lt;/doi&gt;&lt;startpage&gt;659&lt;/startpage&gt;&lt;publication_date&gt;99200909011200000000222000&lt;/publication_date&gt;&lt;url&gt;http://www.nature.com/doifinder/10.1038/nrn2667&lt;/url&gt;&lt;type&gt;400&lt;/type&gt;&lt;title&gt;Is the rostro-caudal axis of the frontal lobe hierarchical?&lt;/title&gt;&lt;publisher&gt;Nature Publishing Group&lt;/publisher&gt;&lt;number&gt;9&lt;/number&gt;&lt;subtype&gt;400&lt;/subtype&gt;&lt;endpage&gt;669&lt;/endpage&gt;&lt;bundle&gt;&lt;publication&gt;&lt;publisher&gt;Nature Publishing Group&lt;/publisher&gt;&lt;title&gt;Nature Reviews Neuroscience&lt;/title&gt;&lt;type&gt;-100&lt;/type&gt;&lt;subtype&gt;-100&lt;/subtype&gt;&lt;uuid&gt;11514A1C-6519-4C71-8114-9CD7A2F183DE&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46,47</w:t>
      </w:r>
      <w:r w:rsidRPr="00055A4D">
        <w:rPr>
          <w:rFonts w:ascii="Century Schoolbook" w:hAnsi="Century Schoolbook"/>
          <w:sz w:val="24"/>
          <w:szCs w:val="24"/>
        </w:rPr>
        <w:fldChar w:fldCharType="end"/>
      </w:r>
      <w:r w:rsidRPr="00055A4D">
        <w:rPr>
          <w:rFonts w:ascii="Century Schoolbook" w:hAnsi="Century Schoolbook"/>
          <w:sz w:val="24"/>
          <w:szCs w:val="24"/>
        </w:rPr>
        <w:t xml:space="preserve">. This is particularly plausible in light of the lack of association between these regions and any low-level processes such as motor function or affect </w:t>
      </w:r>
    </w:p>
    <w:p w14:paraId="1FB210F3" w14:textId="6C498103" w:rsidR="005F3DB1" w:rsidRPr="00055A4D" w:rsidRDefault="005F3DB1" w:rsidP="005F3DB1">
      <w:pPr>
        <w:pStyle w:val="Normal1"/>
        <w:ind w:firstLine="0"/>
        <w:rPr>
          <w:rFonts w:ascii="Century Schoolbook" w:hAnsi="Century Schoolbook"/>
          <w:sz w:val="24"/>
          <w:szCs w:val="24"/>
        </w:rPr>
      </w:pPr>
      <w:r w:rsidRPr="00055A4D">
        <w:rPr>
          <w:rFonts w:ascii="Century Schoolbook" w:hAnsi="Century Schoolbook"/>
          <w:sz w:val="24"/>
          <w:szCs w:val="24"/>
        </w:rPr>
        <w:tab/>
      </w:r>
      <w:r w:rsidRPr="2CB9C50C">
        <w:rPr>
          <w:rFonts w:ascii="Century Schoolbook" w:eastAsia="Century Schoolbook" w:hAnsi="Century Schoolbook" w:cs="Century Schoolbook"/>
          <w:sz w:val="24"/>
          <w:szCs w:val="24"/>
        </w:rPr>
        <w:t xml:space="preserve">Finally, the most ventral fronto-polar region, cluster ‘10v’, showed a more distinct pattern, </w:t>
      </w:r>
      <w:r w:rsidR="00D65591" w:rsidRPr="2CB9C50C">
        <w:rPr>
          <w:rFonts w:ascii="Century Schoolbook" w:eastAsia="Century Schoolbook" w:hAnsi="Century Schoolbook" w:cs="Century Schoolbook"/>
          <w:sz w:val="24"/>
          <w:szCs w:val="24"/>
        </w:rPr>
        <w:t xml:space="preserve">exhibiting </w:t>
      </w:r>
      <w:r w:rsidRPr="2CB9C50C">
        <w:rPr>
          <w:rFonts w:ascii="Century Schoolbook" w:eastAsia="Century Schoolbook" w:hAnsi="Century Schoolbook" w:cs="Century Schoolbook"/>
          <w:sz w:val="24"/>
          <w:szCs w:val="24"/>
        </w:rPr>
        <w:t>weaker associatio</w:t>
      </w:r>
      <w:r w:rsidR="00D65591" w:rsidRPr="2CB9C50C">
        <w:rPr>
          <w:rFonts w:ascii="Century Schoolbook" w:eastAsia="Century Schoolbook" w:hAnsi="Century Schoolbook" w:cs="Century Schoolbook"/>
          <w:sz w:val="24"/>
          <w:szCs w:val="24"/>
        </w:rPr>
        <w:t>ns with all executive processes but a</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significant</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association</w:t>
      </w:r>
      <w:r w:rsidRPr="2CB9C50C">
        <w:rPr>
          <w:rFonts w:ascii="Century Schoolbook" w:eastAsia="Century Schoolbook" w:hAnsi="Century Schoolbook" w:cs="Century Schoolbook"/>
          <w:sz w:val="24"/>
          <w:szCs w:val="24"/>
        </w:rPr>
        <w:t xml:space="preserve"> with ‘reward’</w:t>
      </w:r>
      <w:r w:rsidR="00D65591" w:rsidRPr="2CB9C50C">
        <w:rPr>
          <w:rFonts w:ascii="Century Schoolbook" w:eastAsia="Century Schoolbook" w:hAnsi="Century Schoolbook" w:cs="Century Schoolbook"/>
          <w:sz w:val="24"/>
          <w:szCs w:val="24"/>
        </w:rPr>
        <w:t xml:space="preserve"> (at a lower threshold, q&lt;0.05). This pattern is</w:t>
      </w:r>
      <w:r w:rsidRPr="2CB9C50C">
        <w:rPr>
          <w:rFonts w:ascii="Century Schoolbook" w:eastAsia="Century Schoolbook" w:hAnsi="Century Schoolbook" w:cs="Century Schoolbook"/>
          <w:sz w:val="24"/>
          <w:szCs w:val="24"/>
        </w:rPr>
        <w:t xml:space="preserve"> consistent with its location near orbitofrontal cluster </w:t>
      </w:r>
      <w:r w:rsidR="00D65591" w:rsidRPr="2CB9C50C">
        <w:rPr>
          <w:rFonts w:ascii="Century Schoolbook" w:eastAsia="Century Schoolbook" w:hAnsi="Century Schoolbook" w:cs="Century Schoolbook"/>
          <w:sz w:val="24"/>
          <w:szCs w:val="24"/>
        </w:rPr>
        <w:t xml:space="preserve">provide support for </w:t>
      </w:r>
      <w:r w:rsidRPr="2CB9C50C">
        <w:rPr>
          <w:rFonts w:ascii="Century Schoolbook" w:eastAsia="Century Schoolbook" w:hAnsi="Century Schoolbook" w:cs="Century Schoolbook"/>
          <w:sz w:val="24"/>
          <w:szCs w:val="24"/>
        </w:rPr>
        <w:t xml:space="preserve">hypotheses </w:t>
      </w:r>
      <w:r w:rsidRPr="2CB9C50C">
        <w:rPr>
          <w:rFonts w:ascii="Century Schoolbook" w:eastAsia="Century Schoolbook" w:hAnsi="Century Schoolbook" w:cs="Century Schoolbook"/>
          <w:sz w:val="24"/>
          <w:szCs w:val="24"/>
        </w:rPr>
        <w:lastRenderedPageBreak/>
        <w:t xml:space="preserve">that suggest that the ventral frontal pole </w:t>
      </w:r>
      <w:r w:rsidR="006B55B0" w:rsidRPr="2CB9C50C">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important for </w:t>
      </w:r>
      <w:r w:rsidR="006B55B0" w:rsidRPr="2CB9C50C">
        <w:rPr>
          <w:rFonts w:ascii="Century Schoolbook" w:eastAsia="Century Schoolbook" w:hAnsi="Century Schoolbook" w:cs="Century Schoolbook"/>
          <w:sz w:val="24"/>
          <w:szCs w:val="24"/>
        </w:rPr>
        <w:t>represent the value</w:t>
      </w:r>
      <w:r w:rsidRPr="2CB9C50C">
        <w:rPr>
          <w:rFonts w:ascii="Century Schoolbook" w:eastAsia="Century Schoolbook" w:hAnsi="Century Schoolbook" w:cs="Century Schoolbook"/>
          <w:sz w:val="24"/>
          <w:szCs w:val="24"/>
        </w:rPr>
        <w:t xml:space="preserve"> of stimuli to effectively guide goal-directed behavior </w:t>
      </w:r>
      <w:r w:rsidRPr="2CB9C50C">
        <w:fldChar w:fldCharType="begin"/>
      </w:r>
      <w:r w:rsidR="000065FB">
        <w:rPr>
          <w:rFonts w:ascii="Century Schoolbook" w:hAnsi="Century Schoolbook"/>
          <w:sz w:val="24"/>
          <w:szCs w:val="24"/>
        </w:rPr>
        <w:instrText xml:space="preserve"> ADDIN PAPERS2_CITATIONS &lt;citation&gt;&lt;uuid&gt;4ADCF252-ABB9-4452-A1CA-5E94457C2EA0&lt;/uuid&gt;&lt;priority&gt;0&lt;/priority&gt;&lt;publications&gt;&lt;publication&gt;&lt;volume&gt;10&lt;/volume&gt;&lt;publication_date&gt;99201505061200000000222000&lt;/publication_date&gt;&lt;number&gt;5&lt;/number&gt;&lt;doi&gt;10.1371/journal.pone.0124797&lt;/doi&gt;&lt;startpage&gt;e0124797&lt;/startpage&gt;&lt;title&gt;Organization of the Human Frontal Pole Revealed by Large-Scale DTI-Based Connectivity: Implications for Control of Behavior&lt;/title&gt;&lt;uuid&gt;0ED078C0-9F24-4121-A9E2-C61B8AD6CFC3&lt;/uuid&gt;&lt;subtype&gt;400&lt;/subtype&gt;&lt;publisher&gt;Public Library of Science&lt;/publisher&gt;&lt;type&gt;400&lt;/type&gt;&lt;url&gt;http://dx.plos.org/10.1371/journal.pone.0124797&lt;/url&gt;&lt;bundle&gt;&lt;publication&gt;&lt;publisher&gt;Public Library of Science&lt;/publisher&gt;&lt;title&gt;PLoS ONE&lt;/title&gt;&lt;type&gt;-100&lt;/type&gt;&lt;subtype&gt;-100&lt;/subtype&gt;&lt;uuid&gt;C3061830-F0D2-4145-90C0-97905DC55E95&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editors&gt;&lt;author&gt;&lt;firstName&gt;Sam&lt;/firstName&gt;&lt;lastName&gt;Gilbert&lt;/lastName&gt;&lt;/author&gt;&lt;/edit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2</w:t>
      </w:r>
      <w:r w:rsidRPr="2CB9C50C">
        <w:fldChar w:fldCharType="end"/>
      </w:r>
      <w:r w:rsidRPr="2CB9C50C">
        <w:rPr>
          <w:rFonts w:ascii="Century Schoolbook" w:eastAsia="Century Schoolbook" w:hAnsi="Century Schoolbook" w:cs="Century Schoolbook"/>
          <w:sz w:val="24"/>
          <w:szCs w:val="24"/>
        </w:rPr>
        <w:t xml:space="preserve">. </w:t>
      </w:r>
    </w:p>
    <w:p w14:paraId="0D410955"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Default network</w:t>
      </w:r>
    </w:p>
    <w:p w14:paraId="130FA732" w14:textId="087F40AB" w:rsidR="005F3DB1" w:rsidRPr="00CC71CD" w:rsidRDefault="005F3DB1" w:rsidP="00CC71CD">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Anatomical correspondence.</w:t>
      </w:r>
      <w:r w:rsidRPr="2CB9C50C">
        <w:rPr>
          <w:rFonts w:ascii="Century Schoolbook" w:eastAsia="Century Schoolbook" w:hAnsi="Century Schoolbook" w:cs="Century Schoolbook"/>
          <w:sz w:val="24"/>
          <w:szCs w:val="24"/>
        </w:rPr>
        <w:t xml:space="preserve"> </w:t>
      </w:r>
      <w:r w:rsidR="000D5763" w:rsidRPr="2CB9C50C">
        <w:rPr>
          <w:rFonts w:ascii="Century Schoolbook" w:eastAsia="Century Schoolbook" w:hAnsi="Century Schoolbook" w:cs="Century Schoolbook"/>
          <w:sz w:val="24"/>
          <w:szCs w:val="24"/>
        </w:rPr>
        <w:t>We identified three distinct default network</w:t>
      </w:r>
      <w:r w:rsidRPr="2CB9C50C">
        <w:rPr>
          <w:rFonts w:ascii="Century Schoolbook" w:eastAsia="Century Schoolbook" w:hAnsi="Century Schoolbook" w:cs="Century Schoolbook"/>
          <w:sz w:val="24"/>
          <w:szCs w:val="24"/>
        </w:rPr>
        <w:t xml:space="preserve"> clusters</w:t>
      </w:r>
      <w:r w:rsidR="000065FB" w:rsidRPr="2CB9C50C">
        <w:rPr>
          <w:rFonts w:ascii="Century Schoolbook" w:eastAsia="Century Schoolbook" w:hAnsi="Century Schoolbook" w:cs="Century Schoolbook"/>
          <w:sz w:val="24"/>
          <w:szCs w:val="24"/>
        </w:rPr>
        <w:t xml:space="preserve"> in LFC</w:t>
      </w:r>
      <w:del w:id="186" w:author="Alejandro De La Vega" w:date="2016-09-30T17:37:00Z">
        <w:r w:rsidR="000065FB" w:rsidRPr="2CB9C50C" w:rsidDel="00CC71CD">
          <w:rPr>
            <w:rFonts w:ascii="Century Schoolbook" w:eastAsia="Century Schoolbook" w:hAnsi="Century Schoolbook" w:cs="Century Schoolbook"/>
            <w:sz w:val="24"/>
            <w:szCs w:val="24"/>
          </w:rPr>
          <w:delText xml:space="preserve"> (Figure 5</w:delText>
        </w:r>
        <w:r w:rsidRPr="2CB9C50C" w:rsidDel="00CC71CD">
          <w:rPr>
            <w:rFonts w:ascii="Century Schoolbook" w:eastAsia="Century Schoolbook" w:hAnsi="Century Schoolbook" w:cs="Century Schoolbook"/>
            <w:sz w:val="24"/>
            <w:szCs w:val="24"/>
          </w:rPr>
          <w:delText>a)</w:delText>
        </w:r>
      </w:del>
      <w:ins w:id="187" w:author="Alejandro De La Vega" w:date="2016-09-30T17:25:00Z">
        <w:r w:rsidR="005D6D65">
          <w:rPr>
            <w:rFonts w:ascii="Century Schoolbook" w:eastAsia="Century Schoolbook" w:hAnsi="Century Schoolbook" w:cs="Century Schoolbook"/>
            <w:sz w:val="24"/>
            <w:szCs w:val="24"/>
          </w:rPr>
          <w:t xml:space="preserve">, </w:t>
        </w:r>
        <w:r w:rsidR="005D6D65" w:rsidRPr="2CB9C50C">
          <w:rPr>
            <w:rFonts w:ascii="Century Schoolbook" w:eastAsia="Century Schoolbook" w:hAnsi="Century Schoolbook" w:cs="Century Schoolbook"/>
            <w:sz w:val="24"/>
            <w:szCs w:val="24"/>
          </w:rPr>
          <w:t xml:space="preserve">consistent with </w:t>
        </w:r>
      </w:ins>
      <w:ins w:id="188" w:author="Alejandro De La Vega" w:date="2016-09-30T17:37:00Z">
        <w:r w:rsidR="00CC71CD">
          <w:rPr>
            <w:rFonts w:ascii="Century Schoolbook" w:eastAsia="Century Schoolbook" w:hAnsi="Century Schoolbook" w:cs="Century Schoolbook"/>
            <w:sz w:val="24"/>
            <w:szCs w:val="24"/>
          </w:rPr>
          <w:t>previous</w:t>
        </w:r>
      </w:ins>
      <w:ins w:id="189" w:author="Alejandro De La Vega" w:date="2016-09-30T17:25:00Z">
        <w:r w:rsidR="005D6D65">
          <w:rPr>
            <w:rFonts w:ascii="Century Schoolbook" w:eastAsia="Century Schoolbook" w:hAnsi="Century Schoolbook" w:cs="Century Schoolbook"/>
            <w:sz w:val="24"/>
            <w:szCs w:val="24"/>
          </w:rPr>
          <w:t xml:space="preserve"> descriptions of the default network and large-scale</w:t>
        </w:r>
        <w:r w:rsidR="005D6D65" w:rsidRPr="2CB9C50C">
          <w:rPr>
            <w:rFonts w:ascii="Century Schoolbook" w:eastAsia="Century Schoolbook" w:hAnsi="Century Schoolbook" w:cs="Century Schoolbook"/>
            <w:sz w:val="24"/>
            <w:szCs w:val="24"/>
          </w:rPr>
          <w:t xml:space="preserve"> </w:t>
        </w:r>
        <w:proofErr w:type="spellStart"/>
        <w:r w:rsidR="005D6D65" w:rsidRPr="2CB9C50C">
          <w:rPr>
            <w:rFonts w:ascii="Century Schoolbook" w:eastAsia="Century Schoolbook" w:hAnsi="Century Schoolbook" w:cs="Century Schoolbook"/>
            <w:sz w:val="24"/>
            <w:szCs w:val="24"/>
          </w:rPr>
          <w:t>rs</w:t>
        </w:r>
        <w:proofErr w:type="spellEnd"/>
        <w:r w:rsidR="005D6D65" w:rsidRPr="2CB9C50C">
          <w:rPr>
            <w:rFonts w:ascii="Century Schoolbook" w:eastAsia="Century Schoolbook" w:hAnsi="Century Schoolbook" w:cs="Century Schoolbook"/>
            <w:sz w:val="24"/>
            <w:szCs w:val="24"/>
          </w:rPr>
          <w:t xml:space="preserve">-fMRI parcellations </w:t>
        </w:r>
      </w:ins>
      <w:ins w:id="190" w:author="Alejandro De La Vega" w:date="2016-09-30T17:37:00Z">
        <w:r w:rsidR="00CC71CD">
          <w:rPr>
            <w:rFonts w:ascii="Century Schoolbook" w:eastAsia="Century Schoolbook" w:hAnsi="Century Schoolbook" w:cs="Century Schoolbook"/>
            <w:sz w:val="24"/>
            <w:szCs w:val="24"/>
          </w:rPr>
          <w:t xml:space="preserve"> </w:t>
        </w:r>
        <w:r w:rsidR="00CC71CD" w:rsidRPr="2CB9C50C">
          <w:rPr>
            <w:rFonts w:ascii="Century Schoolbook" w:eastAsia="Century Schoolbook" w:hAnsi="Century Schoolbook" w:cs="Century Schoolbook"/>
            <w:sz w:val="24"/>
            <w:szCs w:val="24"/>
          </w:rPr>
          <w:t>(Figure 5a)</w:t>
        </w:r>
      </w:ins>
      <w:ins w:id="191" w:author="Alejandro De La Vega" w:date="2016-09-30T17:25:00Z">
        <w:r w:rsidR="005D6D65" w:rsidRPr="2CB9C50C">
          <w:fldChar w:fldCharType="begin"/>
        </w:r>
        <w:r w:rsidR="005D6D65">
          <w:rPr>
            <w:rFonts w:ascii="Century Schoolbook" w:hAnsi="Century Schoolbook"/>
            <w:sz w:val="24"/>
            <w:szCs w:val="24"/>
          </w:rPr>
          <w:instrText xml:space="preserve"> ADDIN PAPERS2_CITATIONS &lt;citation&gt;&lt;uuid&gt;984C7AAA-5FBC-4196-83B0-A59AAAFF730F&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005D6D65" w:rsidRPr="2CB9C50C">
          <w:rPr>
            <w:rFonts w:ascii="Century Schoolbook" w:hAnsi="Century Schoolbook"/>
            <w:sz w:val="24"/>
            <w:szCs w:val="24"/>
          </w:rPr>
          <w:fldChar w:fldCharType="separate"/>
        </w:r>
        <w:r w:rsidR="005D6D65" w:rsidRPr="2CB9C50C">
          <w:rPr>
            <w:rFonts w:ascii="Century Schoolbook,Cambria,ＭＳ 明" w:eastAsia="Century Schoolbook,Cambria,ＭＳ 明" w:hAnsi="Century Schoolbook,Cambria,ＭＳ 明" w:cs="Century Schoolbook,Cambria,ＭＳ 明"/>
            <w:i/>
            <w:iCs/>
            <w:sz w:val="24"/>
            <w:szCs w:val="24"/>
            <w:vertAlign w:val="superscript"/>
          </w:rPr>
          <w:t>22,24</w:t>
        </w:r>
        <w:r w:rsidR="005D6D65" w:rsidRPr="2CB9C50C">
          <w:fldChar w:fldCharType="end"/>
        </w:r>
        <w:r w:rsidR="005D6D65" w:rsidRPr="2CB9C50C">
          <w:rPr>
            <w:rFonts w:ascii="Century Schoolbook" w:eastAsia="Century Schoolbook" w:hAnsi="Century Schoolbook" w:cs="Century Schoolbook"/>
            <w:sz w:val="24"/>
            <w:szCs w:val="24"/>
          </w:rPr>
          <w:t>.</w:t>
        </w:r>
      </w:ins>
      <w:del w:id="192" w:author="Alejandro De La Vega" w:date="2016-09-30T17:25:00Z">
        <w:r w:rsidRPr="2CB9C50C" w:rsidDel="005D6D65">
          <w:rPr>
            <w:rFonts w:ascii="Century Schoolbook" w:eastAsia="Century Schoolbook" w:hAnsi="Century Schoolbook" w:cs="Century Schoolbook"/>
            <w:sz w:val="24"/>
            <w:szCs w:val="24"/>
          </w:rPr>
          <w:delText xml:space="preserve">. </w:delText>
        </w:r>
      </w:del>
      <w:r w:rsidRPr="2CB9C50C">
        <w:rPr>
          <w:rFonts w:ascii="Century Schoolbook" w:eastAsia="Century Schoolbook" w:hAnsi="Century Schoolbook" w:cs="Century Schoolbook"/>
          <w:sz w:val="24"/>
          <w:szCs w:val="24"/>
        </w:rPr>
        <w:t xml:space="preserve">The first two clusters were positioned adjacent to each other in </w:t>
      </w:r>
      <w:r w:rsidR="00F2190B" w:rsidRPr="2CB9C50C">
        <w:rPr>
          <w:rFonts w:ascii="Century Schoolbook" w:eastAsia="Century Schoolbook" w:hAnsi="Century Schoolbook" w:cs="Century Schoolbook"/>
          <w:sz w:val="24"/>
          <w:szCs w:val="24"/>
        </w:rPr>
        <w:t>v</w:t>
      </w:r>
      <w:r w:rsidR="00B64708" w:rsidRPr="2CB9C50C">
        <w:rPr>
          <w:rFonts w:ascii="Century Schoolbook" w:eastAsia="Century Schoolbook" w:hAnsi="Century Schoolbook" w:cs="Century Schoolbook"/>
          <w:sz w:val="24"/>
          <w:szCs w:val="24"/>
        </w:rPr>
        <w:t>entrolateral prefrontal cortex</w:t>
      </w:r>
      <w:ins w:id="193" w:author="Alejandro De La Vega" w:date="2016-09-30T17:25:00Z">
        <w:r w:rsidR="005D6D65">
          <w:rPr>
            <w:rFonts w:ascii="Century Schoolbook" w:eastAsia="Century Schoolbook" w:hAnsi="Century Schoolbook" w:cs="Century Schoolbook"/>
            <w:sz w:val="24"/>
            <w:szCs w:val="24"/>
          </w:rPr>
          <w:t xml:space="preserve">. </w:t>
        </w:r>
      </w:ins>
      <w:del w:id="194" w:author="Alejandro De La Vega" w:date="2016-09-30T17:25:00Z">
        <w:r w:rsidR="00B64708" w:rsidRPr="2CB9C50C" w:rsidDel="005D6D65">
          <w:rPr>
            <w:rFonts w:ascii="Century Schoolbook" w:eastAsia="Century Schoolbook" w:hAnsi="Century Schoolbook" w:cs="Century Schoolbook"/>
            <w:sz w:val="24"/>
            <w:szCs w:val="24"/>
          </w:rPr>
          <w:delText xml:space="preserve">; </w:delText>
        </w:r>
      </w:del>
      <w:ins w:id="195" w:author="Alejandro De La Vega" w:date="2016-09-30T17:26:00Z">
        <w:r w:rsidR="005D6D65">
          <w:rPr>
            <w:rFonts w:ascii="Century Schoolbook" w:eastAsia="Century Schoolbook" w:hAnsi="Century Schoolbook" w:cs="Century Schoolbook"/>
            <w:sz w:val="24"/>
            <w:szCs w:val="24"/>
          </w:rPr>
          <w:t>T</w:t>
        </w:r>
      </w:ins>
      <w:del w:id="196" w:author="Alejandro De La Vega" w:date="2016-09-30T17:25:00Z">
        <w:r w:rsidR="00F2190B" w:rsidRPr="2CB9C50C" w:rsidDel="005D6D65">
          <w:rPr>
            <w:rFonts w:ascii="Century Schoolbook" w:eastAsia="Century Schoolbook" w:hAnsi="Century Schoolbook" w:cs="Century Schoolbook"/>
            <w:sz w:val="24"/>
            <w:szCs w:val="24"/>
          </w:rPr>
          <w:delText>t</w:delText>
        </w:r>
      </w:del>
      <w:r w:rsidR="00F2190B" w:rsidRPr="2CB9C50C">
        <w:rPr>
          <w:rFonts w:ascii="Century Schoolbook" w:eastAsia="Century Schoolbook" w:hAnsi="Century Schoolbook" w:cs="Century Schoolbook"/>
          <w:sz w:val="24"/>
          <w:szCs w:val="24"/>
        </w:rPr>
        <w:t xml:space="preserve">he more </w:t>
      </w:r>
      <w:del w:id="197" w:author="Alejandro De La Vega" w:date="2016-09-30T15:40:00Z">
        <w:r w:rsidR="00F2190B" w:rsidRPr="2CB9C50C" w:rsidDel="0092126E">
          <w:rPr>
            <w:rFonts w:ascii="Century Schoolbook" w:eastAsia="Century Schoolbook" w:hAnsi="Century Schoolbook" w:cs="Century Schoolbook"/>
            <w:sz w:val="24"/>
            <w:szCs w:val="24"/>
          </w:rPr>
          <w:delText xml:space="preserve">posterior </w:delText>
        </w:r>
      </w:del>
      <w:ins w:id="198" w:author="Alejandro De La Vega" w:date="2016-09-30T15:40:00Z">
        <w:r w:rsidR="0092126E">
          <w:rPr>
            <w:rFonts w:ascii="Century Schoolbook" w:eastAsia="Century Schoolbook" w:hAnsi="Century Schoolbook" w:cs="Century Schoolbook"/>
            <w:sz w:val="24"/>
            <w:szCs w:val="24"/>
          </w:rPr>
          <w:t>anterior</w:t>
        </w:r>
        <w:r w:rsidR="0092126E" w:rsidRPr="2CB9C50C">
          <w:rPr>
            <w:rFonts w:ascii="Century Schoolbook" w:eastAsia="Century Schoolbook" w:hAnsi="Century Schoolbook" w:cs="Century Schoolbook"/>
            <w:sz w:val="24"/>
            <w:szCs w:val="24"/>
          </w:rPr>
          <w:t xml:space="preserve"> </w:t>
        </w:r>
      </w:ins>
      <w:r w:rsidR="00F2190B" w:rsidRPr="2CB9C50C">
        <w:rPr>
          <w:rFonts w:ascii="Century Schoolbook" w:eastAsia="Century Schoolbook" w:hAnsi="Century Schoolbook" w:cs="Century Schoolbook"/>
          <w:sz w:val="24"/>
          <w:szCs w:val="24"/>
        </w:rPr>
        <w:t>of the two</w:t>
      </w:r>
      <w:ins w:id="199" w:author="Alejandro De La Vega" w:date="2016-09-30T15:40:00Z">
        <w:r w:rsidR="0092126E">
          <w:rPr>
            <w:rFonts w:ascii="Century Schoolbook" w:eastAsia="Century Schoolbook" w:hAnsi="Century Schoolbook" w:cs="Century Schoolbook"/>
            <w:sz w:val="24"/>
            <w:szCs w:val="24"/>
          </w:rPr>
          <w:t xml:space="preserve"> </w:t>
        </w:r>
        <w:r w:rsidR="0092126E" w:rsidRPr="2CB9C50C">
          <w:rPr>
            <w:rFonts w:ascii="Century Schoolbook" w:eastAsia="Century Schoolbook" w:hAnsi="Century Schoolbook" w:cs="Century Schoolbook"/>
            <w:sz w:val="24"/>
            <w:szCs w:val="24"/>
          </w:rPr>
          <w:t xml:space="preserve">(‘47/12’) </w:t>
        </w:r>
        <w:r w:rsidR="0092126E">
          <w:rPr>
            <w:rFonts w:ascii="Century Schoolbook" w:eastAsia="Century Schoolbook" w:hAnsi="Century Schoolbook" w:cs="Century Schoolbook"/>
            <w:sz w:val="24"/>
            <w:szCs w:val="24"/>
          </w:rPr>
          <w:t xml:space="preserve">spanned </w:t>
        </w:r>
        <w:r w:rsidR="0092126E" w:rsidRPr="2CB9C50C">
          <w:rPr>
            <w:rFonts w:ascii="Century Schoolbook" w:eastAsia="Century Schoolbook" w:hAnsi="Century Schoolbook" w:cs="Century Schoolbook"/>
            <w:sz w:val="24"/>
            <w:szCs w:val="24"/>
          </w:rPr>
          <w:t xml:space="preserve">lateral orbitofrontal cortex and IFG </w:t>
        </w:r>
        <w:proofErr w:type="spellStart"/>
        <w:r w:rsidR="0092126E" w:rsidRPr="2CB9C50C">
          <w:rPr>
            <w:rFonts w:ascii="Century Schoolbook" w:eastAsia="Century Schoolbook" w:hAnsi="Century Schoolbook" w:cs="Century Schoolbook"/>
            <w:sz w:val="24"/>
            <w:szCs w:val="24"/>
          </w:rPr>
          <w:t>orbitalis</w:t>
        </w:r>
      </w:ins>
      <w:proofErr w:type="spellEnd"/>
      <w:ins w:id="200" w:author="Alejandro De La Vega" w:date="2016-09-30T15:41:00Z">
        <w:r w:rsidR="0092126E">
          <w:rPr>
            <w:rFonts w:ascii="Century Schoolbook" w:eastAsia="Century Schoolbook" w:hAnsi="Century Schoolbook" w:cs="Century Schoolbook"/>
            <w:sz w:val="24"/>
            <w:szCs w:val="24"/>
          </w:rPr>
          <w:t xml:space="preserve"> bilaterally, while a </w:t>
        </w:r>
      </w:ins>
      <w:ins w:id="201" w:author="Alejandro De La Vega" w:date="2016-09-30T17:26:00Z">
        <w:r w:rsidR="005D6D65">
          <w:rPr>
            <w:rFonts w:ascii="Century Schoolbook" w:eastAsia="Century Schoolbook" w:hAnsi="Century Schoolbook" w:cs="Century Schoolbook"/>
            <w:sz w:val="24"/>
            <w:szCs w:val="24"/>
          </w:rPr>
          <w:t>more posterior and dorsal</w:t>
        </w:r>
      </w:ins>
      <w:ins w:id="202" w:author="Alejandro De La Vega" w:date="2016-09-30T15:41:00Z">
        <w:r w:rsidR="0092126E">
          <w:rPr>
            <w:rFonts w:ascii="Century Schoolbook" w:eastAsia="Century Schoolbook" w:hAnsi="Century Schoolbook" w:cs="Century Schoolbook"/>
            <w:sz w:val="24"/>
            <w:szCs w:val="24"/>
          </w:rPr>
          <w:t xml:space="preserve"> cluster</w:t>
        </w:r>
      </w:ins>
      <w:r w:rsidR="00F2190B" w:rsidRPr="2CB9C50C">
        <w:rPr>
          <w:rFonts w:ascii="Century Schoolbook" w:eastAsia="Century Schoolbook" w:hAnsi="Century Schoolbook" w:cs="Century Schoolbook"/>
          <w:sz w:val="24"/>
          <w:szCs w:val="24"/>
        </w:rPr>
        <w:t xml:space="preserve"> </w:t>
      </w:r>
      <w:del w:id="203" w:author="Alejandro De La Vega" w:date="2016-09-30T15:41:00Z">
        <w:r w:rsidR="00F2190B" w:rsidRPr="2CB9C50C" w:rsidDel="0092126E">
          <w:rPr>
            <w:rFonts w:ascii="Century Schoolbook" w:eastAsia="Century Schoolbook" w:hAnsi="Century Schoolbook" w:cs="Century Schoolbook"/>
            <w:sz w:val="24"/>
            <w:szCs w:val="24"/>
          </w:rPr>
          <w:delText xml:space="preserve">(‘IFG [L]’) </w:delText>
        </w:r>
      </w:del>
      <w:r w:rsidR="00F2190B" w:rsidRPr="2CB9C50C">
        <w:rPr>
          <w:rFonts w:ascii="Century Schoolbook" w:eastAsia="Century Schoolbook" w:hAnsi="Century Schoolbook" w:cs="Century Schoolbook"/>
          <w:sz w:val="24"/>
          <w:szCs w:val="24"/>
        </w:rPr>
        <w:t>spanned</w:t>
      </w:r>
      <w:del w:id="204" w:author="Alejandro De La Vega" w:date="2016-09-30T15:42:00Z">
        <w:r w:rsidR="00F2190B" w:rsidRPr="2CB9C50C" w:rsidDel="0092126E">
          <w:rPr>
            <w:rFonts w:ascii="Century Schoolbook" w:eastAsia="Century Schoolbook" w:hAnsi="Century Schoolbook" w:cs="Century Schoolbook"/>
            <w:sz w:val="24"/>
            <w:szCs w:val="24"/>
          </w:rPr>
          <w:delText xml:space="preserve"> most of left</w:delText>
        </w:r>
        <w:r w:rsidRPr="2CB9C50C" w:rsidDel="0092126E">
          <w:rPr>
            <w:rFonts w:ascii="Century Schoolbook" w:eastAsia="Century Schoolbook" w:hAnsi="Century Schoolbook" w:cs="Century Schoolbook"/>
            <w:sz w:val="24"/>
            <w:szCs w:val="24"/>
          </w:rPr>
          <w:delText xml:space="preserve"> </w:delText>
        </w:r>
      </w:del>
      <w:ins w:id="205" w:author="Alejandro De La Vega" w:date="2016-09-30T15:42:00Z">
        <w:r w:rsidR="0092126E">
          <w:rPr>
            <w:rFonts w:ascii="Century Schoolbook" w:eastAsia="Century Schoolbook" w:hAnsi="Century Schoolbook" w:cs="Century Schoolbook"/>
            <w:sz w:val="24"/>
            <w:szCs w:val="24"/>
          </w:rPr>
          <w:t xml:space="preserve"> </w:t>
        </w:r>
      </w:ins>
      <w:r w:rsidR="00F2190B" w:rsidRPr="2CB9C50C">
        <w:rPr>
          <w:rFonts w:ascii="Century Schoolbook" w:eastAsia="Century Schoolbook" w:hAnsi="Century Schoolbook" w:cs="Century Schoolbook"/>
          <w:sz w:val="24"/>
          <w:szCs w:val="24"/>
        </w:rPr>
        <w:t xml:space="preserve">inferior frontal gyrus </w:t>
      </w:r>
      <w:ins w:id="206" w:author="Alejandro De La Vega" w:date="2016-09-30T15:42:00Z">
        <w:r w:rsidR="0092126E">
          <w:rPr>
            <w:rFonts w:ascii="Century Schoolbook" w:eastAsia="Century Schoolbook" w:hAnsi="Century Schoolbook" w:cs="Century Schoolbook"/>
            <w:sz w:val="24"/>
            <w:szCs w:val="24"/>
          </w:rPr>
          <w:t xml:space="preserve">exclusively in the left hemisphere </w:t>
        </w:r>
      </w:ins>
      <w:ins w:id="207" w:author="Alejandro De La Vega" w:date="2016-09-30T15:41:00Z">
        <w:r w:rsidR="0092126E" w:rsidRPr="2CB9C50C">
          <w:rPr>
            <w:rFonts w:ascii="Century Schoolbook" w:eastAsia="Century Schoolbook" w:hAnsi="Century Schoolbook" w:cs="Century Schoolbook"/>
            <w:sz w:val="24"/>
            <w:szCs w:val="24"/>
          </w:rPr>
          <w:t>(‘IFG [L]’)</w:t>
        </w:r>
        <w:r w:rsidR="0092126E">
          <w:rPr>
            <w:rFonts w:ascii="Century Schoolbook" w:eastAsia="Century Schoolbook" w:hAnsi="Century Schoolbook" w:cs="Century Schoolbook"/>
            <w:sz w:val="24"/>
            <w:szCs w:val="24"/>
          </w:rPr>
          <w:t>.</w:t>
        </w:r>
      </w:ins>
      <w:ins w:id="208" w:author="Alejandro De La Vega" w:date="2016-09-30T17:26:00Z">
        <w:r w:rsidR="005D6D65">
          <w:rPr>
            <w:rFonts w:ascii="Century Schoolbook" w:eastAsia="Century Schoolbook" w:hAnsi="Century Schoolbook" w:cs="Century Schoolbook"/>
            <w:sz w:val="24"/>
            <w:szCs w:val="24"/>
          </w:rPr>
          <w:t xml:space="preserve"> Although </w:t>
        </w:r>
      </w:ins>
      <w:ins w:id="209" w:author="Alejandro De La Vega" w:date="2016-09-30T17:33:00Z">
        <w:r w:rsidR="00CC71CD">
          <w:rPr>
            <w:rFonts w:ascii="Century Schoolbook" w:eastAsia="Century Schoolbook" w:hAnsi="Century Schoolbook" w:cs="Century Schoolbook"/>
            <w:sz w:val="24"/>
            <w:szCs w:val="24"/>
          </w:rPr>
          <w:t>‘</w:t>
        </w:r>
      </w:ins>
      <w:ins w:id="210" w:author="Alejandro De La Vega" w:date="2016-09-30T17:31:00Z">
        <w:r w:rsidR="00CC71CD" w:rsidRPr="2CB9C50C">
          <w:rPr>
            <w:rFonts w:ascii="Century Schoolbook" w:eastAsia="Century Schoolbook" w:hAnsi="Century Schoolbook" w:cs="Century Schoolbook"/>
            <w:sz w:val="24"/>
            <w:szCs w:val="24"/>
          </w:rPr>
          <w:t>IFG [L]’</w:t>
        </w:r>
        <w:r w:rsidR="00CC71CD">
          <w:rPr>
            <w:rFonts w:ascii="Century Schoolbook" w:eastAsia="Century Schoolbook" w:hAnsi="Century Schoolbook" w:cs="Century Schoolbook"/>
            <w:sz w:val="24"/>
            <w:szCs w:val="24"/>
          </w:rPr>
          <w:t xml:space="preserve"> occupied a greater extent of left IFG</w:t>
        </w:r>
      </w:ins>
      <w:ins w:id="211" w:author="Alejandro De La Vega" w:date="2016-09-30T17:26:00Z">
        <w:r w:rsidR="005D6D65">
          <w:rPr>
            <w:rFonts w:ascii="Century Schoolbook" w:eastAsia="Century Schoolbook" w:hAnsi="Century Schoolbook" w:cs="Century Schoolbook"/>
            <w:sz w:val="24"/>
            <w:szCs w:val="24"/>
          </w:rPr>
          <w:t xml:space="preserve"> than previous </w:t>
        </w:r>
      </w:ins>
      <w:ins w:id="212" w:author="Alejandro De La Vega" w:date="2016-09-30T17:27:00Z">
        <w:r w:rsidR="005D6D65">
          <w:rPr>
            <w:rFonts w:ascii="Century Schoolbook" w:eastAsia="Century Schoolbook" w:hAnsi="Century Schoolbook" w:cs="Century Schoolbook"/>
            <w:sz w:val="24"/>
            <w:szCs w:val="24"/>
          </w:rPr>
          <w:t>descriptions of the default network</w:t>
        </w:r>
      </w:ins>
      <w:ins w:id="213" w:author="Alejandro De La Vega" w:date="2016-09-30T17:34:00Z">
        <w:r w:rsidR="00CC71CD">
          <w:rPr>
            <w:rFonts w:ascii="Century Schoolbook" w:eastAsia="Century Schoolbook" w:hAnsi="Century Schoolbook" w:cs="Century Schoolbook"/>
            <w:sz w:val="24"/>
            <w:szCs w:val="24"/>
          </w:rPr>
          <w:t>, the present</w:t>
        </w:r>
      </w:ins>
      <w:ins w:id="214" w:author="Alejandro De La Vega" w:date="2016-09-30T17:30:00Z">
        <w:r w:rsidR="00CC71CD">
          <w:rPr>
            <w:rFonts w:ascii="Century Schoolbook" w:eastAsia="Century Schoolbook" w:hAnsi="Century Schoolbook" w:cs="Century Schoolbook"/>
            <w:sz w:val="24"/>
            <w:szCs w:val="24"/>
          </w:rPr>
          <w:t xml:space="preserve"> results are consistent with </w:t>
        </w:r>
      </w:ins>
      <w:ins w:id="215" w:author="Alejandro De La Vega" w:date="2016-09-30T17:28:00Z">
        <w:r w:rsidR="005D6D65">
          <w:rPr>
            <w:rFonts w:ascii="Century Schoolbook" w:eastAsia="Century Schoolbook" w:hAnsi="Century Schoolbook" w:cs="Century Schoolbook"/>
            <w:sz w:val="24"/>
            <w:szCs w:val="24"/>
          </w:rPr>
          <w:t xml:space="preserve">observations that the default network </w:t>
        </w:r>
      </w:ins>
      <w:ins w:id="216" w:author="Alejandro De La Vega" w:date="2016-09-30T17:32:00Z">
        <w:r w:rsidR="00CC71CD">
          <w:rPr>
            <w:rFonts w:ascii="Century Schoolbook" w:eastAsia="Century Schoolbook" w:hAnsi="Century Schoolbook" w:cs="Century Schoolbook"/>
            <w:sz w:val="24"/>
            <w:szCs w:val="24"/>
          </w:rPr>
          <w:t xml:space="preserve">occupies a greater extent of left IFG in the left hemisphere </w:t>
        </w:r>
      </w:ins>
      <w:ins w:id="217" w:author="Alejandro De La Vega" w:date="2016-09-30T17:26:00Z">
        <w:r w:rsidR="005D6D65">
          <w:rPr>
            <w:rFonts w:ascii="Century Schoolbook" w:eastAsia="Century Schoolbook" w:hAnsi="Century Schoolbook" w:cs="Century Schoolbook"/>
            <w:sz w:val="24"/>
            <w:szCs w:val="24"/>
          </w:rPr>
          <w:t>(</w:t>
        </w:r>
        <w:proofErr w:type="gramStart"/>
        <w:r w:rsidR="005D6D65">
          <w:rPr>
            <w:rFonts w:ascii="Century Schoolbook" w:eastAsia="Century Schoolbook" w:hAnsi="Century Schoolbook" w:cs="Century Schoolbook"/>
            <w:sz w:val="24"/>
            <w:szCs w:val="24"/>
          </w:rPr>
          <w:t>YEO ?</w:t>
        </w:r>
        <w:proofErr w:type="gramEnd"/>
        <w:r w:rsidR="005D6D65">
          <w:rPr>
            <w:rFonts w:ascii="Century Schoolbook" w:eastAsia="Century Schoolbook" w:hAnsi="Century Schoolbook" w:cs="Century Schoolbook"/>
            <w:sz w:val="24"/>
            <w:szCs w:val="24"/>
          </w:rPr>
          <w:t>?)</w:t>
        </w:r>
      </w:ins>
      <w:ins w:id="218" w:author="Alejandro De La Vega" w:date="2016-09-30T17:29:00Z">
        <w:r w:rsidR="005D6D65">
          <w:rPr>
            <w:rFonts w:ascii="Century Schoolbook" w:eastAsia="Century Schoolbook" w:hAnsi="Century Schoolbook" w:cs="Century Schoolbook"/>
            <w:sz w:val="24"/>
            <w:szCs w:val="24"/>
          </w:rPr>
          <w:t>. Finally</w:t>
        </w:r>
      </w:ins>
      <w:ins w:id="219" w:author="Alejandro De La Vega" w:date="2016-09-30T17:38:00Z">
        <w:r w:rsidR="00CC71CD">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we identified a third cluster</w:t>
      </w:r>
      <w:ins w:id="220" w:author="Alejandro De La Vega" w:date="2016-09-30T17:38:00Z">
        <w:r w:rsidR="00CC71CD">
          <w:rPr>
            <w:rFonts w:ascii="Century Schoolbook" w:eastAsia="Century Schoolbook" w:hAnsi="Century Schoolbook" w:cs="Century Schoolbook"/>
            <w:sz w:val="24"/>
            <w:szCs w:val="24"/>
          </w:rPr>
          <w:t xml:space="preserve"> in dorsal </w:t>
        </w:r>
      </w:ins>
      <w:del w:id="221" w:author="Alejandro De La Vega" w:date="2016-09-30T17:38:00Z">
        <w:r w:rsidRPr="2CB9C50C" w:rsidDel="00CC71CD">
          <w:rPr>
            <w:rFonts w:ascii="Century Schoolbook" w:eastAsia="Century Schoolbook" w:hAnsi="Century Schoolbook" w:cs="Century Schoolbook"/>
            <w:sz w:val="24"/>
            <w:szCs w:val="24"/>
          </w:rPr>
          <w:delText xml:space="preserve"> consistent</w:delText>
        </w:r>
      </w:del>
      <w:ins w:id="222" w:author="Alejandro De La Vega" w:date="2016-09-30T17:38:00Z">
        <w:r w:rsidR="00CC71CD">
          <w:rPr>
            <w:rFonts w:ascii="Century Schoolbook" w:eastAsia="Century Schoolbook" w:hAnsi="Century Schoolbook" w:cs="Century Schoolbook"/>
            <w:sz w:val="24"/>
            <w:szCs w:val="24"/>
          </w:rPr>
          <w:t xml:space="preserve">LPFC </w:t>
        </w:r>
        <w:r w:rsidR="00CC71CD" w:rsidRPr="2CB9C50C">
          <w:rPr>
            <w:rFonts w:ascii="Century Schoolbook" w:eastAsia="Century Schoolbook" w:hAnsi="Century Schoolbook" w:cs="Century Schoolbook"/>
            <w:sz w:val="24"/>
            <w:szCs w:val="24"/>
          </w:rPr>
          <w:t>consistent</w:t>
        </w:r>
      </w:ins>
      <w:r w:rsidRPr="2CB9C50C">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BA9</w:t>
      </w:r>
      <w:r w:rsidRPr="2CB9C50C">
        <w:fldChar w:fldCharType="begin"/>
      </w:r>
      <w:r w:rsidR="000065FB">
        <w:rPr>
          <w:rFonts w:ascii="Century Schoolbook" w:hAnsi="Century Schoolbook"/>
          <w:sz w:val="24"/>
          <w:szCs w:val="24"/>
        </w:rPr>
        <w:instrText xml:space="preserve"> ADDIN PAPERS2_CITATIONS &lt;citation&gt;&lt;uuid&gt;B4448848-D997-4C49-982A-E14F0B1EAD8B&lt;/uuid&gt;&lt;priority&gt;0&lt;/priority&gt;&lt;publications&gt;&lt;publication&gt;&lt;uuid&gt;329455CF-7AAD-4D1D-B25C-BC1BF6EF9D35&lt;/uuid&gt;&lt;volume&gt;360&lt;/volume&gt;&lt;doi&gt;10.1098/rstb.2005.1631&lt;/doi&gt;&lt;startpage&gt;781&lt;/startpage&gt;&lt;publication_date&gt;99200504291200000000222000&lt;/publication_date&gt;&lt;url&gt;http://rstb.royalsocietypublishing.org/cgi/doi/10.1098/rstb.2005.1631&lt;/url&gt;&lt;type&gt;400&lt;/type&gt;&lt;title&gt;Lateral prefrontal cortex: architectonic and functional organization&lt;/title&gt;&lt;publisher&gt;The Royal Society&lt;/publisher&gt;&lt;number&gt;1456&lt;/number&gt;&lt;subtype&gt;400&lt;/subtype&gt;&lt;endpage&gt;795&lt;/endpage&gt;&lt;bundle&gt;&lt;publication&gt;&lt;publisher&gt;The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Michael&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195259" w:rsidRPr="2CB9C50C">
        <w:rPr>
          <w:rFonts w:ascii="Century Schoolbook,Cambria,ＭＳ 明" w:eastAsia="Century Schoolbook,Cambria,ＭＳ 明" w:hAnsi="Century Schoolbook,Cambria,ＭＳ 明" w:cs="Century Schoolbook,Cambria,ＭＳ 明"/>
          <w:i/>
          <w:iCs/>
          <w:sz w:val="24"/>
          <w:szCs w:val="24"/>
          <w:vertAlign w:val="superscript"/>
        </w:rPr>
        <w:t>1</w:t>
      </w:r>
      <w:r w:rsidRPr="2CB9C50C">
        <w:fldChar w:fldCharType="end"/>
      </w:r>
      <w:ins w:id="223" w:author="Alejandro De La Vega" w:date="2016-09-30T17:38:00Z">
        <w:r w:rsidR="00CC71CD">
          <w:t>,</w:t>
        </w:r>
      </w:ins>
      <w:r w:rsidRPr="2CB9C50C">
        <w:rPr>
          <w:rFonts w:ascii="Century Schoolbook" w:eastAsia="Century Schoolbook" w:hAnsi="Century Schoolbook" w:cs="Century Schoolbook"/>
          <w:sz w:val="24"/>
          <w:szCs w:val="24"/>
        </w:rPr>
        <w:t xml:space="preserve"> extending from superior frontal gyrus to dorsal middle frontal gyrus across the superior frontal sulcus. </w:t>
      </w:r>
      <w:ins w:id="224" w:author="Alejandro De La Vega" w:date="2016-09-30T17:36:00Z">
        <w:r w:rsidR="00CC71CD">
          <w:rPr>
            <w:rFonts w:ascii="Century Schoolbook" w:eastAsia="Century Schoolbook" w:hAnsi="Century Schoolbook" w:cs="Century Schoolbook"/>
            <w:sz w:val="24"/>
            <w:szCs w:val="24"/>
          </w:rPr>
          <w:t>This cluster</w:t>
        </w:r>
      </w:ins>
      <w:ins w:id="225" w:author="Alejandro De La Vega" w:date="2016-09-30T17:39:00Z">
        <w:r w:rsidR="00CC71CD">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has long been noted for its lack of</w:t>
      </w:r>
      <w:r w:rsidR="00B64708" w:rsidRPr="2CB9C50C">
        <w:rPr>
          <w:rFonts w:ascii="Century Schoolbook" w:eastAsia="Century Schoolbook" w:hAnsi="Century Schoolbook" w:cs="Century Schoolbook"/>
          <w:sz w:val="24"/>
          <w:szCs w:val="24"/>
        </w:rPr>
        <w:t xml:space="preserve"> anatomical</w:t>
      </w:r>
      <w:r w:rsidRPr="2CB9C50C">
        <w:rPr>
          <w:rFonts w:ascii="Century Schoolbook" w:eastAsia="Century Schoolbook" w:hAnsi="Century Schoolbook" w:cs="Century Schoolbook"/>
          <w:sz w:val="24"/>
          <w:szCs w:val="24"/>
        </w:rPr>
        <w:t xml:space="preserve"> input from lateral and medial parietal cortex (</w:t>
      </w:r>
      <w:proofErr w:type="spellStart"/>
      <w:r w:rsidRPr="2CB9C50C">
        <w:rPr>
          <w:rFonts w:ascii="Century Schoolbook" w:eastAsia="Century Schoolbook" w:hAnsi="Century Schoolbook" w:cs="Century Schoolbook"/>
          <w:sz w:val="24"/>
          <w:szCs w:val="24"/>
        </w:rPr>
        <w:t>Petrides</w:t>
      </w:r>
      <w:proofErr w:type="spellEnd"/>
      <w:r w:rsidRPr="2CB9C50C">
        <w:rPr>
          <w:rFonts w:ascii="Century Schoolbook" w:eastAsia="Century Schoolbook" w:hAnsi="Century Schoolbook" w:cs="Century Schoolbook"/>
          <w:sz w:val="24"/>
          <w:szCs w:val="24"/>
        </w:rPr>
        <w:t xml:space="preserve"> &amp; Pandya 1984, 1999; </w:t>
      </w:r>
      <w:proofErr w:type="spellStart"/>
      <w:r w:rsidRPr="2CB9C50C">
        <w:rPr>
          <w:rFonts w:ascii="Century Schoolbook" w:eastAsia="Century Schoolbook" w:hAnsi="Century Schoolbook" w:cs="Century Schoolbook"/>
          <w:sz w:val="24"/>
          <w:szCs w:val="24"/>
        </w:rPr>
        <w:t>Cavada</w:t>
      </w:r>
      <w:proofErr w:type="spellEnd"/>
      <w:r w:rsidRPr="2CB9C50C">
        <w:rPr>
          <w:rFonts w:ascii="Century Schoolbook" w:eastAsia="Century Schoolbook" w:hAnsi="Century Schoolbook" w:cs="Century Schoolbook"/>
          <w:sz w:val="24"/>
          <w:szCs w:val="24"/>
        </w:rPr>
        <w:t xml:space="preserve"> &amp; Goldman-</w:t>
      </w:r>
      <w:proofErr w:type="spellStart"/>
      <w:r w:rsidRPr="2CB9C50C">
        <w:rPr>
          <w:rFonts w:ascii="Century Schoolbook" w:eastAsia="Century Schoolbook" w:hAnsi="Century Schoolbook" w:cs="Century Schoolbook"/>
          <w:sz w:val="24"/>
          <w:szCs w:val="24"/>
        </w:rPr>
        <w:t>Rakic</w:t>
      </w:r>
      <w:proofErr w:type="spellEnd"/>
      <w:r w:rsidRPr="2CB9C50C">
        <w:rPr>
          <w:rFonts w:ascii="Century Schoolbook" w:eastAsia="Century Schoolbook" w:hAnsi="Century Schoolbook" w:cs="Century Schoolbook"/>
          <w:sz w:val="24"/>
          <w:szCs w:val="24"/>
        </w:rPr>
        <w:t xml:space="preserve"> 1989; Andersen et al. 1990). Thus, despite the</w:t>
      </w:r>
      <w:r w:rsidR="00B64708" w:rsidRPr="2CB9C50C">
        <w:rPr>
          <w:rFonts w:ascii="Century Schoolbook" w:eastAsia="Century Schoolbook" w:hAnsi="Century Schoolbook" w:cs="Century Schoolbook"/>
          <w:sz w:val="24"/>
          <w:szCs w:val="24"/>
        </w:rPr>
        <w:t>se cluster’s</w:t>
      </w:r>
      <w:r w:rsidRPr="2CB9C50C">
        <w:rPr>
          <w:rFonts w:ascii="Century Schoolbook" w:eastAsia="Century Schoolbook" w:hAnsi="Century Schoolbook" w:cs="Century Schoolbook"/>
          <w:sz w:val="24"/>
          <w:szCs w:val="24"/>
        </w:rPr>
        <w:t xml:space="preserve"> </w:t>
      </w:r>
      <w:ins w:id="226" w:author="Alejandro De La Vega" w:date="2016-09-30T17:39:00Z">
        <w:r w:rsidR="00CC71CD">
          <w:rPr>
            <w:rFonts w:ascii="Century Schoolbook" w:eastAsia="Century Schoolbook" w:hAnsi="Century Schoolbook" w:cs="Century Schoolbook"/>
            <w:sz w:val="24"/>
            <w:szCs w:val="24"/>
          </w:rPr>
          <w:t xml:space="preserve">close </w:t>
        </w:r>
      </w:ins>
      <w:r w:rsidRPr="2CB9C50C">
        <w:rPr>
          <w:rFonts w:ascii="Century Schoolbook" w:eastAsia="Century Schoolbook" w:hAnsi="Century Schoolbook" w:cs="Century Schoolbook"/>
          <w:sz w:val="24"/>
          <w:szCs w:val="24"/>
        </w:rPr>
        <w:t xml:space="preserve">proximity </w:t>
      </w:r>
      <w:r w:rsidR="00B64708" w:rsidRPr="2CB9C50C">
        <w:rPr>
          <w:rFonts w:ascii="Century Schoolbook" w:eastAsia="Century Schoolbook" w:hAnsi="Century Schoolbook" w:cs="Century Schoolbook"/>
          <w:sz w:val="24"/>
          <w:szCs w:val="24"/>
        </w:rPr>
        <w:t>to</w:t>
      </w:r>
      <w:ins w:id="227" w:author="Alejandro De La Vega" w:date="2016-09-30T17:39:00Z">
        <w:r w:rsidR="00CC71CD">
          <w:rPr>
            <w:rFonts w:ascii="Century Schoolbook" w:eastAsia="Century Schoolbook" w:hAnsi="Century Schoolbook" w:cs="Century Schoolbook"/>
            <w:sz w:val="24"/>
            <w:szCs w:val="24"/>
          </w:rPr>
          <w:t xml:space="preserve"> </w:t>
        </w:r>
      </w:ins>
      <w:proofErr w:type="spellStart"/>
      <w:r w:rsidR="00B64708" w:rsidRPr="2CB9C50C">
        <w:rPr>
          <w:rFonts w:ascii="Century Schoolbook" w:eastAsia="Century Schoolbook" w:hAnsi="Century Schoolbook" w:cs="Century Schoolbook"/>
          <w:sz w:val="24"/>
          <w:szCs w:val="24"/>
        </w:rPr>
        <w:t>fronto</w:t>
      </w:r>
      <w:proofErr w:type="spellEnd"/>
      <w:r w:rsidR="00B64708" w:rsidRPr="2CB9C50C">
        <w:rPr>
          <w:rFonts w:ascii="Century Schoolbook" w:eastAsia="Century Schoolbook" w:hAnsi="Century Schoolbook" w:cs="Century Schoolbook"/>
          <w:sz w:val="24"/>
          <w:szCs w:val="24"/>
        </w:rPr>
        <w:t xml:space="preserve">-parietal </w:t>
      </w:r>
      <w:proofErr w:type="gramStart"/>
      <w:r w:rsidR="00B64708" w:rsidRPr="2CB9C50C">
        <w:rPr>
          <w:rFonts w:ascii="Century Schoolbook" w:eastAsia="Century Schoolbook" w:hAnsi="Century Schoolbook" w:cs="Century Schoolbook"/>
          <w:sz w:val="24"/>
          <w:szCs w:val="24"/>
        </w:rPr>
        <w:t>clusters,</w:t>
      </w:r>
      <w:proofErr w:type="gramEnd"/>
      <w:r w:rsidR="00B64708" w:rsidRPr="2CB9C50C">
        <w:rPr>
          <w:rFonts w:ascii="Century Schoolbook" w:eastAsia="Century Schoolbook" w:hAnsi="Century Schoolbook" w:cs="Century Schoolbook"/>
          <w:sz w:val="24"/>
          <w:szCs w:val="24"/>
        </w:rPr>
        <w:t xml:space="preserve"> we expected them to exhibit </w:t>
      </w:r>
      <w:r w:rsidR="00F2190B" w:rsidRPr="2CB9C50C">
        <w:rPr>
          <w:rFonts w:ascii="Century Schoolbook" w:eastAsia="Century Schoolbook" w:hAnsi="Century Schoolbook" w:cs="Century Schoolbook"/>
          <w:sz w:val="24"/>
          <w:szCs w:val="24"/>
        </w:rPr>
        <w:t>very</w:t>
      </w:r>
      <w:r w:rsidR="00B64708" w:rsidRPr="2CB9C50C">
        <w:rPr>
          <w:rFonts w:ascii="Century Schoolbook" w:eastAsia="Century Schoolbook" w:hAnsi="Century Schoolbook" w:cs="Century Schoolbook"/>
          <w:sz w:val="24"/>
          <w:szCs w:val="24"/>
        </w:rPr>
        <w:t xml:space="preserve"> distinct functional profiles.</w:t>
      </w:r>
    </w:p>
    <w:p w14:paraId="5A8DEE2C" w14:textId="4A376233" w:rsidR="005F3DB1" w:rsidRDefault="005F3DB1" w:rsidP="009E0639">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Consistent with the grouping of these clusters with the default network, clusters ‘47/12’ and ‘9’ co-activated much more </w:t>
      </w:r>
      <w:r w:rsidR="009E0639" w:rsidRPr="2CB9C50C">
        <w:rPr>
          <w:rFonts w:ascii="Century Schoolbook" w:eastAsia="Century Schoolbook" w:hAnsi="Century Schoolbook" w:cs="Century Schoolbook"/>
          <w:sz w:val="24"/>
          <w:szCs w:val="24"/>
        </w:rPr>
        <w:lastRenderedPageBreak/>
        <w:t xml:space="preserve">strongly than the rest of LFC with other default network regions, such as dorsal medial PFC (mPFC), middle temporal gyrus and angular gyrus </w:t>
      </w:r>
      <w:r w:rsidR="000065FB" w:rsidRPr="2CB9C50C">
        <w:rPr>
          <w:rFonts w:ascii="Century Schoolbook" w:eastAsia="Century Schoolbook" w:hAnsi="Century Schoolbook" w:cs="Century Schoolbook"/>
          <w:sz w:val="24"/>
          <w:szCs w:val="24"/>
        </w:rPr>
        <w:t>(Figure 5</w:t>
      </w:r>
      <w:r w:rsidRPr="2CB9C50C">
        <w:rPr>
          <w:rFonts w:ascii="Century Schoolbook" w:eastAsia="Century Schoolbook" w:hAnsi="Century Schoolbook" w:cs="Century Schoolbook"/>
          <w:sz w:val="24"/>
          <w:szCs w:val="24"/>
        </w:rPr>
        <w:t>b).</w:t>
      </w:r>
      <w:r w:rsidR="009E0639" w:rsidRPr="2CB9C50C">
        <w:rPr>
          <w:rFonts w:ascii="Century Schoolbook" w:eastAsia="Century Schoolbook" w:hAnsi="Century Schoolbook" w:cs="Century Schoolbook"/>
          <w:sz w:val="24"/>
          <w:szCs w:val="24"/>
        </w:rPr>
        <w:t xml:space="preserve"> Area ‘9’ showed particularly robust co-activation with key hubs of the default network, such </w:t>
      </w:r>
      <w:r w:rsidR="00A00B2D" w:rsidRPr="00055A4D">
        <w:rPr>
          <w:rFonts w:ascii="Century Schoolbook" w:hAnsi="Century Schoolbook"/>
          <w:noProof/>
          <w:sz w:val="24"/>
          <w:szCs w:val="24"/>
        </w:rPr>
        <mc:AlternateContent>
          <mc:Choice Requires="wpg">
            <w:drawing>
              <wp:inline distT="0" distB="0" distL="0" distR="0" wp14:anchorId="49BF26E7" wp14:editId="79D86763">
                <wp:extent cx="5943600" cy="5486108"/>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486108"/>
                          <a:chOff x="1440" y="1260"/>
                          <a:chExt cx="9540" cy="8806"/>
                        </a:xfrm>
                      </wpg:grpSpPr>
                      <wps:wsp>
                        <wps:cNvPr id="13" name="Text Box 25"/>
                        <wps:cNvSpPr txBox="1">
                          <a:spLocks noChangeArrowheads="1"/>
                        </wps:cNvSpPr>
                        <wps:spPr bwMode="auto">
                          <a:xfrm>
                            <a:off x="8045" y="1260"/>
                            <a:ext cx="2935" cy="8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5326C" w14:textId="77777777" w:rsidR="001572D9" w:rsidRPr="009B6FE5" w:rsidRDefault="001572D9"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14:paraId="26EC16E7" w14:textId="77777777" w:rsidR="001572D9" w:rsidRDefault="001572D9" w:rsidP="00A00B2D"/>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40" y="1440"/>
                            <a:ext cx="6605" cy="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a="http://schemas.openxmlformats.org/drawingml/2006/main" xmlns:pic="http://schemas.openxmlformats.org/drawingml/2006/picture" xmlns:a14="http://schemas.microsoft.com/office/drawing/2010/main">
            <w:pict w14:anchorId="3A1782BD">
              <v:group id="Group 27" style="width:468pt;height:6in;mso-position-horizontal-relative:char;mso-position-vertical-relative:line" coordsize="9540,8806" coordorigin="1440,1260" o:spid="_x0000_s10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">
                <v:shape id="Text Box 25" style="position:absolute;left:8045;top:1260;width:2935;height:8806;visibility:visible;mso-wrap-style:square;v-text-anchor:top" o:spid="_x0000_s1030"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v:textbox inset=",7.2pt,,7.2pt">
                    <w:txbxContent>
                      <w:p w:rsidRPr="009B6FE5" w:rsidR="00A00B2D" w:rsidP="00A00B2D" w:rsidRDefault="00A00B2D" w14:paraId="6A72D2CC" w14:textId="77777777">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corresponding to each region.</w:t>
                        </w:r>
                      </w:p>
                      <w:p w:rsidR="00A00B2D" w:rsidP="00A00B2D" w:rsidRDefault="00A00B2D" w14:paraId="397EBD76" w14:textId="77777777"/>
                    </w:txbxContent>
                  </v:textbox>
                </v:shape>
                <v:shape id="Picture 26" style="position:absolute;left:1440;top:1440;width:6605;height:7872;visibility:visible;mso-wrap-style:square" alt="Figure 8 - Default - Long" o:spid="_x0000_s1031" type="#_x0000_t75"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o:title="Figure 8 - Default - Long" r:id="rId15"/>
                </v:shape>
                <w10:anchorlock/>
              </v:group>
            </w:pict>
          </mc:Fallback>
        </mc:AlternateContent>
      </w:r>
      <w:r w:rsidR="009E0639" w:rsidRPr="2CB9C50C">
        <w:rPr>
          <w:rFonts w:ascii="Century Schoolbook" w:eastAsia="Century Schoolbook" w:hAnsi="Century Schoolbook" w:cs="Century Schoolbook"/>
          <w:sz w:val="24"/>
          <w:szCs w:val="24"/>
        </w:rPr>
        <w:t>as anterior mPFC and posterior cingulate cortex (PCC), firmly placing this network in the default network despite its proximity to mid-DLPFC. In contrast, ‘IFG [L]’ showed a relatively distinct pattern, showing co-activation</w:t>
      </w:r>
      <w:r w:rsidRPr="2CB9C50C">
        <w:rPr>
          <w:rFonts w:ascii="Century Schoolbook" w:eastAsia="Century Schoolbook" w:hAnsi="Century Schoolbook" w:cs="Century Schoolbook"/>
          <w:sz w:val="24"/>
          <w:szCs w:val="24"/>
        </w:rPr>
        <w:t xml:space="preserve"> with portions of the fronto-parietal network</w:t>
      </w:r>
      <w:r w:rsidR="009E0639" w:rsidRPr="2CB9C50C">
        <w:rPr>
          <w:rFonts w:ascii="Century Schoolbook" w:eastAsia="Century Schoolbook" w:hAnsi="Century Schoolbook" w:cs="Century Schoolbook"/>
          <w:sz w:val="24"/>
          <w:szCs w:val="24"/>
        </w:rPr>
        <w:t xml:space="preserve">– such as mid-DLPFC and pre-SMA. This pattern is </w:t>
      </w:r>
      <w:r w:rsidR="009E0639" w:rsidRPr="2CB9C50C">
        <w:rPr>
          <w:rFonts w:ascii="Century Schoolbook" w:eastAsia="Century Schoolbook" w:hAnsi="Century Schoolbook" w:cs="Century Schoolbook"/>
          <w:sz w:val="24"/>
          <w:szCs w:val="24"/>
        </w:rPr>
        <w:lastRenderedPageBreak/>
        <w:t xml:space="preserve">consistent with the fact that left IFG’s </w:t>
      </w:r>
      <w:r w:rsidRPr="2CB9C50C">
        <w:rPr>
          <w:rFonts w:ascii="Century Schoolbook" w:eastAsia="Century Schoolbook" w:hAnsi="Century Schoolbook" w:cs="Century Schoolbook"/>
          <w:sz w:val="24"/>
          <w:szCs w:val="24"/>
        </w:rPr>
        <w:t xml:space="preserve">contralateral homologue </w:t>
      </w:r>
      <w:r w:rsidR="009E0639" w:rsidRPr="2CB9C50C">
        <w:rPr>
          <w:rFonts w:ascii="Century Schoolbook" w:eastAsia="Century Schoolbook" w:hAnsi="Century Schoolbook" w:cs="Century Schoolbook"/>
          <w:sz w:val="24"/>
          <w:szCs w:val="24"/>
        </w:rPr>
        <w:t>clustered</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with the fronto-parietal network and suggests this region </w:t>
      </w:r>
      <w:r w:rsidRPr="2CB9C50C">
        <w:rPr>
          <w:rFonts w:ascii="Century Schoolbook" w:eastAsia="Century Schoolbook" w:hAnsi="Century Schoolbook" w:cs="Century Schoolbook"/>
          <w:sz w:val="24"/>
          <w:szCs w:val="24"/>
        </w:rPr>
        <w:t xml:space="preserve">may not be </w:t>
      </w:r>
      <w:r w:rsidR="009E0639" w:rsidRPr="2CB9C50C">
        <w:rPr>
          <w:rFonts w:ascii="Century Schoolbook" w:eastAsia="Century Schoolbook" w:hAnsi="Century Schoolbook" w:cs="Century Schoolbook"/>
          <w:sz w:val="24"/>
          <w:szCs w:val="24"/>
        </w:rPr>
        <w:t>entirely functionally</w:t>
      </w:r>
      <w:r w:rsidRPr="2CB9C50C">
        <w:rPr>
          <w:rFonts w:ascii="Century Schoolbook" w:eastAsia="Century Schoolbook" w:hAnsi="Century Schoolbook" w:cs="Century Schoolbook"/>
          <w:sz w:val="24"/>
          <w:szCs w:val="24"/>
        </w:rPr>
        <w:t xml:space="preserve"> dissociable from the fronto-parietal network. </w:t>
      </w:r>
      <w:r w:rsidR="009E0639" w:rsidRPr="2CB9C50C">
        <w:rPr>
          <w:rFonts w:ascii="Century Schoolbook" w:eastAsia="Century Schoolbook" w:hAnsi="Century Schoolbook" w:cs="Century Schoolbook"/>
          <w:sz w:val="24"/>
          <w:szCs w:val="24"/>
        </w:rPr>
        <w:t>Moreover, l</w:t>
      </w:r>
      <w:r w:rsidRPr="2CB9C50C">
        <w:rPr>
          <w:rFonts w:ascii="Century Schoolbook" w:eastAsia="Century Schoolbook" w:hAnsi="Century Schoolbook" w:cs="Century Schoolbook"/>
          <w:sz w:val="24"/>
          <w:szCs w:val="24"/>
        </w:rPr>
        <w:t xml:space="preserve">eft IFG also showed stronger co-activation with </w:t>
      </w:r>
      <w:r w:rsidR="009E0639" w:rsidRPr="2CB9C50C">
        <w:rPr>
          <w:rFonts w:ascii="Century Schoolbook" w:eastAsia="Century Schoolbook" w:hAnsi="Century Schoolbook" w:cs="Century Schoolbook"/>
          <w:sz w:val="24"/>
          <w:szCs w:val="24"/>
        </w:rPr>
        <w:t>posterior superior temporal sulcus– a key region implicate</w:t>
      </w:r>
      <w:r w:rsidR="000065FB" w:rsidRPr="2CB9C50C">
        <w:rPr>
          <w:rFonts w:ascii="Century Schoolbook" w:eastAsia="Century Schoolbook" w:hAnsi="Century Schoolbook" w:cs="Century Schoolbook"/>
          <w:sz w:val="24"/>
          <w:szCs w:val="24"/>
        </w:rPr>
        <w:t xml:space="preserve">d in semantic processing </w:t>
      </w:r>
      <w:r w:rsidR="000065FB" w:rsidRPr="2CB9C50C">
        <w:fldChar w:fldCharType="begin"/>
      </w:r>
      <w:r w:rsidR="000065FB">
        <w:rPr>
          <w:rFonts w:ascii="Century Schoolbook" w:hAnsi="Century Schoolbook"/>
          <w:sz w:val="24"/>
          <w:szCs w:val="24"/>
        </w:rPr>
        <w:instrText xml:space="preserve"> ADDIN PAPERS2_CITATIONS &lt;citation&gt;&lt;uuid&gt;CB1BE467-92F0-4661-B1FA-DED6E84CA815&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000065FB" w:rsidRPr="2CB9C50C">
        <w:rPr>
          <w:rFonts w:ascii="Century Schoolbook" w:hAnsi="Century Schoolbook"/>
          <w:sz w:val="24"/>
          <w:szCs w:val="24"/>
        </w:rPr>
        <w:fldChar w:fldCharType="separate"/>
      </w:r>
      <w:r w:rsidR="000065FB" w:rsidRPr="2CB9C50C">
        <w:rPr>
          <w:rFonts w:ascii="Century Schoolbook,ＭＳ 明朝" w:eastAsia="Century Schoolbook,ＭＳ 明朝" w:hAnsi="Century Schoolbook,ＭＳ 明朝" w:cs="Century Schoolbook,ＭＳ 明朝"/>
          <w:i/>
          <w:iCs/>
          <w:sz w:val="24"/>
          <w:szCs w:val="24"/>
        </w:rPr>
        <w:t>{Binder:2009je}</w:t>
      </w:r>
      <w:r w:rsidR="000065FB" w:rsidRPr="2CB9C50C">
        <w:fldChar w:fldCharType="end"/>
      </w:r>
      <w:r w:rsidR="009E0639" w:rsidRPr="2CB9C50C">
        <w:rPr>
          <w:rFonts w:ascii="Century Schoolbook" w:eastAsia="Century Schoolbook" w:hAnsi="Century Schoolbook" w:cs="Century Schoolbook"/>
          <w:sz w:val="24"/>
          <w:szCs w:val="24"/>
        </w:rPr>
        <w:t xml:space="preserve"> suggesting left IFG may also show a preference towards language topics. </w:t>
      </w:r>
    </w:p>
    <w:p w14:paraId="11F6F2FE" w14:textId="2C734989" w:rsidR="005F3DB1" w:rsidRPr="00055A4D" w:rsidRDefault="000065FB" w:rsidP="000065FB">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t>Meta-analytic functional preference.</w:t>
      </w:r>
      <w:proofErr w:type="gramEnd"/>
      <w:r w:rsidRPr="00055A4D">
        <w:rPr>
          <w:rFonts w:ascii="Century Schoolbook" w:hAnsi="Century Schoolbook"/>
          <w:b/>
          <w:sz w:val="24"/>
          <w:szCs w:val="24"/>
        </w:rPr>
        <w:t xml:space="preserve">  </w:t>
      </w:r>
      <w:r w:rsidRPr="00055A4D">
        <w:rPr>
          <w:rFonts w:ascii="Century Schoolbook" w:hAnsi="Century Schoolbook"/>
          <w:sz w:val="24"/>
          <w:szCs w:val="24"/>
        </w:rPr>
        <w:t>In contrast to clusters in the front</w:t>
      </w:r>
      <w:r w:rsidR="00A00B2D">
        <w:rPr>
          <w:rFonts w:ascii="Century Schoolbook" w:hAnsi="Century Schoolbook"/>
          <w:sz w:val="24"/>
          <w:szCs w:val="24"/>
        </w:rPr>
        <w:t>al-</w:t>
      </w:r>
      <w:r w:rsidRPr="00055A4D">
        <w:rPr>
          <w:rFonts w:ascii="Century Schoolbook" w:hAnsi="Century Schoolbook"/>
          <w:sz w:val="24"/>
          <w:szCs w:val="24"/>
        </w:rPr>
        <w:t>parietal network, clusters ‘47/12’ and ‘9’ showed no association with any executive processes– particularly notable for cluster ‘9’ due to its spatial proximity to fronto-parietal clusters</w:t>
      </w:r>
      <w:r w:rsidR="00A00B2D">
        <w:rPr>
          <w:rFonts w:ascii="Century Schoolbook" w:hAnsi="Century Schoolbook"/>
          <w:sz w:val="24"/>
          <w:szCs w:val="24"/>
        </w:rPr>
        <w:t xml:space="preserve"> (Figure 5</w:t>
      </w:r>
      <w:r w:rsidRPr="00055A4D">
        <w:rPr>
          <w:rFonts w:ascii="Century Schoolbook" w:hAnsi="Century Schoolbook"/>
          <w:sz w:val="24"/>
          <w:szCs w:val="24"/>
        </w:rPr>
        <w:t>c). Instead, clusters ‘47/12’ and ‘9’ were significantly associated with a ‘</w:t>
      </w:r>
      <w:proofErr w:type="spellStart"/>
      <w:r w:rsidRPr="00055A4D">
        <w:rPr>
          <w:rFonts w:ascii="Century Schoolbook" w:hAnsi="Century Schoolbook"/>
          <w:sz w:val="24"/>
          <w:szCs w:val="24"/>
        </w:rPr>
        <w:t>mentalizing</w:t>
      </w:r>
      <w:proofErr w:type="spellEnd"/>
      <w:r w:rsidRPr="00055A4D">
        <w:rPr>
          <w:rFonts w:ascii="Century Schoolbook" w:hAnsi="Century Schoolbook"/>
          <w:sz w:val="24"/>
          <w:szCs w:val="24"/>
        </w:rPr>
        <w:t xml:space="preserve">’ topic, consistent with the hypothesis that these regions, as part of the dorsal medial subsystem of the default network play a critical role in conceptual processing and </w:t>
      </w:r>
      <w:proofErr w:type="spellStart"/>
      <w:r w:rsidRPr="00055A4D">
        <w:rPr>
          <w:rFonts w:ascii="Century Schoolbook" w:hAnsi="Century Schoolbook"/>
          <w:sz w:val="24"/>
          <w:szCs w:val="24"/>
        </w:rPr>
        <w:t>mentalizing</w:t>
      </w:r>
      <w:proofErr w:type="spellEnd"/>
      <w:r w:rsidRPr="00055A4D">
        <w:rPr>
          <w:rFonts w:ascii="Century Schoolbook" w:hAnsi="Century Schoolbook"/>
          <w:sz w:val="24"/>
          <w:szCs w:val="24"/>
        </w:rPr>
        <w:t xml:space="preserve"> </w:t>
      </w:r>
      <w:r w:rsidRPr="00055A4D">
        <w:rPr>
          <w:rFonts w:ascii="Century Schoolbook" w:hAnsi="Century Schoolbook"/>
          <w:sz w:val="24"/>
          <w:szCs w:val="24"/>
        </w:rPr>
        <w:fldChar w:fldCharType="begin"/>
      </w:r>
      <w:r>
        <w:rPr>
          <w:rFonts w:ascii="Century Schoolbook" w:hAnsi="Century Schoolbook"/>
          <w:sz w:val="24"/>
          <w:szCs w:val="24"/>
        </w:rPr>
        <w:instrText xml:space="preserve"> ADDIN PAPERS2_CITATIONS &lt;citation&gt;&lt;uuid&gt;7BE66102-87A5-4DE8-9980-B6D82BD66DEE&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gt;&lt;uuid&gt;D050319F-1FF8-437F-B298-3B78EEB0D1DC&lt;/uuid&gt;&lt;volume&gt;25&lt;/volume&gt;&lt;doi&gt;10.1162/jocn_a_00281&lt;/doi&gt;&lt;startpage&gt;74&lt;/startpage&gt;&lt;publication_date&gt;99201301001200000000220000&lt;/publication_date&gt;&lt;url&gt;http://www.mitpressjournals.org/doi/abs/10.1162/jocn_a_00281&lt;/url&gt;&lt;type&gt;400&lt;/type&gt;&lt;title&gt;Intrinsic architecture underlying the relations among the default, dorsal attention, and frontoparietal control networks of the human brain.&lt;/title&gt;&lt;institution&gt;Department of Human Development, Cornell University, Ithaca, NY 14853, USA. nathan.spreng@gmail.com&lt;/institution&gt;&lt;number&gt;1&lt;/number&gt;&lt;subtype&gt;400&lt;/subtype&gt;&lt;endpage&gt;86&lt;/endpage&gt;&lt;bundle&gt;&lt;publication&gt;&lt;publisher&gt;MIT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Jorge&lt;/firstName&gt;&lt;lastName&gt;Sepulcre&lt;/lastName&gt;&lt;/author&gt;&lt;author&gt;&lt;firstName&gt;Gary&lt;/firstName&gt;&lt;middleNames&gt;R&lt;/middleNames&gt;&lt;lastName&gt;Turner&lt;/lastName&gt;&lt;/author&gt;&lt;author&gt;&lt;firstName&gt;W&lt;/firstName&gt;&lt;middleNames&gt;Dale&lt;/middleNames&gt;&lt;lastName&gt;Stevens&lt;/lastName&gt;&lt;/author&gt;&lt;author&gt;&lt;firstName&gt;Daniel&lt;/firstName&gt;&lt;middleNames&gt;L&lt;/middleNames&gt;&lt;lastName&gt;Schacter&lt;/lastName&gt;&lt;/author&gt;&lt;/authors&gt;&lt;/publication&gt;&lt;publication&gt;&lt;uuid&gt;3124F4D6-FD53-4021-8DAC-D062361E08FB&lt;/uuid&gt;&lt;volume&gt;22&lt;/volume&gt;&lt;doi&gt;10.1162/jocn.2009.21282&lt;/doi&gt;&lt;startpage&gt;1112&lt;/startpage&gt;&lt;publication_date&gt;99201006001200000000220000&lt;/publication_date&gt;&lt;url&gt;http://eutils.ncbi.nlm.nih.gov/entrez/eutils/elink.fcgi?dbfrom=pubmed&amp;amp;id=19580387&amp;amp;retmode=ref&amp;amp;cmd=prlinks&lt;/url&gt;&lt;type&gt;400&lt;/type&gt;&lt;title&gt;Patterns of brain activity supporting autobiographical memory, prospection, and theory of mind, and their relationship to the default mode network.&lt;/title&gt;&lt;institution&gt;Rotman Research Institute at Baycrest, Toronto, Ontario, Canada. nathan.spreng@gmail.com&lt;/institution&gt;&lt;number&gt;6&lt;/number&gt;&lt;subtype&gt;400&lt;/subtype&gt;&lt;endpage&gt;1123&lt;/endpage&gt;&lt;bundle&gt;&lt;publication&gt;&lt;publisher&gt;MIT Press&lt;/publisher&gt;&lt;title&gt;Journal of Cognitive Neuroscience&lt;/title&gt;&lt;type&gt;-100&lt;/type&gt;&lt;subtype&gt;-100&lt;/subtype&gt;&lt;uuid&gt;D6FA0963-4A5D-4D0B-9642-DB9D52E8B143&lt;/uuid&gt;&lt;/publication&gt;&lt;/bundle&gt;&lt;authors&gt;&lt;author&gt;&lt;firstName&gt;R&lt;/firstName&gt;&lt;middleNames&gt;Nathan&lt;/middleNames&gt;&lt;lastName&gt;Spreng&lt;/lastName&gt;&lt;/author&gt;&lt;author&gt;&lt;firstName&gt;Cheryl&lt;/firstName&gt;&lt;middleNames&gt;L&lt;/middleNames&gt;&lt;lastName&gt;Grady&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49-51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47EFF2F7" w14:textId="63DC1E59" w:rsidR="00C64C01" w:rsidRPr="00055A4D" w:rsidRDefault="00C64C01" w:rsidP="00FD508C">
      <w:pPr>
        <w:pStyle w:val="Normal1"/>
        <w:ind w:firstLine="720"/>
        <w:rPr>
          <w:rFonts w:ascii="Century Schoolbook" w:hAnsi="Century Schoolbook"/>
          <w:sz w:val="24"/>
          <w:szCs w:val="24"/>
        </w:rPr>
      </w:pPr>
      <w:r w:rsidRPr="00055A4D">
        <w:rPr>
          <w:rFonts w:ascii="Century Schoolbook" w:hAnsi="Century Schoolbook"/>
          <w:sz w:val="24"/>
          <w:szCs w:val="24"/>
        </w:rPr>
        <w:t>Distinct from other default network clusters, left IFG showed a significant association with</w:t>
      </w:r>
      <w:r w:rsidR="00E6571A" w:rsidRPr="00055A4D">
        <w:rPr>
          <w:rFonts w:ascii="Century Schoolbook" w:hAnsi="Century Schoolbook"/>
          <w:sz w:val="24"/>
          <w:szCs w:val="24"/>
        </w:rPr>
        <w:t xml:space="preserve"> various executive functions–</w:t>
      </w:r>
      <w:r w:rsidRPr="00055A4D">
        <w:rPr>
          <w:rFonts w:ascii="Century Schoolbook" w:hAnsi="Century Schoolbook"/>
          <w:sz w:val="24"/>
          <w:szCs w:val="24"/>
        </w:rPr>
        <w:t xml:space="preserve"> further highlighting the distributed nature of executive processes across frontal regions. However, left IFG was not associated with inhibition, suggesting inhibition is strongly right lateralized. </w:t>
      </w:r>
      <w:r w:rsidR="000065FB">
        <w:rPr>
          <w:rFonts w:ascii="Century Schoolbook" w:hAnsi="Century Schoolbook"/>
          <w:sz w:val="24"/>
          <w:szCs w:val="24"/>
        </w:rPr>
        <w:t>Furthermore</w:t>
      </w:r>
      <w:r w:rsidRPr="00055A4D">
        <w:rPr>
          <w:rFonts w:ascii="Century Schoolbook" w:hAnsi="Century Schoolbook"/>
          <w:sz w:val="24"/>
          <w:szCs w:val="24"/>
        </w:rPr>
        <w:t xml:space="preserve">, consistent with this region’s co-location with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and co-activation with the superior temporal sulcus, left IFG was significantly associated with ‘semantics’ and ‘speech’.  However, in contrast with the long held hypothesis that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is important for motor function in language, we did not find any association between left IFG and motor topics. These results are consistent with </w:t>
      </w:r>
      <w:r w:rsidRPr="00055A4D">
        <w:rPr>
          <w:rFonts w:ascii="Century Schoolbook" w:hAnsi="Century Schoolbook"/>
          <w:sz w:val="24"/>
          <w:szCs w:val="24"/>
        </w:rPr>
        <w:lastRenderedPageBreak/>
        <w:t xml:space="preserve">recent electrophysiological data suggesting </w:t>
      </w:r>
      <w:proofErr w:type="spellStart"/>
      <w:r w:rsidRPr="00055A4D">
        <w:rPr>
          <w:rFonts w:ascii="Century Schoolbook" w:hAnsi="Century Schoolbook"/>
          <w:sz w:val="24"/>
          <w:szCs w:val="24"/>
        </w:rPr>
        <w:t>Broca’s</w:t>
      </w:r>
      <w:proofErr w:type="spellEnd"/>
      <w:r w:rsidRPr="00055A4D">
        <w:rPr>
          <w:rFonts w:ascii="Century Schoolbook" w:hAnsi="Century Schoolbook"/>
          <w:sz w:val="24"/>
          <w:szCs w:val="24"/>
        </w:rPr>
        <w:t xml:space="preserve"> area is involved in the generation of novel speech motor plans, but not mere motor function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5B7E0434-6E38-487A-AE6F-83C92294C10A&lt;/uuid&gt;&lt;priority&gt;0&lt;/priority&gt;&lt;publications&gt;&lt;publication&gt;&lt;uuid&gt;DCA8AA20-7F11-4BA3-8F6D-690FEFF72F60&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adeen.f@gmail.com.&lt;/institution&gt;&lt;number&gt;9&lt;/number&gt;&lt;subtype&gt;400&lt;/subtype&gt;&lt;endpage&gt;2875&lt;/endpage&gt;&lt;bundle&gt;&lt;publication&gt;&lt;publisher&gt;National Acad Sciences&lt;/publisher&gt;&lt;title&gt;Proceedings of the National Academy of Sciences of the United States of America&lt;/title&gt;&lt;type&gt;-100&lt;/type&gt;&lt;subtype&gt;-100&lt;/subtype&gt;&lt;uuid&gt;5A59AFC7-E98B-4B8A-A999-DC3D264F418D&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48</w:t>
      </w:r>
      <w:r w:rsidRPr="00055A4D">
        <w:rPr>
          <w:rFonts w:ascii="Century Schoolbook" w:hAnsi="Century Schoolbook"/>
          <w:sz w:val="24"/>
          <w:szCs w:val="24"/>
        </w:rPr>
        <w:fldChar w:fldCharType="end"/>
      </w:r>
      <w:r w:rsidRPr="00055A4D">
        <w:rPr>
          <w:rFonts w:ascii="Century Schoolbook" w:hAnsi="Century Schoolbook"/>
          <w:sz w:val="24"/>
          <w:szCs w:val="24"/>
        </w:rPr>
        <w:t>. Moreover, left IFG was notable for it’s robust association with ‘semantic’ function– more</w:t>
      </w:r>
      <w:r w:rsidR="00FC2738" w:rsidRPr="00055A4D">
        <w:rPr>
          <w:rFonts w:ascii="Century Schoolbook" w:hAnsi="Century Schoolbook"/>
          <w:sz w:val="24"/>
          <w:szCs w:val="24"/>
        </w:rPr>
        <w:t xml:space="preserve"> </w:t>
      </w:r>
      <w:r w:rsidRPr="00055A4D">
        <w:rPr>
          <w:rFonts w:ascii="Century Schoolbook" w:hAnsi="Century Schoolbook"/>
          <w:sz w:val="24"/>
          <w:szCs w:val="24"/>
        </w:rPr>
        <w:t>so than any other region– consistent with the hypothesis that left IFG is a critical higher-level region in the brain’s ‘semantic’ system</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AB506A14-85D7-4912-9F79-04346CAA6AF2&lt;/uuid&gt;&lt;priority&gt;0&lt;/priority&gt;&lt;publications&gt;&lt;publication&gt;&lt;uuid&gt;A59DDD48-9BF9-4EE2-877A-C3FC15AA10CA&lt;/uuid&gt;&lt;volume&gt;19&lt;/volume&gt;&lt;doi&gt;10.1093/cercor/bhp055&lt;/doi&gt;&lt;startpage&gt;2767&lt;/startpage&gt;&lt;publication_date&gt;99200912001200000000220000&lt;/publication_date&gt;&lt;url&gt;http://eutils.ncbi.nlm.nih.gov/entrez/eutils/elink.fcgi?dbfrom=pubmed&amp;amp;id=19329570&amp;amp;retmode=ref&amp;amp;cmd=prlinks&lt;/url&gt;&lt;type&gt;400&lt;/type&gt;&lt;title&gt;Where is the semantic system? A critical review and meta-analysis of 120 functional neuroimaging studies.&lt;/title&gt;&lt;institution&gt;Language Imaging Laboratory, Department of Neurology, Medical College of Wisconsin, Milwaukee, WI 53226, USA. jbinder@mcw.edu&lt;/institution&gt;&lt;number&gt;12&lt;/number&gt;&lt;subtype&gt;400&lt;/subtype&gt;&lt;endpage&gt;2796&lt;/endpage&gt;&lt;bundle&gt;&lt;publication&gt;&lt;title&gt;Cerebral cortex (New York, N.Y. : 1991)&lt;/title&gt;&lt;type&gt;-100&lt;/type&gt;&lt;subtype&gt;-100&lt;/subtype&gt;&lt;uuid&gt;FB5E8E37-32BD-4F4E-B638-A35F1F0827B5&lt;/uuid&gt;&lt;/publication&gt;&lt;/bundle&gt;&lt;authors&gt;&lt;author&gt;&lt;firstName&gt;Jeffrey&lt;/firstName&gt;&lt;middleNames&gt;R&lt;/middleNames&gt;&lt;lastName&gt;Binder&lt;/lastName&gt;&lt;/author&gt;&lt;author&gt;&lt;firstName&gt;Rutvik&lt;/firstName&gt;&lt;middleNames&gt;H&lt;/middleNames&gt;&lt;lastName&gt;Desai&lt;/lastName&gt;&lt;/author&gt;&lt;author&gt;&lt;firstName&gt;William&lt;/firstName&gt;&lt;middleNames&gt;W&lt;/middleNames&gt;&lt;lastName&gt;Graves&lt;/lastName&gt;&lt;/author&gt;&lt;author&gt;&lt;firstName&gt;Lisa&lt;/firstName&gt;&lt;middleNames&gt;L&lt;/middleNames&gt;&lt;lastName&gt;Conant&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11</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0E2E6B25" w14:textId="3EE6ADB5" w:rsidR="00C64C01" w:rsidRPr="00055A4D" w:rsidRDefault="0085268F" w:rsidP="00C64C0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c</w:t>
      </w:r>
      <w:r w:rsidR="00C64C01" w:rsidRPr="2CB9C50C">
        <w:rPr>
          <w:rFonts w:ascii="Century Schoolbook" w:eastAsia="Century Schoolbook" w:hAnsi="Century Schoolbook" w:cs="Century Schoolbook"/>
          <w:sz w:val="24"/>
          <w:szCs w:val="24"/>
        </w:rPr>
        <w:t>onsistent with the default network’s well-characterized involvement memory</w:t>
      </w:r>
      <w:r w:rsidR="00C64C01" w:rsidRPr="2CB9C50C">
        <w:fldChar w:fldCharType="begin"/>
      </w:r>
      <w:r w:rsidR="000065FB">
        <w:rPr>
          <w:rFonts w:ascii="Century Schoolbook" w:hAnsi="Century Schoolbook"/>
          <w:sz w:val="24"/>
          <w:szCs w:val="24"/>
        </w:rPr>
        <w:instrText xml:space="preserve"> ADDIN PAPERS2_CITATIONS &lt;citation&gt;&lt;uuid&gt;6921BFF0-C826-4F4E-9EA4-F784BD999E34&lt;/uuid&gt;&lt;priority&gt;0&lt;/priority&gt;&lt;publications&gt;&lt;publication&gt;&lt;uuid&gt;431F3F92-F4AC-4EAB-BDDF-713D1EE69C6C&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C999927C-B94A-48FA-98D1-0626ECBA674C&lt;/uuid&gt;&lt;/publication&gt;&lt;/bundle&gt;&lt;authors&gt;&lt;author&gt;&lt;firstName&gt;Jessica&lt;/firstName&gt;&lt;middleNames&gt;R&lt;/middleNames&gt;&lt;lastName&gt;Andrews Hanna&lt;/lastName&gt;&lt;/author&gt;&lt;author&gt;&lt;firstName&gt;Rebecca&lt;/firstName&gt;&lt;lastName&gt;Saxe&lt;/lastName&gt;&lt;/author&gt;&lt;author&gt;&lt;firstName&gt;Tal&lt;/firstName&gt;&lt;lastName&gt;Yarkoni&lt;/lastName&gt;&lt;/author&gt;&lt;/authors&gt;&lt;/publication&gt;&lt;/publications&gt;&lt;cites&gt;&lt;/cites&gt;&lt;/citation&gt;</w:instrText>
      </w:r>
      <w:r w:rsidR="00C64C01" w:rsidRPr="2CB9C50C">
        <w:rPr>
          <w:rFonts w:ascii="Century Schoolbook" w:hAnsi="Century Schoolbook"/>
          <w:sz w:val="24"/>
          <w:szCs w:val="24"/>
        </w:rPr>
        <w:fldChar w:fldCharType="separate"/>
      </w:r>
      <w:r w:rsidR="00C64C01" w:rsidRPr="2CB9C50C">
        <w:rPr>
          <w:rFonts w:ascii="Century Schoolbook,Cambria,ＭＳ 明" w:eastAsia="Century Schoolbook,Cambria,ＭＳ 明" w:hAnsi="Century Schoolbook,Cambria,ＭＳ 明" w:cs="Century Schoolbook,Cambria,ＭＳ 明"/>
          <w:i/>
          <w:iCs/>
          <w:sz w:val="24"/>
          <w:szCs w:val="24"/>
          <w:vertAlign w:val="superscript"/>
        </w:rPr>
        <w:t>52</w:t>
      </w:r>
      <w:r w:rsidR="00C64C01" w:rsidRPr="2CB9C50C">
        <w:fldChar w:fldCharType="end"/>
      </w:r>
      <w:r w:rsidR="00C64C01" w:rsidRPr="2CB9C50C">
        <w:rPr>
          <w:rFonts w:ascii="Century Schoolbook" w:eastAsia="Century Schoolbook" w:hAnsi="Century Schoolbook" w:cs="Century Schoolbook"/>
          <w:sz w:val="24"/>
          <w:szCs w:val="24"/>
        </w:rPr>
        <w:t xml:space="preserve">, all three LFC default clusters were robustly associated with </w:t>
      </w:r>
      <w:r w:rsidR="00C64C01" w:rsidRPr="00486378">
        <w:rPr>
          <w:rFonts w:ascii="Century Schoolbook" w:eastAsia="Century Schoolbook" w:hAnsi="Century Schoolbook" w:cs="Century Schoolbook"/>
          <w:sz w:val="24"/>
          <w:szCs w:val="24"/>
        </w:rPr>
        <w:t>‘memory’ and ‘emotion’</w:t>
      </w:r>
      <w:r w:rsidR="00C64C01" w:rsidRPr="2CB9C50C">
        <w:rPr>
          <w:rFonts w:ascii="Century Schoolbook" w:eastAsia="Century Schoolbook" w:hAnsi="Century Schoolbook" w:cs="Century Schoolbook"/>
          <w:sz w:val="24"/>
          <w:szCs w:val="24"/>
        </w:rPr>
        <w:t xml:space="preserve">. This is consistent with a long line of evidence supporting the role of these regions in autobiographical, integrally oriented cognition. Moreover, the left IFG is purported to play a key role in controlled memory retrieval </w:t>
      </w:r>
      <w:r w:rsidR="00C64C01" w:rsidRPr="2CB9C50C">
        <w:fldChar w:fldCharType="begin"/>
      </w:r>
      <w:r w:rsidR="000065FB">
        <w:rPr>
          <w:rFonts w:ascii="Century Schoolbook" w:hAnsi="Century Schoolbook"/>
          <w:sz w:val="24"/>
          <w:szCs w:val="24"/>
        </w:rPr>
        <w:instrText xml:space="preserve"> ADDIN PAPERS2_CITATIONS &lt;citation&gt;&lt;uuid&gt;B5EA8C61-13D0-46E1-8B0F-C27FD86575FD&lt;/uuid&gt;&lt;priority&gt;0&lt;/priority&gt;&lt;publications&gt;&lt;publication&gt;&lt;volume&gt;45&lt;/volume&gt;&lt;publication_date&gt;99200700001200000000200000&lt;/publication_date&gt;&lt;number&gt;13&lt;/number&gt;&lt;doi&gt;10.1016/j.neuropsychologia.2007.06.015&lt;/doi&gt;&lt;startpage&gt;2883&lt;/startpage&gt;&lt;title&gt;Left ventrolateral prefrontal cortex and the cognitive control of memory&lt;/title&gt;&lt;uuid&gt;BFEBEDAE-5508-47F5-A4D9-362AF5ECB850&lt;/uuid&gt;&lt;subtype&gt;400&lt;/subtype&gt;&lt;endpage&gt;2901&lt;/endpage&gt;&lt;type&gt;400&lt;/type&gt;&lt;url&gt;http://linkinghub.elsevier.com/retrieve/pii/S0028393207002217&lt;/url&gt;&lt;bundle&gt;&lt;publication&gt;&lt;title&gt;Neuropsychologia&lt;/title&gt;&lt;type&gt;-100&lt;/type&gt;&lt;subtype&gt;-100&lt;/subtype&gt;&lt;uuid&gt;082425CF-0E72-493D-835A-B7A49EB8DC0D&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EE93DD4D-6316-4B6A-AAE1-CC50A6659A6F&lt;/uuid&gt;&lt;volume&gt;23&lt;/volume&gt;&lt;doi&gt;10.1162/jocn_a_00023&lt;/doi&gt;&lt;startpage&gt;3470&lt;/startpage&gt;&lt;publication_date&gt;99201110051200000000222000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number&gt;11&lt;/number&gt;&lt;subtype&gt;400&lt;/subtype&gt;&lt;endpage&gt;3482&lt;/endpage&gt;&lt;bundle&gt;&lt;publication&gt;&lt;url&gt;http://dx.doi.org&lt;/url&gt;&lt;title&gt;dx.doi.org&lt;/title&gt;&lt;type&gt;-100&lt;/type&gt;&lt;subtype&gt;-100&lt;/subtype&gt;&lt;uuid&gt;6DA031AD-BB96-4FE9-8628-D0519BE10CD2&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00C64C01" w:rsidRPr="2CB9C50C">
        <w:rPr>
          <w:rFonts w:ascii="Century Schoolbook" w:hAnsi="Century Schoolbook"/>
          <w:sz w:val="24"/>
          <w:szCs w:val="24"/>
        </w:rPr>
        <w:fldChar w:fldCharType="separate"/>
      </w:r>
      <w:r w:rsidR="00C64C01" w:rsidRPr="2CB9C50C">
        <w:rPr>
          <w:rFonts w:ascii="Century Schoolbook,Cambria,ＭＳ 明" w:eastAsia="Century Schoolbook,Cambria,ＭＳ 明" w:hAnsi="Century Schoolbook,Cambria,ＭＳ 明" w:cs="Century Schoolbook,Cambria,ＭＳ 明"/>
          <w:i/>
          <w:iCs/>
          <w:sz w:val="24"/>
          <w:szCs w:val="24"/>
          <w:vertAlign w:val="superscript"/>
        </w:rPr>
        <w:t>53,54</w:t>
      </w:r>
      <w:r w:rsidR="00C64C01" w:rsidRPr="2CB9C50C">
        <w:fldChar w:fldCharType="end"/>
      </w:r>
      <w:r w:rsidR="00C64C01" w:rsidRPr="2CB9C50C">
        <w:rPr>
          <w:rFonts w:ascii="Century Schoolbook" w:eastAsia="Century Schoolbook" w:hAnsi="Century Schoolbook" w:cs="Century Schoolbook"/>
          <w:sz w:val="24"/>
          <w:szCs w:val="24"/>
        </w:rPr>
        <w:t xml:space="preserve">– a hypothesis supported by the joint association between executive processes and memory in this region. However, it is also notable that </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memory</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 xml:space="preserve"> was associated with many other clusters</w:t>
      </w:r>
      <w:r w:rsidRPr="2CB9C50C">
        <w:rPr>
          <w:rFonts w:ascii="Century Schoolbook" w:eastAsia="Century Schoolbook" w:hAnsi="Century Schoolbook" w:cs="Century Schoolbook"/>
          <w:sz w:val="24"/>
          <w:szCs w:val="24"/>
        </w:rPr>
        <w:t xml:space="preserve"> in the fronto-parietal </w:t>
      </w:r>
      <w:proofErr w:type="gramStart"/>
      <w:r w:rsidRPr="2CB9C50C">
        <w:rPr>
          <w:rFonts w:ascii="Century Schoolbook" w:eastAsia="Century Schoolbook" w:hAnsi="Century Schoolbook" w:cs="Century Schoolbook"/>
          <w:sz w:val="24"/>
          <w:szCs w:val="24"/>
        </w:rPr>
        <w:t>network,</w:t>
      </w:r>
      <w:proofErr w:type="gramEnd"/>
      <w:r w:rsidRPr="2CB9C50C">
        <w:rPr>
          <w:rFonts w:ascii="Century Schoolbook" w:eastAsia="Century Schoolbook" w:hAnsi="Century Schoolbook" w:cs="Century Schoolbook"/>
          <w:sz w:val="24"/>
          <w:szCs w:val="24"/>
        </w:rPr>
        <w:t xml:space="preserve"> suggesting memory processes are </w:t>
      </w:r>
      <w:r w:rsidR="00C64C01" w:rsidRPr="2CB9C50C">
        <w:rPr>
          <w:rFonts w:ascii="Century Schoolbook" w:eastAsia="Century Schoolbook" w:hAnsi="Century Schoolbook" w:cs="Century Schoolbook"/>
          <w:sz w:val="24"/>
          <w:szCs w:val="24"/>
        </w:rPr>
        <w:t>widely distribute</w:t>
      </w:r>
      <w:r w:rsidRPr="2CB9C50C">
        <w:rPr>
          <w:rFonts w:ascii="Century Schoolbook" w:eastAsia="Century Schoolbook" w:hAnsi="Century Schoolbook" w:cs="Century Schoolbook"/>
          <w:sz w:val="24"/>
          <w:szCs w:val="24"/>
        </w:rPr>
        <w:t xml:space="preserve">d across lateral frontal cortex. </w:t>
      </w:r>
    </w:p>
    <w:p w14:paraId="35D00FD1" w14:textId="5F85F657" w:rsidR="00055A4D" w:rsidRPr="00055A4D" w:rsidRDefault="001F7797" w:rsidP="00055A4D">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Somatosensory</w:t>
      </w:r>
      <w:r w:rsidR="00055A4D" w:rsidRPr="00055A4D">
        <w:rPr>
          <w:rFonts w:ascii="Century Schoolbook" w:hAnsi="Century Schoolbook"/>
          <w:b/>
          <w:sz w:val="24"/>
          <w:szCs w:val="24"/>
        </w:rPr>
        <w:t xml:space="preserve">-motor </w:t>
      </w:r>
      <w:r>
        <w:rPr>
          <w:rFonts w:ascii="Century Schoolbook" w:hAnsi="Century Schoolbook"/>
          <w:b/>
          <w:sz w:val="24"/>
          <w:szCs w:val="24"/>
        </w:rPr>
        <w:t>network</w:t>
      </w:r>
    </w:p>
    <w:p w14:paraId="09FB8A8A" w14:textId="5CDC8C78" w:rsidR="00055A4D" w:rsidRPr="00055A4D" w:rsidRDefault="00055A4D" w:rsidP="00055A4D">
      <w:pPr>
        <w:pStyle w:val="Normal1"/>
        <w:ind w:firstLine="720"/>
        <w:rPr>
          <w:rFonts w:ascii="Century Schoolbook" w:hAnsi="Century Schoolbook"/>
          <w:sz w:val="24"/>
          <w:szCs w:val="24"/>
        </w:rPr>
      </w:pPr>
      <w:r w:rsidRPr="00055A4D">
        <w:rPr>
          <w:rFonts w:ascii="Century Schoolbook" w:hAnsi="Century Schoolbook"/>
          <w:sz w:val="24"/>
          <w:szCs w:val="24"/>
        </w:rPr>
        <w:t xml:space="preserve">We identified two LFC clusters in this network: dorsal and ventral lateral premotor cortex– </w:t>
      </w:r>
      <w:proofErr w:type="spellStart"/>
      <w:r w:rsidRPr="00055A4D">
        <w:rPr>
          <w:rFonts w:ascii="Century Schoolbook" w:hAnsi="Century Schoolbook"/>
          <w:sz w:val="24"/>
          <w:szCs w:val="24"/>
        </w:rPr>
        <w:t>PMd</w:t>
      </w:r>
      <w:proofErr w:type="spellEnd"/>
      <w:r w:rsidR="00A00B2D">
        <w:rPr>
          <w:rFonts w:ascii="Century Schoolbook" w:hAnsi="Century Schoolbook"/>
          <w:sz w:val="24"/>
          <w:szCs w:val="24"/>
        </w:rPr>
        <w:t xml:space="preserve"> and </w:t>
      </w:r>
      <w:proofErr w:type="spellStart"/>
      <w:r w:rsidR="00A00B2D">
        <w:rPr>
          <w:rFonts w:ascii="Century Schoolbook" w:hAnsi="Century Schoolbook"/>
          <w:sz w:val="24"/>
          <w:szCs w:val="24"/>
        </w:rPr>
        <w:t>PMv</w:t>
      </w:r>
      <w:proofErr w:type="spellEnd"/>
      <w:r w:rsidR="00A00B2D">
        <w:rPr>
          <w:rFonts w:ascii="Century Schoolbook" w:hAnsi="Century Schoolbook"/>
          <w:sz w:val="24"/>
          <w:szCs w:val="24"/>
        </w:rPr>
        <w:t>, respectively (Figure 6</w:t>
      </w:r>
      <w:r w:rsidRPr="00055A4D">
        <w:rPr>
          <w:rFonts w:ascii="Century Schoolbook" w:hAnsi="Century Schoolbook"/>
          <w:sz w:val="24"/>
          <w:szCs w:val="24"/>
        </w:rPr>
        <w:t xml:space="preserve">a). Both clusters were located in dorsal BA 6 </w:t>
      </w:r>
      <w:r w:rsidRPr="00055A4D">
        <w:rPr>
          <w:rFonts w:ascii="Century Schoolbook" w:hAnsi="Century Schoolbook"/>
          <w:sz w:val="24"/>
          <w:szCs w:val="24"/>
        </w:rPr>
        <w:fldChar w:fldCharType="begin"/>
      </w:r>
      <w:r w:rsidR="000065FB">
        <w:rPr>
          <w:rFonts w:ascii="Century Schoolbook" w:hAnsi="Century Schoolbook"/>
          <w:sz w:val="24"/>
          <w:szCs w:val="24"/>
        </w:rPr>
        <w:instrText xml:space="preserve"> ADDIN PAPERS2_CITATIONS &lt;citation&gt;&lt;uuid&gt;6D151D45-9E1B-4A32-AC44-AC1C7590E8CF&lt;/uuid&gt;&lt;priority&gt;0&lt;/priority&gt;&lt;publications&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Pr="00055A4D">
        <w:rPr>
          <w:rFonts w:ascii="Century Schoolbook" w:eastAsiaTheme="minorEastAsia" w:hAnsi="Century Schoolbook" w:cs="Cambria"/>
          <w:i/>
          <w:sz w:val="24"/>
          <w:vertAlign w:val="superscript"/>
        </w:rPr>
        <w:t>5</w:t>
      </w:r>
      <w:r w:rsidRPr="00055A4D">
        <w:rPr>
          <w:rFonts w:ascii="Century Schoolbook" w:hAnsi="Century Schoolbook"/>
          <w:sz w:val="24"/>
          <w:szCs w:val="24"/>
        </w:rPr>
        <w:fldChar w:fldCharType="end"/>
      </w:r>
      <w:r w:rsidRPr="00055A4D">
        <w:rPr>
          <w:rFonts w:ascii="Century Schoolbook" w:hAnsi="Century Schoolbook"/>
          <w:sz w:val="24"/>
          <w:szCs w:val="24"/>
        </w:rPr>
        <w:t xml:space="preserve">, although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was slightly more anterior. As a result of its more posterior location, </w:t>
      </w:r>
      <w:proofErr w:type="spellStart"/>
      <w:r w:rsidRPr="00055A4D">
        <w:rPr>
          <w:rFonts w:ascii="Century Schoolbook" w:hAnsi="Century Schoolbook"/>
          <w:sz w:val="24"/>
          <w:szCs w:val="24"/>
        </w:rPr>
        <w:t>PMv</w:t>
      </w:r>
      <w:proofErr w:type="spellEnd"/>
      <w:r w:rsidRPr="00055A4D">
        <w:rPr>
          <w:rFonts w:ascii="Century Schoolbook" w:hAnsi="Century Schoolbook"/>
          <w:sz w:val="24"/>
          <w:szCs w:val="24"/>
        </w:rPr>
        <w:t xml:space="preserve"> included several voxels in PMC, although the cluster was primarily in pre-motor cortex.</w:t>
      </w:r>
    </w:p>
    <w:p w14:paraId="11FE79CC" w14:textId="77777777" w:rsidR="00055A4D" w:rsidRPr="00055A4D" w:rsidRDefault="00055A4D" w:rsidP="00055A4D">
      <w:pPr>
        <w:pStyle w:val="Normal1"/>
        <w:ind w:firstLine="0"/>
        <w:rPr>
          <w:rFonts w:ascii="Century Schoolbook" w:hAnsi="Century Schoolbook"/>
          <w:sz w:val="24"/>
          <w:szCs w:val="24"/>
        </w:rPr>
      </w:pPr>
      <w:r w:rsidRPr="00055A4D">
        <w:rPr>
          <w:rFonts w:ascii="Century Schoolbook" w:hAnsi="Century Schoolbook"/>
          <w:noProof/>
          <w:sz w:val="24"/>
          <w:szCs w:val="24"/>
        </w:rPr>
        <w:lastRenderedPageBreak/>
        <mc:AlternateContent>
          <mc:Choice Requires="wpg">
            <w:drawing>
              <wp:inline distT="0" distB="0" distL="0" distR="0" wp14:anchorId="207EA316" wp14:editId="2FE5AC50">
                <wp:extent cx="6057670" cy="5372315"/>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670" cy="5372315"/>
                          <a:chOff x="1440" y="4732"/>
                          <a:chExt cx="10090" cy="8633"/>
                        </a:xfrm>
                      </wpg:grpSpPr>
                      <wps:wsp>
                        <wps:cNvPr id="27" name="Text Box 18"/>
                        <wps:cNvSpPr txBox="1">
                          <a:spLocks noChangeArrowheads="1"/>
                        </wps:cNvSpPr>
                        <wps:spPr bwMode="auto">
                          <a:xfrm>
                            <a:off x="8484" y="4732"/>
                            <a:ext cx="3046" cy="8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883CB" w14:textId="5EA68F6E" w:rsidR="001572D9" w:rsidRPr="00055A4D" w:rsidRDefault="001572D9" w:rsidP="00055A4D">
                              <w:pPr>
                                <w:pStyle w:val="ListParagraph"/>
                                <w:ind w:left="0" w:firstLine="0"/>
                                <w:rPr>
                                  <w:i w:val="0"/>
                                  <w:sz w:val="24"/>
                                  <w:szCs w:val="24"/>
                                </w:rPr>
                              </w:pPr>
                              <w:r w:rsidRPr="00055A4D">
                                <w:rPr>
                                  <w:b/>
                                  <w:i w:val="0"/>
                                  <w:sz w:val="24"/>
                                  <w:szCs w:val="24"/>
                                </w:rPr>
                                <w:t>Figure 6</w:t>
                              </w:r>
                              <w:r>
                                <w:rPr>
                                  <w:b/>
                                  <w:i w:val="0"/>
                                  <w:sz w:val="24"/>
                                  <w:szCs w:val="24"/>
                                </w:rPr>
                                <w:t xml:space="preserve">. </w:t>
                              </w:r>
                              <w:proofErr w:type="gramStart"/>
                              <w:r>
                                <w:rPr>
                                  <w:b/>
                                  <w:i w:val="0"/>
                                  <w:sz w:val="24"/>
                                  <w:szCs w:val="24"/>
                                </w:rPr>
                                <w:t xml:space="preserve">Meta-analysis of </w:t>
                              </w:r>
                              <w:r w:rsidRPr="00055A4D">
                                <w:rPr>
                                  <w:b/>
                                  <w:i w:val="0"/>
                                  <w:sz w:val="24"/>
                                  <w:szCs w:val="24"/>
                                </w:rPr>
                                <w:t xml:space="preserve">somatosensory </w:t>
                              </w:r>
                              <w:r>
                                <w:rPr>
                                  <w:b/>
                                  <w:i w:val="0"/>
                                  <w:sz w:val="24"/>
                                  <w:szCs w:val="24"/>
                                </w:rPr>
                                <w:t>clusters</w:t>
                              </w:r>
                              <w:r w:rsidRPr="00055A4D">
                                <w:rPr>
                                  <w:b/>
                                  <w:i w:val="0"/>
                                  <w:sz w:val="24"/>
                                  <w:szCs w:val="24"/>
                                </w:rPr>
                                <w:t>.</w:t>
                              </w:r>
                              <w:proofErr w:type="gramEnd"/>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
                            <w:p w14:paraId="03C4F3F7" w14:textId="77777777" w:rsidR="001572D9" w:rsidRDefault="001572D9" w:rsidP="00055A4D"/>
                          </w:txbxContent>
                        </wps:txbx>
                        <wps:bodyPr rot="0" vert="horz" wrap="square" lIns="91440" tIns="91440" rIns="91440" bIns="91440" anchor="t" anchorCtr="0" upright="1">
                          <a:noAutofit/>
                        </wps:bodyPr>
                      </wps:wsp>
                      <pic:pic xmlns:pic="http://schemas.openxmlformats.org/drawingml/2006/picture">
                        <pic:nvPicPr>
                          <pic:cNvPr id="28" name="Picture 1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1440" y="4775"/>
                            <a:ext cx="7071" cy="8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a="http://schemas.openxmlformats.org/drawingml/2006/main" xmlns:pic="http://schemas.openxmlformats.org/drawingml/2006/picture" xmlns:a14="http://schemas.microsoft.com/office/drawing/2010/main">
            <w:pict w14:anchorId="0F7F9D84">
              <v:group id="Group 21" style="width:477pt;height:423pt;mso-position-horizontal-relative:char;mso-position-vertical-relative:line" coordsize="10090,8633" coordorigin="1440,4732" o:spid="_x0000_s10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">
                <v:shape id="Text Box 18" style="position:absolute;left:8484;top:4732;width:3046;height:8633;visibility:visible;mso-wrap-style:square;v-text-anchor:top" o:spid="_x0000_s1033"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v:textbox inset=",7.2pt,,7.2pt">
                    <w:txbxContent>
                      <w:p w:rsidRPr="00055A4D" w:rsidR="00055A4D" w:rsidP="00055A4D" w:rsidRDefault="00055A4D" w14:paraId="7B55E235" w14:textId="5EA68F6E">
                        <w:pPr>
                          <w:pStyle w:val="ListParagraph"/>
                          <w:ind w:left="0" w:firstLine="0"/>
                          <w:rPr>
                            <w:i w:val="0"/>
                            <w:sz w:val="24"/>
                            <w:szCs w:val="24"/>
                          </w:rPr>
                        </w:pPr>
                        <w:r w:rsidRPr="00055A4D">
                          <w:rPr>
                            <w:b/>
                            <w:i w:val="0"/>
                            <w:sz w:val="24"/>
                            <w:szCs w:val="24"/>
                          </w:rPr>
                          <w:t>Figure 6</w:t>
                        </w:r>
                        <w:r w:rsidR="006A08A1">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
                      <w:p w:rsidR="00055A4D" w:rsidP="00055A4D" w:rsidRDefault="00055A4D" w14:paraId="0A983FFB" w14:textId="77777777"/>
                    </w:txbxContent>
                  </v:textbox>
                </v:shape>
                <v:shape id="Picture 19" style="position:absolute;left:1440;top:4775;width:7071;height:8171;visibility:visible;mso-wrap-style:square" o:spid="_x0000_s1034" type="#_x0000_t75"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pEHBAAAA2wAAAA8AAABkcnMvZG93bnJldi54bWxET7tuwjAU3ZH4B+sidUGNQwZEU0xUQZFYgb7G&#10;q/g2cRtfh9iB0K+vByTGo/NeFoNtxJk6bxwrmCUpCOLSacOVgrfj9nEBwgdkjY1jUnAlD8VqPFpi&#10;rt2F93Q+hErEEPY5KqhDaHMpfVmTRZ+4ljhy366zGCLsKqk7vMRw28gsTefSouHYUGNL65rK30Nv&#10;FXz1r+XPdmNO6bvpnz7/3JQ/elLqYTK8PIMINIS7+ObeaQVZHBu/xB8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kPpEHBAAAA2wAAAA8AAAAAAAAAAAAAAAAAnAIAAGRy&#10;cy9kb3ducmV2LnhtbFBLBQYAAAAABAAEAPcAAACKAwAAAAA=&#10;">
                  <v:imagedata o:title="" r:id="rId17"/>
                </v:shape>
                <w10:anchorlock/>
              </v:group>
            </w:pict>
          </mc:Fallback>
        </mc:AlternateContent>
      </w:r>
    </w:p>
    <w:p w14:paraId="6A933A48" w14:textId="28DAA732" w:rsidR="00055A4D" w:rsidRPr="00055A4D" w:rsidRDefault="2CB9C50C" w:rsidP="00055A4D">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Both </w:t>
      </w:r>
      <w:proofErr w:type="spellStart"/>
      <w:r w:rsidRPr="2CB9C50C">
        <w:rPr>
          <w:rFonts w:ascii="Century Schoolbook" w:eastAsia="Century Schoolbook" w:hAnsi="Century Schoolbook" w:cs="Century Schoolbook"/>
          <w:sz w:val="24"/>
          <w:szCs w:val="24"/>
        </w:rPr>
        <w:t>PMd</w:t>
      </w:r>
      <w:proofErr w:type="spellEnd"/>
      <w:r w:rsidRPr="2CB9C50C">
        <w:rPr>
          <w:rFonts w:ascii="Century Schoolbook" w:eastAsia="Century Schoolbook" w:hAnsi="Century Schoolbook" w:cs="Century Schoolbook"/>
          <w:sz w:val="24"/>
          <w:szCs w:val="24"/>
        </w:rPr>
        <w:t xml:space="preserve"> and </w:t>
      </w:r>
      <w:proofErr w:type="spellStart"/>
      <w:r w:rsidRPr="2CB9C50C">
        <w:rPr>
          <w:rFonts w:ascii="Century Schoolbook" w:eastAsia="Century Schoolbook" w:hAnsi="Century Schoolbook" w:cs="Century Schoolbook"/>
          <w:sz w:val="24"/>
          <w:szCs w:val="24"/>
        </w:rPr>
        <w:t>PMv</w:t>
      </w:r>
      <w:proofErr w:type="spellEnd"/>
      <w:r w:rsidRPr="2CB9C50C">
        <w:rPr>
          <w:rFonts w:ascii="Century Schoolbook" w:eastAsia="Century Schoolbook" w:hAnsi="Century Schoolbook" w:cs="Century Schoolbook"/>
          <w:sz w:val="24"/>
          <w:szCs w:val="24"/>
        </w:rPr>
        <w:t xml:space="preserve"> showed greater co-activation with nearby voxels in the primary motor and somatosensory cortices, as well as SMA– regions important for the control of movement (Figure 6b). </w:t>
      </w:r>
      <w:proofErr w:type="spellStart"/>
      <w:r w:rsidRPr="2CB9C50C">
        <w:rPr>
          <w:rFonts w:ascii="Century Schoolbook" w:eastAsia="Century Schoolbook" w:hAnsi="Century Schoolbook" w:cs="Century Schoolbook"/>
          <w:sz w:val="24"/>
          <w:szCs w:val="24"/>
        </w:rPr>
        <w:t>PMd</w:t>
      </w:r>
      <w:proofErr w:type="spellEnd"/>
      <w:r w:rsidRPr="2CB9C50C">
        <w:rPr>
          <w:rFonts w:ascii="Century Schoolbook" w:eastAsia="Century Schoolbook" w:hAnsi="Century Schoolbook" w:cs="Century Schoolbook"/>
          <w:sz w:val="24"/>
          <w:szCs w:val="24"/>
        </w:rPr>
        <w:t>, however, additionally showed greater co-activation with various regions implicated in executive function, such as lateral parietal cortex (LPC) and the anterior insula (</w:t>
      </w:r>
      <w:ins w:id="228" w:author="Alejandro De La Vega" w:date="2016-09-30T16:00:00Z">
        <w:r w:rsidR="00D40AC2">
          <w:rPr>
            <w:rFonts w:ascii="Century Schoolbook" w:eastAsia="Century Schoolbook" w:hAnsi="Century Schoolbook" w:cs="Century Schoolbook"/>
            <w:sz w:val="24"/>
            <w:szCs w:val="24"/>
          </w:rPr>
          <w:t>AI</w:t>
        </w:r>
      </w:ins>
      <w:r w:rsidRPr="2CB9C50C">
        <w:rPr>
          <w:rFonts w:ascii="Century Schoolbook" w:eastAsia="Century Schoolbook" w:hAnsi="Century Schoolbook" w:cs="Century Schoolbook"/>
          <w:sz w:val="24"/>
          <w:szCs w:val="24"/>
        </w:rPr>
        <w:t>)– suggesting dorsal pre-motor cortex may engage a broader functional network in support of the cognitive control of motor actions.</w:t>
      </w:r>
    </w:p>
    <w:p w14:paraId="6C649296" w14:textId="51398EFB" w:rsidR="00055A4D" w:rsidRPr="00055A4D" w:rsidRDefault="00055A4D" w:rsidP="00A66C53">
      <w:pPr>
        <w:pStyle w:val="Normal1"/>
        <w:ind w:firstLine="720"/>
        <w:rPr>
          <w:rFonts w:ascii="Century Schoolbook" w:hAnsi="Century Schoolbook"/>
          <w:sz w:val="24"/>
          <w:szCs w:val="24"/>
        </w:rPr>
      </w:pPr>
      <w:proofErr w:type="gramStart"/>
      <w:r w:rsidRPr="00055A4D">
        <w:rPr>
          <w:rFonts w:ascii="Century Schoolbook" w:hAnsi="Century Schoolbook"/>
          <w:b/>
          <w:sz w:val="24"/>
          <w:szCs w:val="24"/>
        </w:rPr>
        <w:lastRenderedPageBreak/>
        <w:t>Meta-analytic functional preference.</w:t>
      </w:r>
      <w:proofErr w:type="gramEnd"/>
      <w:r w:rsidRPr="00055A4D">
        <w:rPr>
          <w:rFonts w:ascii="Century Schoolbook" w:hAnsi="Century Schoolbook"/>
          <w:b/>
          <w:sz w:val="24"/>
          <w:szCs w:val="24"/>
        </w:rPr>
        <w:t xml:space="preserve"> </w:t>
      </w:r>
      <w:r w:rsidRPr="00055A4D">
        <w:rPr>
          <w:rFonts w:ascii="Century Schoolbook" w:hAnsi="Century Schoolbook"/>
          <w:color w:val="333333"/>
          <w:sz w:val="24"/>
          <w:szCs w:val="24"/>
        </w:rPr>
        <w:t xml:space="preserve"> </w:t>
      </w:r>
      <w:r w:rsidR="00A66C53">
        <w:rPr>
          <w:rFonts w:ascii="Century Schoolbook" w:hAnsi="Century Schoolbook"/>
          <w:color w:val="333333"/>
          <w:sz w:val="24"/>
          <w:szCs w:val="24"/>
        </w:rPr>
        <w:t xml:space="preserve">The functional preference </w:t>
      </w:r>
      <w:proofErr w:type="gramStart"/>
      <w:r w:rsidR="00A66C53">
        <w:rPr>
          <w:rFonts w:ascii="Century Schoolbook" w:hAnsi="Century Schoolbook"/>
          <w:color w:val="333333"/>
          <w:sz w:val="24"/>
          <w:szCs w:val="24"/>
        </w:rPr>
        <w:t>profiles of both premotor clusters suggests</w:t>
      </w:r>
      <w:proofErr w:type="gramEnd"/>
      <w:r w:rsidR="00A66C53">
        <w:rPr>
          <w:rFonts w:ascii="Century Schoolbook" w:hAnsi="Century Schoolbook"/>
          <w:color w:val="333333"/>
          <w:sz w:val="24"/>
          <w:szCs w:val="24"/>
        </w:rPr>
        <w:t xml:space="preserve"> their primary functional role is in core aspects of motor function (Figure 6c). However, </w:t>
      </w:r>
      <w:r w:rsidR="00A66C53">
        <w:rPr>
          <w:rFonts w:ascii="Century Schoolbook" w:hAnsi="Century Schoolbook"/>
          <w:sz w:val="24"/>
          <w:szCs w:val="24"/>
        </w:rPr>
        <w:t>both of</w:t>
      </w:r>
      <w:r w:rsidRPr="00055A4D">
        <w:rPr>
          <w:rFonts w:ascii="Century Schoolbook" w:hAnsi="Century Schoolbook"/>
          <w:sz w:val="24"/>
          <w:szCs w:val="24"/>
        </w:rPr>
        <w:t xml:space="preserve"> these the two clusters were also associated with higher-level motor planning (i.e.</w:t>
      </w:r>
      <w:r w:rsidR="00A66C53">
        <w:rPr>
          <w:rFonts w:ascii="Century Schoolbook" w:hAnsi="Century Schoolbook"/>
          <w:sz w:val="24"/>
          <w:szCs w:val="24"/>
        </w:rPr>
        <w:t xml:space="preserve"> ‘action’) and working-memory, </w:t>
      </w:r>
      <w:r w:rsidRPr="00055A4D">
        <w:rPr>
          <w:rFonts w:ascii="Century Schoolbook" w:hAnsi="Century Schoolbook"/>
          <w:sz w:val="24"/>
          <w:szCs w:val="24"/>
        </w:rPr>
        <w:t xml:space="preserve">suggesting these regions are important for higher-level motoric control. Moreover, consistent with </w:t>
      </w:r>
      <w:proofErr w:type="spellStart"/>
      <w:r w:rsidRPr="00055A4D">
        <w:rPr>
          <w:rFonts w:ascii="Century Schoolbook" w:hAnsi="Century Schoolbook"/>
          <w:sz w:val="24"/>
          <w:szCs w:val="24"/>
        </w:rPr>
        <w:t>PMd’s</w:t>
      </w:r>
      <w:proofErr w:type="spellEnd"/>
      <w:r w:rsidRPr="00055A4D">
        <w:rPr>
          <w:rFonts w:ascii="Century Schoolbook" w:hAnsi="Century Schoolbook"/>
          <w:sz w:val="24"/>
          <w:szCs w:val="24"/>
        </w:rPr>
        <w:t xml:space="preserve"> stronger co-activation with regions previously associated with executive function,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was significantly associated with</w:t>
      </w:r>
      <w:r w:rsidR="00A66C53">
        <w:rPr>
          <w:rFonts w:ascii="Century Schoolbook" w:hAnsi="Century Schoolbook"/>
          <w:sz w:val="24"/>
          <w:szCs w:val="24"/>
        </w:rPr>
        <w:t xml:space="preserve"> ‘conflict’ and ‘attention’ (although not significantly more so than </w:t>
      </w:r>
      <w:proofErr w:type="spellStart"/>
      <w:r w:rsidR="00A66C53">
        <w:rPr>
          <w:rFonts w:ascii="Century Schoolbook" w:hAnsi="Century Schoolbook"/>
          <w:sz w:val="24"/>
          <w:szCs w:val="24"/>
        </w:rPr>
        <w:t>PMv</w:t>
      </w:r>
      <w:proofErr w:type="spellEnd"/>
      <w:r w:rsidR="00A66C53">
        <w:rPr>
          <w:rFonts w:ascii="Century Schoolbook" w:hAnsi="Century Schoolbook"/>
          <w:sz w:val="24"/>
          <w:szCs w:val="24"/>
        </w:rPr>
        <w:t>).</w:t>
      </w:r>
      <w:r w:rsidRPr="00055A4D">
        <w:rPr>
          <w:rFonts w:ascii="Century Schoolbook" w:hAnsi="Century Schoolbook"/>
          <w:sz w:val="24"/>
          <w:szCs w:val="24"/>
        </w:rPr>
        <w:t xml:space="preserve"> Thus, although these two premotor </w:t>
      </w:r>
      <w:proofErr w:type="gramStart"/>
      <w:r w:rsidRPr="00055A4D">
        <w:rPr>
          <w:rFonts w:ascii="Century Schoolbook" w:hAnsi="Century Schoolbook"/>
          <w:sz w:val="24"/>
          <w:szCs w:val="24"/>
        </w:rPr>
        <w:t>cortex</w:t>
      </w:r>
      <w:proofErr w:type="gramEnd"/>
      <w:r w:rsidRPr="00055A4D">
        <w:rPr>
          <w:rFonts w:ascii="Century Schoolbook" w:hAnsi="Century Schoolbook"/>
          <w:sz w:val="24"/>
          <w:szCs w:val="24"/>
        </w:rPr>
        <w:t xml:space="preserve"> were most strongly associated with motor function, their function is not exclusively limited to low-level processes, and may require the recruitment of higher-level psychological processes for the execution of motor plans. </w:t>
      </w:r>
    </w:p>
    <w:p w14:paraId="7D4AA549" w14:textId="280DFC75" w:rsidR="00055A4D" w:rsidRDefault="00773BFD" w:rsidP="00A66C53">
      <w:pPr>
        <w:pStyle w:val="Normal1"/>
        <w:spacing w:line="240" w:lineRule="auto"/>
        <w:ind w:firstLine="0"/>
        <w:outlineLvl w:val="0"/>
        <w:rPr>
          <w:rFonts w:ascii="Century Schoolbook" w:hAnsi="Century Schoolbook"/>
          <w:sz w:val="24"/>
          <w:szCs w:val="24"/>
        </w:rPr>
      </w:pPr>
      <w:r w:rsidRPr="00055A4D">
        <w:rPr>
          <w:rFonts w:ascii="Century Schoolbook" w:hAnsi="Century Schoolbook"/>
          <w:b/>
          <w:sz w:val="24"/>
          <w:szCs w:val="24"/>
        </w:rPr>
        <w:t>Functional distance between clusters</w:t>
      </w:r>
      <w:r w:rsidR="001251A8">
        <w:rPr>
          <w:rFonts w:ascii="Century Schoolbook" w:hAnsi="Century Schoolbook"/>
          <w:b/>
          <w:noProof/>
          <w:sz w:val="24"/>
          <w:szCs w:val="24"/>
        </w:rPr>
        <w:drawing>
          <wp:inline distT="0" distB="0" distL="0" distR="0" wp14:anchorId="3E32627F" wp14:editId="2025EFBC">
            <wp:extent cx="5943600" cy="3237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 Distanc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37903"/>
                    </a:xfrm>
                    <a:prstGeom prst="rect">
                      <a:avLst/>
                    </a:prstGeom>
                  </pic:spPr>
                </pic:pic>
              </a:graphicData>
            </a:graphic>
          </wp:inline>
        </w:drawing>
      </w:r>
      <w:r w:rsidR="00055A4D" w:rsidRPr="00055A4D">
        <w:rPr>
          <w:rFonts w:ascii="Century Schoolbook" w:hAnsi="Century Schoolbook"/>
          <w:b/>
          <w:sz w:val="24"/>
          <w:szCs w:val="24"/>
        </w:rPr>
        <w:t xml:space="preserve">Figure </w:t>
      </w:r>
      <w:r w:rsidR="00E87AA4">
        <w:rPr>
          <w:b/>
          <w:sz w:val="24"/>
          <w:szCs w:val="24"/>
        </w:rPr>
        <w:t>7</w:t>
      </w:r>
      <w:r w:rsidR="00055A4D" w:rsidRPr="00055A4D">
        <w:rPr>
          <w:rFonts w:ascii="Century Schoolbook" w:hAnsi="Century Schoolbook"/>
          <w:b/>
          <w:sz w:val="24"/>
          <w:szCs w:val="24"/>
        </w:rPr>
        <w:t xml:space="preserve">. </w:t>
      </w:r>
      <w:proofErr w:type="gramStart"/>
      <w:r w:rsidR="00055A4D">
        <w:rPr>
          <w:rFonts w:ascii="Century Schoolbook" w:hAnsi="Century Schoolbook"/>
          <w:b/>
          <w:sz w:val="24"/>
          <w:szCs w:val="24"/>
        </w:rPr>
        <w:t>Co-activation and functional distance between LFC clusters.</w:t>
      </w:r>
      <w:proofErr w:type="gramEnd"/>
      <w:r w:rsidR="00A66C53">
        <w:rPr>
          <w:rFonts w:ascii="Century Schoolbook" w:hAnsi="Century Schoolbook"/>
          <w:b/>
          <w:sz w:val="24"/>
          <w:szCs w:val="24"/>
        </w:rPr>
        <w:t xml:space="preserve"> </w:t>
      </w:r>
      <w:r w:rsidR="00A66C53">
        <w:rPr>
          <w:rFonts w:ascii="Century Schoolbook" w:hAnsi="Century Schoolbook"/>
          <w:sz w:val="24"/>
          <w:szCs w:val="24"/>
        </w:rPr>
        <w:t>Pearson’s correlation distance between the 14 LFC clusters on the basis of meta-analytic (a) co-activation and (b) functional preference profiles.</w:t>
      </w:r>
      <w:r w:rsidR="00F0097B">
        <w:rPr>
          <w:rFonts w:ascii="Century Schoolbook" w:hAnsi="Century Schoolbook"/>
          <w:sz w:val="24"/>
          <w:szCs w:val="24"/>
        </w:rPr>
        <w:t xml:space="preserve"> Although clusters </w:t>
      </w:r>
      <w:r w:rsidR="00F0097B">
        <w:rPr>
          <w:rFonts w:ascii="Century Schoolbook" w:hAnsi="Century Schoolbook"/>
          <w:sz w:val="24"/>
          <w:szCs w:val="24"/>
        </w:rPr>
        <w:lastRenderedPageBreak/>
        <w:t xml:space="preserve">within each network showed generally shorter distances to clusters in the same network than between networks, relatively high functional heterogeneity within each network was observed. </w:t>
      </w:r>
      <w:r w:rsidR="00A66C53">
        <w:rPr>
          <w:rFonts w:ascii="Century Schoolbook" w:hAnsi="Century Schoolbook"/>
          <w:sz w:val="24"/>
          <w:szCs w:val="24"/>
        </w:rPr>
        <w:t>The high similarities between these two dist</w:t>
      </w:r>
      <w:r w:rsidR="00F0097B">
        <w:rPr>
          <w:rFonts w:ascii="Century Schoolbook" w:hAnsi="Century Schoolbook"/>
          <w:sz w:val="24"/>
          <w:szCs w:val="24"/>
        </w:rPr>
        <w:t>ance matrices (r = 0.86, p &lt; 0.</w:t>
      </w:r>
      <w:r w:rsidR="00A66C53">
        <w:rPr>
          <w:rFonts w:ascii="Century Schoolbook" w:hAnsi="Century Schoolbook"/>
          <w:sz w:val="24"/>
          <w:szCs w:val="24"/>
        </w:rPr>
        <w:t xml:space="preserve">001), suggests that the differences between regions observed in meta-analytic co-activation are generally accompanied by differences in functional preference profiles. </w:t>
      </w:r>
      <w:r w:rsidR="00F0097B">
        <w:rPr>
          <w:rFonts w:ascii="Century Schoolbook" w:hAnsi="Century Schoolbook"/>
          <w:sz w:val="24"/>
          <w:szCs w:val="24"/>
        </w:rPr>
        <w:t>Correlation distances range from 0 to 2, with 2 indicating perfect anti-correlation.</w:t>
      </w:r>
    </w:p>
    <w:p w14:paraId="69EE8761" w14:textId="048A78CB" w:rsidR="00F0097B" w:rsidRDefault="00F0097B" w:rsidP="00F0097B">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Functional distance between clusters</w:t>
      </w:r>
    </w:p>
    <w:p w14:paraId="5B11188D" w14:textId="15994C33" w:rsidR="00F0097B" w:rsidRPr="00A50598" w:rsidRDefault="2CB9C50C" w:rsidP="00A50598">
      <w:pPr>
        <w:pStyle w:val="Normal1"/>
        <w:spacing w:line="420" w:lineRule="auto"/>
        <w:ind w:firstLine="720"/>
        <w:outlineLvl w:val="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Finally, to examine the overall difference between regions, we computed </w:t>
      </w:r>
      <w:ins w:id="229" w:author="Alejandro De La Vega" w:date="2016-09-30T16:38:00Z">
        <w:r w:rsidR="009053C0" w:rsidRPr="2CB9C50C">
          <w:rPr>
            <w:rFonts w:ascii="Century Schoolbook" w:eastAsia="Century Schoolbook" w:hAnsi="Century Schoolbook" w:cs="Century Schoolbook"/>
            <w:sz w:val="24"/>
            <w:szCs w:val="24"/>
          </w:rPr>
          <w:t>the correlation</w:t>
        </w:r>
      </w:ins>
      <w:r w:rsidRPr="2CB9C50C">
        <w:rPr>
          <w:rFonts w:ascii="Century Schoolbook" w:eastAsia="Century Schoolbook" w:hAnsi="Century Schoolbook" w:cs="Century Schoolbook"/>
          <w:sz w:val="24"/>
          <w:szCs w:val="24"/>
        </w:rPr>
        <w:t xml:space="preserve"> distance between clusters on the basis meta-analytic co-activation (Figure 7a) and functional preference profiles (Figure 7b). Supporting the network organization of these clusters, the distance between clusters in the same network was much shorter (co-activation: r=0.58, functional profiles, r=0.5) than the distance between clusters in different network</w:t>
      </w:r>
      <w:ins w:id="230" w:author="Alejandro De La Vega" w:date="2016-09-30T17:40:00Z">
        <w:r w:rsidR="001D1D73">
          <w:rPr>
            <w:rFonts w:ascii="Century Schoolbook" w:eastAsia="Century Schoolbook" w:hAnsi="Century Schoolbook" w:cs="Century Schoolbook"/>
            <w:sz w:val="24"/>
            <w:szCs w:val="24"/>
          </w:rPr>
          <w:t>s</w:t>
        </w:r>
      </w:ins>
      <w:r w:rsidRPr="2CB9C50C">
        <w:rPr>
          <w:rFonts w:ascii="Century Schoolbook" w:eastAsia="Century Schoolbook" w:hAnsi="Century Schoolbook" w:cs="Century Schoolbook"/>
          <w:sz w:val="24"/>
          <w:szCs w:val="24"/>
        </w:rPr>
        <w:t xml:space="preserve"> (co-activation: r=0.7, functional profiles, r=0.7) across both modalities. </w:t>
      </w:r>
      <w:ins w:id="231" w:author="Alejandro De La Vega" w:date="2016-09-30T17:48:00Z">
        <w:r w:rsidR="0052170A">
          <w:rPr>
            <w:rFonts w:ascii="Century Schoolbook" w:eastAsia="Century Schoolbook" w:hAnsi="Century Schoolbook" w:cs="Century Schoolbook"/>
            <w:sz w:val="24"/>
            <w:szCs w:val="24"/>
          </w:rPr>
          <w:t>However, the distance between clusters in the same network was</w:t>
        </w:r>
      </w:ins>
      <w:ins w:id="232" w:author="Alejandro De La Vega" w:date="2016-09-30T17:49:00Z">
        <w:r w:rsidR="0052170A">
          <w:rPr>
            <w:rFonts w:ascii="Century Schoolbook" w:eastAsia="Century Schoolbook" w:hAnsi="Century Schoolbook" w:cs="Century Schoolbook"/>
            <w:sz w:val="24"/>
            <w:szCs w:val="24"/>
          </w:rPr>
          <w:t xml:space="preserve"> in certain cases relatively</w:t>
        </w:r>
      </w:ins>
      <w:ins w:id="233" w:author="Alejandro De La Vega" w:date="2016-09-30T17:48:00Z">
        <w:r w:rsidR="0052170A">
          <w:rPr>
            <w:rFonts w:ascii="Century Schoolbook" w:eastAsia="Century Schoolbook" w:hAnsi="Century Schoolbook" w:cs="Century Schoolbook"/>
            <w:sz w:val="24"/>
            <w:szCs w:val="24"/>
          </w:rPr>
          <w:t xml:space="preserve"> high. </w:t>
        </w:r>
      </w:ins>
      <w:r w:rsidRPr="2CB9C50C">
        <w:rPr>
          <w:rFonts w:ascii="Century Schoolbook" w:eastAsia="Century Schoolbook" w:hAnsi="Century Schoolbook" w:cs="Century Schoolbook"/>
          <w:sz w:val="24"/>
          <w:szCs w:val="24"/>
        </w:rPr>
        <w:t>For example, clusters</w:t>
      </w:r>
      <w:ins w:id="234" w:author="Alejandro De La Vega" w:date="2016-09-30T17:45:00Z">
        <w:r w:rsidR="007767DB">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45 [L]’ and ‘9’ in the default network (r = 0.77) and</w:t>
      </w:r>
      <w:ins w:id="235" w:author="Alejandro De La Vega" w:date="2016-09-30T17:42:00Z">
        <w:r w:rsidR="001D1D73">
          <w:rPr>
            <w:rFonts w:ascii="Century Schoolbook" w:eastAsia="Century Schoolbook" w:hAnsi="Century Schoolbook" w:cs="Century Schoolbook"/>
            <w:sz w:val="24"/>
            <w:szCs w:val="24"/>
          </w:rPr>
          <w:t xml:space="preserve"> </w:t>
        </w:r>
      </w:ins>
      <w:r w:rsidRPr="2CB9C50C">
        <w:rPr>
          <w:rFonts w:ascii="Century Schoolbook" w:eastAsia="Century Schoolbook" w:hAnsi="Century Schoolbook" w:cs="Century Schoolbook"/>
          <w:sz w:val="24"/>
          <w:szCs w:val="24"/>
        </w:rPr>
        <w:t xml:space="preserve">’44 [R]’ and ‘10v’ in the </w:t>
      </w:r>
      <w:proofErr w:type="spellStart"/>
      <w:r w:rsidRPr="2CB9C50C">
        <w:rPr>
          <w:rFonts w:ascii="Century Schoolbook" w:eastAsia="Century Schoolbook" w:hAnsi="Century Schoolbook" w:cs="Century Schoolbook"/>
          <w:sz w:val="24"/>
          <w:szCs w:val="24"/>
        </w:rPr>
        <w:t>fronto</w:t>
      </w:r>
      <w:proofErr w:type="spellEnd"/>
      <w:r w:rsidRPr="2CB9C50C">
        <w:rPr>
          <w:rFonts w:ascii="Century Schoolbook" w:eastAsia="Century Schoolbook" w:hAnsi="Century Schoolbook" w:cs="Century Schoolbook"/>
          <w:sz w:val="24"/>
          <w:szCs w:val="24"/>
        </w:rPr>
        <w:t>-parietal network (r= 0.93) exhibited large functional distances</w:t>
      </w:r>
      <w:ins w:id="236" w:author="Alejandro De La Vega" w:date="2016-09-30T17:42:00Z">
        <w:r w:rsidR="001D1D73">
          <w:rPr>
            <w:rFonts w:ascii="Century Schoolbook" w:eastAsia="Century Schoolbook" w:hAnsi="Century Schoolbook" w:cs="Century Schoolbook"/>
            <w:sz w:val="24"/>
            <w:szCs w:val="24"/>
          </w:rPr>
          <w:t xml:space="preserve">, despite </w:t>
        </w:r>
      </w:ins>
      <w:ins w:id="237" w:author="Alejandro De La Vega" w:date="2016-09-30T17:45:00Z">
        <w:r w:rsidR="007767DB">
          <w:rPr>
            <w:rFonts w:ascii="Century Schoolbook" w:eastAsia="Century Schoolbook" w:hAnsi="Century Schoolbook" w:cs="Century Schoolbook"/>
            <w:sz w:val="24"/>
            <w:szCs w:val="24"/>
          </w:rPr>
          <w:t>belonging</w:t>
        </w:r>
      </w:ins>
      <w:ins w:id="238" w:author="Alejandro De La Vega" w:date="2016-09-30T17:42:00Z">
        <w:r w:rsidR="001D1D73">
          <w:rPr>
            <w:rFonts w:ascii="Century Schoolbook" w:eastAsia="Century Schoolbook" w:hAnsi="Century Schoolbook" w:cs="Century Schoolbook"/>
            <w:sz w:val="24"/>
            <w:szCs w:val="24"/>
          </w:rPr>
          <w:t xml:space="preserve"> </w:t>
        </w:r>
      </w:ins>
      <w:ins w:id="239" w:author="Alejandro De La Vega" w:date="2016-09-30T17:45:00Z">
        <w:r w:rsidR="007767DB">
          <w:rPr>
            <w:rFonts w:ascii="Century Schoolbook" w:eastAsia="Century Schoolbook" w:hAnsi="Century Schoolbook" w:cs="Century Schoolbook"/>
            <w:sz w:val="24"/>
            <w:szCs w:val="24"/>
          </w:rPr>
          <w:t>to</w:t>
        </w:r>
      </w:ins>
      <w:ins w:id="240" w:author="Alejandro De La Vega" w:date="2016-09-30T17:42:00Z">
        <w:r w:rsidR="003A4F0B">
          <w:rPr>
            <w:rFonts w:ascii="Century Schoolbook" w:eastAsia="Century Schoolbook" w:hAnsi="Century Schoolbook" w:cs="Century Schoolbook"/>
            <w:sz w:val="24"/>
            <w:szCs w:val="24"/>
          </w:rPr>
          <w:t xml:space="preserve"> the same network</w:t>
        </w:r>
      </w:ins>
      <w:ins w:id="241" w:author="Alejandro De La Vega" w:date="2016-09-30T17:49:00Z">
        <w:r w:rsidR="0052170A">
          <w:rPr>
            <w:rFonts w:ascii="Century Schoolbook" w:eastAsia="Century Schoolbook" w:hAnsi="Century Schoolbook" w:cs="Century Schoolbook"/>
            <w:sz w:val="24"/>
            <w:szCs w:val="24"/>
          </w:rPr>
          <w:t>.</w:t>
        </w:r>
      </w:ins>
      <w:r w:rsidRPr="2CB9C50C">
        <w:rPr>
          <w:rFonts w:ascii="Century Schoolbook" w:eastAsia="Century Schoolbook" w:hAnsi="Century Schoolbook" w:cs="Century Schoolbook"/>
          <w:sz w:val="24"/>
          <w:szCs w:val="24"/>
        </w:rPr>
        <w:t xml:space="preserve"> </w:t>
      </w:r>
      <w:ins w:id="242" w:author="Alejandro De La Vega" w:date="2016-09-30T17:46:00Z">
        <w:r w:rsidR="0052170A">
          <w:rPr>
            <w:rFonts w:ascii="Century Schoolbook" w:eastAsia="Century Schoolbook" w:hAnsi="Century Schoolbook" w:cs="Century Schoolbook"/>
            <w:sz w:val="24"/>
            <w:szCs w:val="24"/>
          </w:rPr>
          <w:t xml:space="preserve">Thus, although large-scale networks </w:t>
        </w:r>
      </w:ins>
      <w:ins w:id="243" w:author="Alejandro De La Vega" w:date="2016-09-30T17:49:00Z">
        <w:r w:rsidR="0052170A">
          <w:rPr>
            <w:rFonts w:ascii="Century Schoolbook" w:eastAsia="Century Schoolbook" w:hAnsi="Century Schoolbook" w:cs="Century Schoolbook"/>
            <w:sz w:val="24"/>
            <w:szCs w:val="24"/>
          </w:rPr>
          <w:t xml:space="preserve">likely </w:t>
        </w:r>
      </w:ins>
      <w:ins w:id="244" w:author="Alejandro De La Vega" w:date="2016-09-30T17:43:00Z">
        <w:r w:rsidR="006733ED">
          <w:rPr>
            <w:rFonts w:ascii="Century Schoolbook" w:eastAsia="Century Schoolbook" w:hAnsi="Century Schoolbook" w:cs="Century Schoolbook"/>
            <w:sz w:val="24"/>
            <w:szCs w:val="24"/>
          </w:rPr>
          <w:t>represent a fundamental organiz</w:t>
        </w:r>
        <w:r w:rsidR="0052170A">
          <w:rPr>
            <w:rFonts w:ascii="Century Schoolbook" w:eastAsia="Century Schoolbook" w:hAnsi="Century Schoolbook" w:cs="Century Schoolbook"/>
            <w:sz w:val="24"/>
            <w:szCs w:val="24"/>
          </w:rPr>
          <w:t xml:space="preserve">ational structure in the brain– and </w:t>
        </w:r>
      </w:ins>
      <w:ins w:id="245" w:author="Alejandro De La Vega" w:date="2016-09-30T17:47:00Z">
        <w:r w:rsidR="0052170A">
          <w:rPr>
            <w:rFonts w:ascii="Century Schoolbook" w:eastAsia="Century Schoolbook" w:hAnsi="Century Schoolbook" w:cs="Century Schoolbook"/>
            <w:sz w:val="24"/>
            <w:szCs w:val="24"/>
          </w:rPr>
          <w:t>distinct networks tend to support categorically different types psychological processes</w:t>
        </w:r>
      </w:ins>
      <w:ins w:id="246" w:author="Alejandro De La Vega" w:date="2016-09-30T17:43:00Z">
        <w:r w:rsidR="0052170A">
          <w:rPr>
            <w:rFonts w:ascii="Century Schoolbook" w:eastAsia="Century Schoolbook" w:hAnsi="Century Schoolbook" w:cs="Century Schoolbook"/>
            <w:sz w:val="24"/>
            <w:szCs w:val="24"/>
          </w:rPr>
          <w:t xml:space="preserve">– </w:t>
        </w:r>
      </w:ins>
      <w:ins w:id="247" w:author="Alejandro De La Vega" w:date="2016-09-30T17:49:00Z">
        <w:r w:rsidR="00A50598">
          <w:rPr>
            <w:rFonts w:ascii="Century Schoolbook" w:eastAsia="Century Schoolbook" w:hAnsi="Century Schoolbook" w:cs="Century Schoolbook"/>
            <w:sz w:val="24"/>
            <w:szCs w:val="24"/>
          </w:rPr>
          <w:t>our results suggest these networks are</w:t>
        </w:r>
      </w:ins>
      <w:ins w:id="248" w:author="Alejandro De La Vega" w:date="2016-09-30T17:50:00Z">
        <w:r w:rsidR="00A50598">
          <w:rPr>
            <w:rFonts w:ascii="Century Schoolbook" w:eastAsia="Century Schoolbook" w:hAnsi="Century Schoolbook" w:cs="Century Schoolbook"/>
            <w:sz w:val="24"/>
            <w:szCs w:val="24"/>
          </w:rPr>
          <w:t xml:space="preserve"> relatively </w:t>
        </w:r>
      </w:ins>
      <w:ins w:id="249" w:author="Alejandro De La Vega" w:date="2016-09-30T17:49:00Z">
        <w:r w:rsidR="00A50598">
          <w:rPr>
            <w:rFonts w:ascii="Century Schoolbook" w:eastAsia="Century Schoolbook" w:hAnsi="Century Schoolbook" w:cs="Century Schoolbook"/>
            <w:sz w:val="24"/>
            <w:szCs w:val="24"/>
          </w:rPr>
          <w:t xml:space="preserve">heterogeneous. </w:t>
        </w:r>
      </w:ins>
      <w:r w:rsidRPr="2CB9C50C">
        <w:rPr>
          <w:rFonts w:ascii="Century Schoolbook" w:eastAsia="Century Schoolbook" w:hAnsi="Century Schoolbook" w:cs="Century Schoolbook"/>
          <w:sz w:val="24"/>
          <w:szCs w:val="24"/>
        </w:rPr>
        <w:t>Finally, we also observed that the differences between regions based on meta-analytic co-activation were high similar to those based on functional preference profiles (Pearson’s correlation r = 0.86), suggesting that clusters that show distinct meta-analytic co-activation generally exhibit distinct functional preference profiles</w:t>
      </w:r>
      <w:ins w:id="250" w:author="Alejandro De La Vega" w:date="2016-09-30T17:44:00Z">
        <w:r w:rsidR="007767DB">
          <w:rPr>
            <w:rFonts w:ascii="Century Schoolbook" w:eastAsia="Century Schoolbook" w:hAnsi="Century Schoolbook" w:cs="Century Schoolbook"/>
            <w:sz w:val="24"/>
            <w:szCs w:val="24"/>
          </w:rPr>
          <w:t xml:space="preserve">. </w:t>
        </w:r>
      </w:ins>
    </w:p>
    <w:p w14:paraId="29AAD104"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Discussion</w:t>
      </w:r>
    </w:p>
    <w:p w14:paraId="073E9296" w14:textId="545103B7" w:rsidR="001F0EC2" w:rsidRDefault="005F3DB1" w:rsidP="001F0EC2">
      <w:pPr>
        <w:pStyle w:val="Normal1"/>
        <w:ind w:firstLine="0"/>
        <w:rPr>
          <w:ins w:id="251" w:author="Alejandro De La Vega" w:date="2016-10-03T15:12:00Z"/>
          <w:rFonts w:ascii="Century Schoolbook" w:eastAsia="Century Schoolbook" w:hAnsi="Century Schoolbook" w:cs="Century Schoolbook"/>
          <w:sz w:val="24"/>
          <w:szCs w:val="24"/>
        </w:rPr>
      </w:pPr>
      <w:r w:rsidRPr="00055A4D">
        <w:rPr>
          <w:rFonts w:ascii="Century Schoolbook" w:hAnsi="Century Schoolbook"/>
          <w:b/>
          <w:sz w:val="24"/>
          <w:szCs w:val="24"/>
        </w:rPr>
        <w:lastRenderedPageBreak/>
        <w:tab/>
      </w:r>
      <w:ins w:id="252" w:author="Alejandro De La Vega" w:date="2016-09-30T18:42:00Z">
        <w:r w:rsidR="000B45B7" w:rsidRPr="0054511B">
          <w:rPr>
            <w:rFonts w:ascii="Century Schoolbook" w:hAnsi="Century Schoolbook"/>
            <w:sz w:val="24"/>
            <w:szCs w:val="24"/>
          </w:rPr>
          <w:t>In the present study,</w:t>
        </w:r>
        <w:r w:rsidR="000B45B7">
          <w:rPr>
            <w:rFonts w:ascii="Century Schoolbook" w:hAnsi="Century Schoolbook"/>
            <w:b/>
            <w:sz w:val="24"/>
            <w:szCs w:val="24"/>
          </w:rPr>
          <w:t xml:space="preserve"> </w:t>
        </w:r>
      </w:ins>
      <w:del w:id="253" w:author="Alejandro De La Vega" w:date="2016-09-30T18:28:00Z">
        <w:r w:rsidR="00550847" w:rsidRPr="2CB9C50C" w:rsidDel="003F609C">
          <w:rPr>
            <w:rFonts w:ascii="Century Schoolbook" w:eastAsia="Century Schoolbook" w:hAnsi="Century Schoolbook" w:cs="Century Schoolbook"/>
            <w:sz w:val="24"/>
            <w:szCs w:val="24"/>
          </w:rPr>
          <w:delText>In the present study</w:delText>
        </w:r>
        <w:r w:rsidR="009B04AF" w:rsidRPr="2CB9C50C" w:rsidDel="003F609C">
          <w:rPr>
            <w:rFonts w:ascii="Century Schoolbook" w:eastAsia="Century Schoolbook" w:hAnsi="Century Schoolbook" w:cs="Century Schoolbook"/>
            <w:sz w:val="24"/>
            <w:szCs w:val="24"/>
          </w:rPr>
          <w:delText>, w</w:delText>
        </w:r>
        <w:r w:rsidRPr="2CB9C50C" w:rsidDel="003F609C">
          <w:rPr>
            <w:rFonts w:ascii="Century Schoolbook" w:eastAsia="Century Schoolbook" w:hAnsi="Century Schoolbook" w:cs="Century Schoolbook"/>
            <w:sz w:val="24"/>
            <w:szCs w:val="24"/>
          </w:rPr>
          <w:delText>e</w:delText>
        </w:r>
      </w:del>
      <w:ins w:id="254" w:author="Alejandro De La Vega" w:date="2016-09-30T18:28:00Z">
        <w:r w:rsidR="000B45B7">
          <w:rPr>
            <w:rFonts w:ascii="Century Schoolbook" w:eastAsia="Century Schoolbook" w:hAnsi="Century Schoolbook" w:cs="Century Schoolbook"/>
            <w:sz w:val="24"/>
            <w:szCs w:val="24"/>
          </w:rPr>
          <w:t>w</w:t>
        </w:r>
        <w:r w:rsidR="003F609C">
          <w:rPr>
            <w:rFonts w:ascii="Century Schoolbook" w:eastAsia="Century Schoolbook" w:hAnsi="Century Schoolbook" w:cs="Century Schoolbook"/>
            <w:sz w:val="24"/>
            <w:szCs w:val="24"/>
          </w:rPr>
          <w:t>e</w:t>
        </w:r>
      </w:ins>
      <w:r w:rsidRPr="2CB9C50C">
        <w:rPr>
          <w:rFonts w:ascii="Century Schoolbook" w:eastAsia="Century Schoolbook" w:hAnsi="Century Schoolbook" w:cs="Century Schoolbook"/>
          <w:sz w:val="24"/>
          <w:szCs w:val="24"/>
        </w:rPr>
        <w:t xml:space="preserve"> applied data-driven methods to the largest meta-analytic database available to </w:t>
      </w:r>
      <w:del w:id="255" w:author="Alejandro De La Vega" w:date="2016-09-30T19:03:00Z">
        <w:r w:rsidRPr="2CB9C50C" w:rsidDel="0004458F">
          <w:rPr>
            <w:rFonts w:ascii="Century Schoolbook" w:eastAsia="Century Schoolbook" w:hAnsi="Century Schoolbook" w:cs="Century Schoolbook"/>
            <w:sz w:val="24"/>
            <w:szCs w:val="24"/>
          </w:rPr>
          <w:delText xml:space="preserve">produce a </w:delText>
        </w:r>
      </w:del>
      <w:del w:id="256" w:author="Alejandro De La Vega" w:date="2016-09-30T18:13:00Z">
        <w:r w:rsidRPr="2CB9C50C" w:rsidDel="00A6721C">
          <w:rPr>
            <w:rFonts w:ascii="Century Schoolbook" w:eastAsia="Century Schoolbook" w:hAnsi="Century Schoolbook" w:cs="Century Schoolbook"/>
            <w:sz w:val="24"/>
            <w:szCs w:val="24"/>
          </w:rPr>
          <w:delText xml:space="preserve">systematic </w:delText>
        </w:r>
      </w:del>
      <w:ins w:id="257" w:author="Alejandro De La Vega" w:date="2016-09-30T19:03:00Z">
        <w:r w:rsidR="0004458F">
          <w:rPr>
            <w:rFonts w:ascii="Century Schoolbook" w:eastAsia="Century Schoolbook" w:hAnsi="Century Schoolbook" w:cs="Century Schoolbook"/>
            <w:sz w:val="24"/>
            <w:szCs w:val="24"/>
          </w:rPr>
          <w:t>systematically</w:t>
        </w:r>
      </w:ins>
      <w:ins w:id="258" w:author="Alejandro De La Vega" w:date="2016-09-30T18:13:00Z">
        <w:r w:rsidR="00A6721C" w:rsidRPr="2CB9C50C">
          <w:rPr>
            <w:rFonts w:ascii="Century Schoolbook" w:eastAsia="Century Schoolbook" w:hAnsi="Century Schoolbook" w:cs="Century Schoolbook"/>
            <w:sz w:val="24"/>
            <w:szCs w:val="24"/>
          </w:rPr>
          <w:t xml:space="preserve"> </w:t>
        </w:r>
      </w:ins>
      <w:del w:id="259" w:author="Alejandro De La Vega" w:date="2016-09-30T19:03:00Z">
        <w:r w:rsidRPr="2CB9C50C" w:rsidDel="0004458F">
          <w:rPr>
            <w:rFonts w:ascii="Century Schoolbook" w:eastAsia="Century Schoolbook" w:hAnsi="Century Schoolbook" w:cs="Century Schoolbook"/>
            <w:sz w:val="24"/>
            <w:szCs w:val="24"/>
          </w:rPr>
          <w:delText xml:space="preserve">mapping </w:delText>
        </w:r>
      </w:del>
      <w:ins w:id="260" w:author="Alejandro De La Vega" w:date="2016-09-30T19:03:00Z">
        <w:r w:rsidR="0004458F">
          <w:rPr>
            <w:rFonts w:ascii="Century Schoolbook" w:eastAsia="Century Schoolbook" w:hAnsi="Century Schoolbook" w:cs="Century Schoolbook"/>
            <w:sz w:val="24"/>
            <w:szCs w:val="24"/>
          </w:rPr>
          <w:t>map</w:t>
        </w:r>
        <w:r w:rsidR="0004458F" w:rsidRPr="2CB9C50C">
          <w:rPr>
            <w:rFonts w:ascii="Century Schoolbook" w:eastAsia="Century Schoolbook" w:hAnsi="Century Schoolbook" w:cs="Century Schoolbook"/>
            <w:sz w:val="24"/>
            <w:szCs w:val="24"/>
          </w:rPr>
          <w:t xml:space="preserve"> </w:t>
        </w:r>
      </w:ins>
      <w:del w:id="261" w:author="Alejandro De La Vega" w:date="2016-09-30T19:03:00Z">
        <w:r w:rsidRPr="2CB9C50C" w:rsidDel="0004458F">
          <w:rPr>
            <w:rFonts w:ascii="Century Schoolbook" w:eastAsia="Century Schoolbook" w:hAnsi="Century Schoolbook" w:cs="Century Schoolbook"/>
            <w:sz w:val="24"/>
            <w:szCs w:val="24"/>
          </w:rPr>
          <w:delText xml:space="preserve">between </w:delText>
        </w:r>
      </w:del>
      <w:ins w:id="262" w:author="Alejandro De La Vega" w:date="2016-09-30T18:27:00Z">
        <w:r w:rsidR="00843ACA" w:rsidRPr="2CB9C50C">
          <w:rPr>
            <w:rFonts w:ascii="Century Schoolbook" w:eastAsia="Century Schoolbook" w:hAnsi="Century Schoolbook" w:cs="Century Schoolbook"/>
            <w:sz w:val="24"/>
            <w:szCs w:val="24"/>
          </w:rPr>
          <w:t xml:space="preserve">psychological </w:t>
        </w:r>
        <w:r w:rsidR="00843ACA">
          <w:rPr>
            <w:rFonts w:ascii="Century Schoolbook" w:eastAsia="Century Schoolbook" w:hAnsi="Century Schoolbook" w:cs="Century Schoolbook"/>
            <w:sz w:val="24"/>
            <w:szCs w:val="24"/>
          </w:rPr>
          <w:t>states</w:t>
        </w:r>
        <w:r w:rsidR="00843ACA" w:rsidRPr="2CB9C50C">
          <w:rPr>
            <w:rFonts w:ascii="Century Schoolbook" w:eastAsia="Century Schoolbook" w:hAnsi="Century Schoolbook" w:cs="Century Schoolbook"/>
            <w:sz w:val="24"/>
            <w:szCs w:val="24"/>
          </w:rPr>
          <w:t xml:space="preserve"> </w:t>
        </w:r>
      </w:ins>
      <w:ins w:id="263" w:author="Alejandro De La Vega" w:date="2016-09-30T19:03:00Z">
        <w:r w:rsidR="0004458F">
          <w:rPr>
            <w:rFonts w:ascii="Century Schoolbook" w:eastAsia="Century Schoolbook" w:hAnsi="Century Schoolbook" w:cs="Century Schoolbook"/>
            <w:sz w:val="24"/>
            <w:szCs w:val="24"/>
          </w:rPr>
          <w:t>to</w:t>
        </w:r>
      </w:ins>
      <w:ins w:id="264" w:author="Alejandro De La Vega" w:date="2016-09-30T18:27:00Z">
        <w:r w:rsidR="00843ACA">
          <w:rPr>
            <w:rFonts w:ascii="Century Schoolbook" w:eastAsia="Century Schoolbook" w:hAnsi="Century Schoolbook" w:cs="Century Schoolbook"/>
            <w:sz w:val="24"/>
            <w:szCs w:val="24"/>
          </w:rPr>
          <w:t xml:space="preserve"> </w:t>
        </w:r>
      </w:ins>
      <w:del w:id="265" w:author="Alejandro De La Vega" w:date="2016-09-30T19:03:00Z">
        <w:r w:rsidRPr="2CB9C50C" w:rsidDel="0004458F">
          <w:rPr>
            <w:rFonts w:ascii="Century Schoolbook" w:eastAsia="Century Schoolbook" w:hAnsi="Century Schoolbook" w:cs="Century Schoolbook"/>
            <w:sz w:val="24"/>
            <w:szCs w:val="24"/>
          </w:rPr>
          <w:delText xml:space="preserve">discrete regions </w:delText>
        </w:r>
      </w:del>
      <w:ins w:id="266" w:author="Alejandro De La Vega" w:date="2016-09-30T19:03:00Z">
        <w:r w:rsidR="0004458F">
          <w:rPr>
            <w:rFonts w:ascii="Century Schoolbook" w:eastAsia="Century Schoolbook" w:hAnsi="Century Schoolbook" w:cs="Century Schoolbook"/>
            <w:sz w:val="24"/>
            <w:szCs w:val="24"/>
          </w:rPr>
          <w:t xml:space="preserve">discrete </w:t>
        </w:r>
      </w:ins>
      <w:del w:id="267" w:author="Alejandro De La Vega" w:date="2016-09-30T19:03:00Z">
        <w:r w:rsidRPr="2CB9C50C" w:rsidDel="0004458F">
          <w:rPr>
            <w:rFonts w:ascii="Century Schoolbook" w:eastAsia="Century Schoolbook" w:hAnsi="Century Schoolbook" w:cs="Century Schoolbook"/>
            <w:sz w:val="24"/>
            <w:szCs w:val="24"/>
          </w:rPr>
          <w:delText xml:space="preserve">of </w:delText>
        </w:r>
      </w:del>
      <w:r w:rsidRPr="2CB9C50C">
        <w:rPr>
          <w:rFonts w:ascii="Century Schoolbook" w:eastAsia="Century Schoolbook" w:hAnsi="Century Schoolbook" w:cs="Century Schoolbook"/>
          <w:sz w:val="24"/>
          <w:szCs w:val="24"/>
        </w:rPr>
        <w:t>lateral frontal cortex</w:t>
      </w:r>
      <w:ins w:id="268" w:author="Alejandro De La Vega" w:date="2016-09-30T19:03:00Z">
        <w:r w:rsidR="0004458F">
          <w:rPr>
            <w:rFonts w:ascii="Century Schoolbook" w:eastAsia="Century Schoolbook" w:hAnsi="Century Schoolbook" w:cs="Century Schoolbook"/>
            <w:sz w:val="24"/>
            <w:szCs w:val="24"/>
          </w:rPr>
          <w:t xml:space="preserve"> anatomy</w:t>
        </w:r>
      </w:ins>
      <w:ins w:id="269" w:author="Alejandro De La Vega" w:date="2016-09-30T18:34:00Z">
        <w:r w:rsidR="00DE0F34">
          <w:rPr>
            <w:rFonts w:ascii="Century Schoolbook" w:eastAsia="Century Schoolbook" w:hAnsi="Century Schoolbook" w:cs="Century Schoolbook"/>
            <w:sz w:val="24"/>
            <w:szCs w:val="24"/>
          </w:rPr>
          <w:t xml:space="preserve">. </w:t>
        </w:r>
      </w:ins>
      <w:ins w:id="270" w:author="Alejandro De La Vega" w:date="2016-09-30T19:02:00Z">
        <w:r w:rsidR="0004458F">
          <w:rPr>
            <w:rFonts w:ascii="Century Schoolbook" w:eastAsia="Century Schoolbook" w:hAnsi="Century Schoolbook" w:cs="Century Schoolbook"/>
            <w:sz w:val="24"/>
            <w:szCs w:val="24"/>
          </w:rPr>
          <w:t>Importantly, we conducted our analyses broadly both with respect to anatomy– by focusing on the entirety of LFC– and function– by surveying a wide, representative range of psychological states, resulting in a relatively unbiased and comprehensive functional-anatomical mapping.</w:t>
        </w:r>
      </w:ins>
      <w:ins w:id="271" w:author="Alejandro De La Vega" w:date="2016-09-30T19:03:00Z">
        <w:r w:rsidR="0004458F">
          <w:rPr>
            <w:rFonts w:ascii="Century Schoolbook" w:eastAsia="Century Schoolbook" w:hAnsi="Century Schoolbook" w:cs="Century Schoolbook"/>
            <w:sz w:val="24"/>
            <w:szCs w:val="24"/>
          </w:rPr>
          <w:t xml:space="preserve"> </w:t>
        </w:r>
      </w:ins>
      <w:ins w:id="272" w:author="Alejandro De La Vega" w:date="2016-10-03T15:08:00Z">
        <w:r w:rsidR="001F0EC2">
          <w:rPr>
            <w:rFonts w:ascii="Century Schoolbook" w:eastAsia="Century Schoolbook" w:hAnsi="Century Schoolbook" w:cs="Century Schoolbook"/>
            <w:sz w:val="24"/>
            <w:szCs w:val="24"/>
          </w:rPr>
          <w:t xml:space="preserve">Using co-activation hierarchical clustering, </w:t>
        </w:r>
      </w:ins>
      <w:ins w:id="273" w:author="Alejandro De La Vega" w:date="2016-10-03T15:07:00Z">
        <w:r w:rsidR="001F0EC2">
          <w:rPr>
            <w:rFonts w:ascii="Century Schoolbook" w:eastAsia="Century Schoolbook" w:hAnsi="Century Schoolbook" w:cs="Century Schoolbook"/>
            <w:sz w:val="24"/>
            <w:szCs w:val="24"/>
          </w:rPr>
          <w:t>we identified</w:t>
        </w:r>
      </w:ins>
      <w:ins w:id="274" w:author="Alejandro De La Vega" w:date="2016-10-03T15:08:00Z">
        <w:r w:rsidR="001F0EC2">
          <w:rPr>
            <w:rFonts w:ascii="Century Schoolbook" w:eastAsia="Century Schoolbook" w:hAnsi="Century Schoolbook" w:cs="Century Schoolbook"/>
            <w:sz w:val="24"/>
            <w:szCs w:val="24"/>
          </w:rPr>
          <w:t xml:space="preserve"> 14 sub-regions </w:t>
        </w:r>
      </w:ins>
      <w:ins w:id="275" w:author="Alejandro De La Vega" w:date="2016-10-03T15:09:00Z">
        <w:r w:rsidR="001F0EC2">
          <w:rPr>
            <w:rFonts w:ascii="Century Schoolbook" w:eastAsia="Century Schoolbook" w:hAnsi="Century Schoolbook" w:cs="Century Schoolbook"/>
            <w:sz w:val="24"/>
            <w:szCs w:val="24"/>
          </w:rPr>
          <w:t xml:space="preserve">in LFC </w:t>
        </w:r>
      </w:ins>
      <w:ins w:id="276" w:author="Alejandro De La Vega" w:date="2016-10-03T15:08:00Z">
        <w:r w:rsidR="001F0EC2">
          <w:rPr>
            <w:rFonts w:ascii="Century Schoolbook" w:eastAsia="Century Schoolbook" w:hAnsi="Century Schoolbook" w:cs="Century Schoolbook"/>
            <w:sz w:val="24"/>
            <w:szCs w:val="24"/>
          </w:rPr>
          <w:t>organized into</w:t>
        </w:r>
      </w:ins>
      <w:ins w:id="277" w:author="Alejandro De La Vega" w:date="2016-10-03T15:07:00Z">
        <w:r w:rsidR="001F0EC2">
          <w:rPr>
            <w:rFonts w:ascii="Century Schoolbook" w:eastAsia="Century Schoolbook" w:hAnsi="Century Schoolbook" w:cs="Century Schoolbook"/>
            <w:sz w:val="24"/>
            <w:szCs w:val="24"/>
          </w:rPr>
          <w:t xml:space="preserve"> three </w:t>
        </w:r>
      </w:ins>
      <w:ins w:id="278" w:author="Alejandro De La Vega" w:date="2016-10-03T16:12:00Z">
        <w:r w:rsidR="009C4E0E">
          <w:rPr>
            <w:rFonts w:ascii="Century Schoolbook" w:eastAsia="Century Schoolbook" w:hAnsi="Century Schoolbook" w:cs="Century Schoolbook"/>
            <w:sz w:val="24"/>
            <w:szCs w:val="24"/>
          </w:rPr>
          <w:t xml:space="preserve">coarser </w:t>
        </w:r>
      </w:ins>
      <w:del w:id="279" w:author="Alejandro De La Vega" w:date="2016-09-30T18:35:00Z">
        <w:r w:rsidRPr="2CB9C50C" w:rsidDel="00DE0F34">
          <w:rPr>
            <w:rFonts w:ascii="Century Schoolbook" w:eastAsia="Century Schoolbook" w:hAnsi="Century Schoolbook" w:cs="Century Schoolbook"/>
            <w:sz w:val="24"/>
            <w:szCs w:val="24"/>
          </w:rPr>
          <w:delText xml:space="preserve"> </w:delText>
        </w:r>
      </w:del>
      <w:del w:id="280" w:author="Alejandro De La Vega" w:date="2016-09-30T18:27:00Z">
        <w:r w:rsidRPr="2CB9C50C" w:rsidDel="00843ACA">
          <w:rPr>
            <w:rFonts w:ascii="Century Schoolbook" w:eastAsia="Century Schoolbook" w:hAnsi="Century Schoolbook" w:cs="Century Schoolbook"/>
            <w:sz w:val="24"/>
            <w:szCs w:val="24"/>
          </w:rPr>
          <w:delText xml:space="preserve">and psychological </w:delText>
        </w:r>
      </w:del>
      <w:del w:id="281" w:author="Alejandro De La Vega" w:date="2016-09-30T18:04:00Z">
        <w:r w:rsidR="00FC2738" w:rsidRPr="2CB9C50C" w:rsidDel="009342BD">
          <w:rPr>
            <w:rFonts w:ascii="Century Schoolbook" w:eastAsia="Century Schoolbook" w:hAnsi="Century Schoolbook" w:cs="Century Schoolbook"/>
            <w:sz w:val="24"/>
            <w:szCs w:val="24"/>
          </w:rPr>
          <w:delText>states</w:delText>
        </w:r>
      </w:del>
      <w:ins w:id="282" w:author="Alejandro De La Vega" w:date="2016-09-30T17:55:00Z">
        <w:r w:rsidR="0002504D">
          <w:rPr>
            <w:rFonts w:ascii="Century Schoolbook" w:eastAsia="Century Schoolbook" w:hAnsi="Century Schoolbook" w:cs="Century Schoolbook"/>
            <w:sz w:val="24"/>
            <w:szCs w:val="24"/>
          </w:rPr>
          <w:t>whole</w:t>
        </w:r>
      </w:ins>
      <w:ins w:id="283" w:author="Alejandro De La Vega" w:date="2016-09-30T17:54:00Z">
        <w:r w:rsidR="0002504D">
          <w:rPr>
            <w:rFonts w:ascii="Century Schoolbook" w:eastAsia="Century Schoolbook" w:hAnsi="Century Schoolbook" w:cs="Century Schoolbook"/>
            <w:sz w:val="24"/>
            <w:szCs w:val="24"/>
          </w:rPr>
          <w:t>-brain networks (</w:t>
        </w:r>
        <w:proofErr w:type="spellStart"/>
        <w:r w:rsidR="0002504D">
          <w:rPr>
            <w:rFonts w:ascii="Century Schoolbook" w:eastAsia="Century Schoolbook" w:hAnsi="Century Schoolbook" w:cs="Century Schoolbook"/>
            <w:sz w:val="24"/>
            <w:szCs w:val="24"/>
          </w:rPr>
          <w:t>fronto</w:t>
        </w:r>
        <w:proofErr w:type="spellEnd"/>
        <w:r w:rsidR="0002504D">
          <w:rPr>
            <w:rFonts w:ascii="Century Schoolbook" w:eastAsia="Century Schoolbook" w:hAnsi="Century Schoolbook" w:cs="Century Schoolbook"/>
            <w:sz w:val="24"/>
            <w:szCs w:val="24"/>
          </w:rPr>
          <w:t>-pari</w:t>
        </w:r>
        <w:r w:rsidR="001F0EC2">
          <w:rPr>
            <w:rFonts w:ascii="Century Schoolbook" w:eastAsia="Century Schoolbook" w:hAnsi="Century Schoolbook" w:cs="Century Schoolbook"/>
            <w:sz w:val="24"/>
            <w:szCs w:val="24"/>
          </w:rPr>
          <w:t xml:space="preserve">etal, default and sensorimotor). </w:t>
        </w:r>
      </w:ins>
      <w:ins w:id="284" w:author="Alejandro De La Vega" w:date="2016-10-03T15:12:00Z">
        <w:r w:rsidR="001F0EC2">
          <w:rPr>
            <w:rFonts w:ascii="Century Schoolbook" w:eastAsia="Century Schoolbook" w:hAnsi="Century Schoolbook" w:cs="Century Schoolbook"/>
            <w:sz w:val="24"/>
            <w:szCs w:val="24"/>
          </w:rPr>
          <w:t xml:space="preserve">We then used multivariate classification to determine which psychological states best-predicted activation in each region, resulting in </w:t>
        </w:r>
      </w:ins>
      <w:ins w:id="285" w:author="Alejandro De La Vega" w:date="2016-10-03T16:27:00Z">
        <w:r w:rsidR="00C25581">
          <w:rPr>
            <w:rFonts w:ascii="Century Schoolbook" w:eastAsia="Century Schoolbook" w:hAnsi="Century Schoolbook" w:cs="Century Schoolbook"/>
            <w:sz w:val="24"/>
            <w:szCs w:val="24"/>
          </w:rPr>
          <w:t xml:space="preserve">dissociable </w:t>
        </w:r>
      </w:ins>
      <w:ins w:id="286" w:author="Alejandro De La Vega" w:date="2016-10-03T15:12:00Z">
        <w:r w:rsidR="001F0EC2">
          <w:rPr>
            <w:rFonts w:ascii="Century Schoolbook" w:eastAsia="Century Schoolbook" w:hAnsi="Century Schoolbook" w:cs="Century Schoolbook"/>
            <w:sz w:val="24"/>
            <w:szCs w:val="24"/>
          </w:rPr>
          <w:t xml:space="preserve">psychological profiles for each sub-region. </w:t>
        </w:r>
      </w:ins>
      <w:ins w:id="287" w:author="Alejandro De La Vega" w:date="2016-10-03T16:35:00Z">
        <w:r w:rsidR="006A0589">
          <w:rPr>
            <w:rFonts w:ascii="Century Schoolbook" w:eastAsia="Century Schoolbook" w:hAnsi="Century Schoolbook" w:cs="Century Schoolbook"/>
            <w:sz w:val="24"/>
            <w:szCs w:val="24"/>
          </w:rPr>
          <w:t xml:space="preserve">Yet, </w:t>
        </w:r>
      </w:ins>
      <w:ins w:id="288" w:author="Alejandro De La Vega" w:date="2016-10-03T16:34:00Z">
        <w:r w:rsidR="006A0589">
          <w:rPr>
            <w:rFonts w:ascii="Century Schoolbook" w:eastAsia="Century Schoolbook" w:hAnsi="Century Schoolbook" w:cs="Century Schoolbook"/>
            <w:sz w:val="24"/>
            <w:szCs w:val="24"/>
          </w:rPr>
          <w:t xml:space="preserve">in contrast with modular </w:t>
        </w:r>
      </w:ins>
      <w:ins w:id="289" w:author="Alejandro De La Vega" w:date="2016-10-03T16:35:00Z">
        <w:r w:rsidR="006A0589">
          <w:rPr>
            <w:rFonts w:ascii="Century Schoolbook" w:eastAsia="Century Schoolbook" w:hAnsi="Century Schoolbook" w:cs="Century Schoolbook"/>
            <w:sz w:val="24"/>
            <w:szCs w:val="24"/>
          </w:rPr>
          <w:t>models of LFC organization</w:t>
        </w:r>
      </w:ins>
      <w:ins w:id="290" w:author="Alejandro De La Vega" w:date="2016-10-03T16:26:00Z">
        <w:r w:rsidR="00C25581">
          <w:rPr>
            <w:rFonts w:ascii="Century Schoolbook" w:eastAsia="Century Schoolbook" w:hAnsi="Century Schoolbook" w:cs="Century Schoolbook"/>
            <w:sz w:val="24"/>
            <w:szCs w:val="24"/>
          </w:rPr>
          <w:t xml:space="preserve">, we observed </w:t>
        </w:r>
      </w:ins>
      <w:ins w:id="291" w:author="Alejandro De La Vega" w:date="2016-10-03T16:28:00Z">
        <w:r w:rsidR="00C25581">
          <w:rPr>
            <w:rFonts w:ascii="Century Schoolbook" w:eastAsia="Century Schoolbook" w:hAnsi="Century Schoolbook" w:cs="Century Schoolbook"/>
            <w:sz w:val="24"/>
            <w:szCs w:val="24"/>
          </w:rPr>
          <w:t xml:space="preserve">a complex many-to-many mapping between </w:t>
        </w:r>
      </w:ins>
      <w:ins w:id="292" w:author="Alejandro De La Vega" w:date="2016-10-03T16:34:00Z">
        <w:r w:rsidR="006A0589">
          <w:rPr>
            <w:rFonts w:ascii="Century Schoolbook" w:eastAsia="Century Schoolbook" w:hAnsi="Century Schoolbook" w:cs="Century Schoolbook"/>
            <w:sz w:val="24"/>
            <w:szCs w:val="24"/>
          </w:rPr>
          <w:t>individual</w:t>
        </w:r>
      </w:ins>
      <w:ins w:id="293" w:author="Alejandro De La Vega" w:date="2016-10-03T16:28:00Z">
        <w:r w:rsidR="00C25581">
          <w:rPr>
            <w:rFonts w:ascii="Century Schoolbook" w:eastAsia="Century Schoolbook" w:hAnsi="Century Schoolbook" w:cs="Century Schoolbook"/>
            <w:sz w:val="24"/>
            <w:szCs w:val="24"/>
          </w:rPr>
          <w:t xml:space="preserve"> regions and</w:t>
        </w:r>
      </w:ins>
      <w:ins w:id="294" w:author="Alejandro De La Vega" w:date="2016-10-03T16:31:00Z">
        <w:r w:rsidR="00C25581">
          <w:rPr>
            <w:rFonts w:ascii="Century Schoolbook" w:eastAsia="Century Schoolbook" w:hAnsi="Century Schoolbook" w:cs="Century Schoolbook"/>
            <w:sz w:val="24"/>
            <w:szCs w:val="24"/>
          </w:rPr>
          <w:t xml:space="preserve"> discrete </w:t>
        </w:r>
      </w:ins>
      <w:ins w:id="295" w:author="Alejandro De La Vega" w:date="2016-10-03T16:28:00Z">
        <w:r w:rsidR="00C25581">
          <w:rPr>
            <w:rFonts w:ascii="Century Schoolbook" w:eastAsia="Century Schoolbook" w:hAnsi="Century Schoolbook" w:cs="Century Schoolbook"/>
            <w:sz w:val="24"/>
            <w:szCs w:val="24"/>
          </w:rPr>
          <w:t xml:space="preserve">psychological states, suggesting </w:t>
        </w:r>
      </w:ins>
      <w:ins w:id="296" w:author="Alejandro De La Vega" w:date="2016-10-03T16:31:00Z">
        <w:r w:rsidR="00C25581">
          <w:rPr>
            <w:rFonts w:ascii="Century Schoolbook" w:eastAsia="Century Schoolbook" w:hAnsi="Century Schoolbook" w:cs="Century Schoolbook"/>
            <w:sz w:val="24"/>
            <w:szCs w:val="24"/>
          </w:rPr>
          <w:t xml:space="preserve">cognitive processes are </w:t>
        </w:r>
      </w:ins>
      <w:ins w:id="297" w:author="Alejandro De La Vega" w:date="2016-10-03T16:32:00Z">
        <w:r w:rsidR="006A0589">
          <w:rPr>
            <w:rFonts w:ascii="Century Schoolbook" w:eastAsia="Century Schoolbook" w:hAnsi="Century Schoolbook" w:cs="Century Schoolbook"/>
            <w:sz w:val="24"/>
            <w:szCs w:val="24"/>
          </w:rPr>
          <w:t xml:space="preserve">supported </w:t>
        </w:r>
      </w:ins>
      <w:ins w:id="298" w:author="Alejandro De La Vega" w:date="2016-10-03T16:36:00Z">
        <w:r w:rsidR="006A0589">
          <w:rPr>
            <w:rFonts w:ascii="Century Schoolbook" w:eastAsia="Century Schoolbook" w:hAnsi="Century Schoolbook" w:cs="Century Schoolbook"/>
            <w:sz w:val="24"/>
            <w:szCs w:val="24"/>
          </w:rPr>
          <w:t>in a distributed fashion by regions organized into whole-brain networks.</w:t>
        </w:r>
      </w:ins>
      <w:ins w:id="299" w:author="Alejandro De La Vega" w:date="2016-10-03T16:32:00Z">
        <w:r w:rsidR="006A0589">
          <w:rPr>
            <w:rFonts w:ascii="Century Schoolbook" w:eastAsia="Century Schoolbook" w:hAnsi="Century Schoolbook" w:cs="Century Schoolbook"/>
            <w:sz w:val="24"/>
            <w:szCs w:val="24"/>
          </w:rPr>
          <w:t xml:space="preserve"> </w:t>
        </w:r>
      </w:ins>
    </w:p>
    <w:p w14:paraId="022416E8" w14:textId="74EE2FEC" w:rsidR="00A57557" w:rsidRDefault="001F0EC2" w:rsidP="00E43AB8">
      <w:pPr>
        <w:pStyle w:val="Normal1"/>
        <w:ind w:firstLine="720"/>
        <w:rPr>
          <w:ins w:id="300" w:author="Alejandro De La Vega" w:date="2016-10-03T16:07:00Z"/>
          <w:rFonts w:ascii="Century Schoolbook" w:eastAsia="Century Schoolbook" w:hAnsi="Century Schoolbook" w:cs="Century Schoolbook"/>
          <w:sz w:val="24"/>
          <w:szCs w:val="24"/>
        </w:rPr>
      </w:pPr>
      <w:ins w:id="301" w:author="Alejandro De La Vega" w:date="2016-10-03T15:12:00Z">
        <w:r>
          <w:rPr>
            <w:rFonts w:ascii="Century Schoolbook" w:eastAsia="Century Schoolbook" w:hAnsi="Century Schoolbook" w:cs="Century Schoolbook"/>
            <w:sz w:val="24"/>
            <w:szCs w:val="24"/>
          </w:rPr>
          <w:t xml:space="preserve">Consistent with the emerging view that </w:t>
        </w:r>
      </w:ins>
      <w:ins w:id="302" w:author="Alejandro De La Vega" w:date="2016-10-03T15:20:00Z">
        <w:r>
          <w:rPr>
            <w:rFonts w:ascii="Century Schoolbook" w:eastAsia="Century Schoolbook" w:hAnsi="Century Schoolbook" w:cs="Century Schoolbook"/>
            <w:sz w:val="24"/>
            <w:szCs w:val="24"/>
          </w:rPr>
          <w:t xml:space="preserve">the brain is </w:t>
        </w:r>
      </w:ins>
      <w:ins w:id="303" w:author="Alejandro De La Vega" w:date="2016-10-03T15:27:00Z">
        <w:r w:rsidR="007C30C8">
          <w:rPr>
            <w:rFonts w:ascii="Century Schoolbook" w:eastAsia="Century Schoolbook" w:hAnsi="Century Schoolbook" w:cs="Century Schoolbook"/>
            <w:sz w:val="24"/>
            <w:szCs w:val="24"/>
          </w:rPr>
          <w:t>composed of</w:t>
        </w:r>
      </w:ins>
      <w:ins w:id="304" w:author="Alejandro De La Vega" w:date="2016-10-03T15:20:00Z">
        <w:r w:rsidR="007C30C8">
          <w:rPr>
            <w:rFonts w:ascii="Century Schoolbook" w:eastAsia="Century Schoolbook" w:hAnsi="Century Schoolbook" w:cs="Century Schoolbook"/>
            <w:sz w:val="24"/>
            <w:szCs w:val="24"/>
          </w:rPr>
          <w:t xml:space="preserve"> </w:t>
        </w:r>
      </w:ins>
      <w:ins w:id="305" w:author="Alejandro De La Vega" w:date="2016-10-03T15:26:00Z">
        <w:r w:rsidR="007C30C8">
          <w:rPr>
            <w:rFonts w:ascii="Century Schoolbook" w:eastAsia="Century Schoolbook" w:hAnsi="Century Schoolbook" w:cs="Century Schoolbook"/>
            <w:sz w:val="24"/>
            <w:szCs w:val="24"/>
          </w:rPr>
          <w:t xml:space="preserve">complex, </w:t>
        </w:r>
      </w:ins>
      <w:ins w:id="306" w:author="Alejandro De La Vega" w:date="2016-10-03T15:25:00Z">
        <w:r w:rsidR="007C30C8">
          <w:rPr>
            <w:rFonts w:ascii="Century Schoolbook" w:eastAsia="Century Schoolbook" w:hAnsi="Century Schoolbook" w:cs="Century Schoolbook"/>
            <w:sz w:val="24"/>
            <w:szCs w:val="24"/>
          </w:rPr>
          <w:t>distributed networks</w:t>
        </w:r>
      </w:ins>
      <w:ins w:id="307" w:author="Alejandro De La Vega" w:date="2016-10-03T15:27:00Z">
        <w:r w:rsidR="007C30C8">
          <w:rPr>
            <w:rFonts w:ascii="Century Schoolbook" w:eastAsia="Century Schoolbook" w:hAnsi="Century Schoolbook" w:cs="Century Schoolbook"/>
            <w:sz w:val="24"/>
            <w:szCs w:val="24"/>
          </w:rPr>
          <w:t xml:space="preserve"> (XXX)</w:t>
        </w:r>
      </w:ins>
      <w:ins w:id="308" w:author="Alejandro De La Vega" w:date="2016-10-03T15:25:00Z">
        <w:r w:rsidR="007C30C8">
          <w:rPr>
            <w:rFonts w:ascii="Century Schoolbook" w:eastAsia="Century Schoolbook" w:hAnsi="Century Schoolbook" w:cs="Century Schoolbook"/>
            <w:sz w:val="24"/>
            <w:szCs w:val="24"/>
          </w:rPr>
          <w:t xml:space="preserve">, we found that </w:t>
        </w:r>
      </w:ins>
      <w:ins w:id="309" w:author="Alejandro De La Vega" w:date="2016-10-03T16:13:00Z">
        <w:r w:rsidR="009C4E0E">
          <w:rPr>
            <w:rFonts w:ascii="Century Schoolbook" w:eastAsia="Century Schoolbook" w:hAnsi="Century Schoolbook" w:cs="Century Schoolbook"/>
            <w:sz w:val="24"/>
            <w:szCs w:val="24"/>
          </w:rPr>
          <w:t>individual regions within the same network exhibited relatively</w:t>
        </w:r>
      </w:ins>
      <w:ins w:id="310" w:author="Alejandro De La Vega" w:date="2016-10-03T15:47:00Z">
        <w:r w:rsidR="00950E4E">
          <w:rPr>
            <w:rFonts w:ascii="Century Schoolbook" w:eastAsia="Century Schoolbook" w:hAnsi="Century Schoolbook" w:cs="Century Schoolbook"/>
            <w:sz w:val="24"/>
            <w:szCs w:val="24"/>
          </w:rPr>
          <w:t xml:space="preserve"> similar </w:t>
        </w:r>
      </w:ins>
      <w:ins w:id="311" w:author="Alejandro De La Vega" w:date="2016-10-03T15:30:00Z">
        <w:r w:rsidR="007C30C8">
          <w:rPr>
            <w:rFonts w:ascii="Century Schoolbook" w:eastAsia="Century Schoolbook" w:hAnsi="Century Schoolbook" w:cs="Century Schoolbook"/>
            <w:sz w:val="24"/>
            <w:szCs w:val="24"/>
          </w:rPr>
          <w:t xml:space="preserve">psychological </w:t>
        </w:r>
      </w:ins>
      <w:ins w:id="312" w:author="Alejandro De La Vega" w:date="2016-10-03T15:46:00Z">
        <w:r w:rsidR="00950E4E">
          <w:rPr>
            <w:rFonts w:ascii="Century Schoolbook" w:eastAsia="Century Schoolbook" w:hAnsi="Century Schoolbook" w:cs="Century Schoolbook"/>
            <w:sz w:val="24"/>
            <w:szCs w:val="24"/>
          </w:rPr>
          <w:t>profiles to each other</w:t>
        </w:r>
      </w:ins>
      <w:ins w:id="313" w:author="Alejandro De La Vega" w:date="2016-10-03T16:13:00Z">
        <w:r w:rsidR="009C4E0E">
          <w:rPr>
            <w:rFonts w:ascii="Century Schoolbook" w:eastAsia="Century Schoolbook" w:hAnsi="Century Schoolbook" w:cs="Century Schoolbook"/>
            <w:sz w:val="24"/>
            <w:szCs w:val="24"/>
          </w:rPr>
          <w:t xml:space="preserve">. For example, all regions in the </w:t>
        </w:r>
        <w:proofErr w:type="spellStart"/>
        <w:r w:rsidR="009C4E0E">
          <w:rPr>
            <w:rFonts w:ascii="Century Schoolbook" w:eastAsia="Century Schoolbook" w:hAnsi="Century Schoolbook" w:cs="Century Schoolbook"/>
            <w:sz w:val="24"/>
            <w:szCs w:val="24"/>
          </w:rPr>
          <w:t>fronto</w:t>
        </w:r>
        <w:proofErr w:type="spellEnd"/>
        <w:r w:rsidR="009C4E0E">
          <w:rPr>
            <w:rFonts w:ascii="Century Schoolbook" w:eastAsia="Century Schoolbook" w:hAnsi="Century Schoolbook" w:cs="Century Schoolbook"/>
            <w:sz w:val="24"/>
            <w:szCs w:val="24"/>
          </w:rPr>
          <w:t xml:space="preserve">-parietal network exhibited </w:t>
        </w:r>
      </w:ins>
      <w:ins w:id="314" w:author="Alejandro De La Vega" w:date="2016-10-03T16:15:00Z">
        <w:r w:rsidR="009C4E0E">
          <w:rPr>
            <w:rFonts w:ascii="Century Schoolbook" w:eastAsia="Century Schoolbook" w:hAnsi="Century Schoolbook" w:cs="Century Schoolbook"/>
            <w:sz w:val="24"/>
            <w:szCs w:val="24"/>
          </w:rPr>
          <w:t>strong</w:t>
        </w:r>
      </w:ins>
      <w:ins w:id="315" w:author="Alejandro De La Vega" w:date="2016-10-03T16:14:00Z">
        <w:r w:rsidR="009C4E0E">
          <w:rPr>
            <w:rFonts w:ascii="Century Schoolbook" w:eastAsia="Century Schoolbook" w:hAnsi="Century Schoolbook" w:cs="Century Schoolbook"/>
            <w:sz w:val="24"/>
            <w:szCs w:val="24"/>
          </w:rPr>
          <w:t xml:space="preserve"> associations with executive functions, consistent with the hypothesis that the </w:t>
        </w:r>
        <w:proofErr w:type="spellStart"/>
        <w:r w:rsidR="009C4E0E">
          <w:rPr>
            <w:rFonts w:ascii="Century Schoolbook" w:eastAsia="Century Schoolbook" w:hAnsi="Century Schoolbook" w:cs="Century Schoolbook"/>
            <w:sz w:val="24"/>
            <w:szCs w:val="24"/>
          </w:rPr>
          <w:t>fronto</w:t>
        </w:r>
        <w:proofErr w:type="spellEnd"/>
        <w:r w:rsidR="009C4E0E">
          <w:rPr>
            <w:rFonts w:ascii="Century Schoolbook" w:eastAsia="Century Schoolbook" w:hAnsi="Century Schoolbook" w:cs="Century Schoolbook"/>
            <w:sz w:val="24"/>
            <w:szCs w:val="24"/>
          </w:rPr>
          <w:t xml:space="preserve">-parietal network critical for flexible externally oriented </w:t>
        </w:r>
      </w:ins>
      <w:ins w:id="316" w:author="Alejandro De La Vega" w:date="2016-10-03T16:15:00Z">
        <w:r w:rsidR="009C4E0E">
          <w:rPr>
            <w:rFonts w:ascii="Century Schoolbook" w:eastAsia="Century Schoolbook" w:hAnsi="Century Schoolbook" w:cs="Century Schoolbook"/>
            <w:sz w:val="24"/>
            <w:szCs w:val="24"/>
          </w:rPr>
          <w:t>behavior</w:t>
        </w:r>
      </w:ins>
      <w:ins w:id="317" w:author="Alejandro De La Vega" w:date="2016-10-03T16:14:00Z">
        <w:r w:rsidR="009C4E0E">
          <w:rPr>
            <w:rFonts w:ascii="Century Schoolbook" w:eastAsia="Century Schoolbook" w:hAnsi="Century Schoolbook" w:cs="Century Schoolbook"/>
            <w:sz w:val="24"/>
            <w:szCs w:val="24"/>
          </w:rPr>
          <w:t xml:space="preserve"> </w:t>
        </w:r>
      </w:ins>
      <w:ins w:id="318" w:author="Alejandro De La Vega" w:date="2016-10-03T16:15:00Z">
        <w:r w:rsidR="009C4E0E">
          <w:rPr>
            <w:rFonts w:ascii="Century Schoolbook" w:eastAsia="Century Schoolbook" w:hAnsi="Century Schoolbook" w:cs="Century Schoolbook"/>
            <w:sz w:val="24"/>
            <w:szCs w:val="24"/>
          </w:rPr>
          <w:t xml:space="preserve">(XXX). </w:t>
        </w:r>
      </w:ins>
      <w:ins w:id="319" w:author="Alejandro De La Vega" w:date="2016-10-03T16:16:00Z">
        <w:r w:rsidR="009C4E0E">
          <w:rPr>
            <w:rFonts w:ascii="Century Schoolbook" w:eastAsia="Century Schoolbook" w:hAnsi="Century Schoolbook" w:cs="Century Schoolbook"/>
            <w:sz w:val="24"/>
            <w:szCs w:val="24"/>
          </w:rPr>
          <w:t xml:space="preserve">In contrast, </w:t>
        </w:r>
      </w:ins>
      <w:ins w:id="320" w:author="Alejandro De La Vega" w:date="2016-10-03T16:17:00Z">
        <w:r w:rsidR="009C4E0E">
          <w:rPr>
            <w:rFonts w:ascii="Century Schoolbook" w:eastAsia="Century Schoolbook" w:hAnsi="Century Schoolbook" w:cs="Century Schoolbook"/>
            <w:sz w:val="24"/>
            <w:szCs w:val="24"/>
          </w:rPr>
          <w:t>regions in different networks showed relatively dif</w:t>
        </w:r>
        <w:r w:rsidR="000E5CE9">
          <w:rPr>
            <w:rFonts w:ascii="Century Schoolbook" w:eastAsia="Century Schoolbook" w:hAnsi="Century Schoolbook" w:cs="Century Schoolbook"/>
            <w:sz w:val="24"/>
            <w:szCs w:val="24"/>
          </w:rPr>
          <w:t>ferent psychological profiles from</w:t>
        </w:r>
        <w:r w:rsidR="009C4E0E">
          <w:rPr>
            <w:rFonts w:ascii="Century Schoolbook" w:eastAsia="Century Schoolbook" w:hAnsi="Century Schoolbook" w:cs="Century Schoolbook"/>
            <w:sz w:val="24"/>
            <w:szCs w:val="24"/>
          </w:rPr>
          <w:t xml:space="preserve"> each other– despite occasionally high spatial proximity. For</w:t>
        </w:r>
      </w:ins>
      <w:moveToRangeStart w:id="321" w:author="Alejandro De La Vega" w:date="2016-10-03T15:34:00Z" w:name="move337128207"/>
      <w:moveTo w:id="322" w:author="Alejandro De La Vega" w:date="2016-10-03T15:34:00Z">
        <w:del w:id="323" w:author="Alejandro De La Vega" w:date="2016-10-03T15:37:00Z">
          <w:r w:rsidR="00A57557" w:rsidRPr="2CB9C50C" w:rsidDel="00A57557">
            <w:rPr>
              <w:rFonts w:ascii="Century Schoolbook" w:eastAsia="Century Schoolbook" w:hAnsi="Century Schoolbook" w:cs="Century Schoolbook"/>
              <w:sz w:val="24"/>
              <w:szCs w:val="24"/>
            </w:rPr>
            <w:delText>Although we generally observed within-network functional similarity, functional differences between networks were substantial– such as between</w:delText>
          </w:r>
        </w:del>
        <w:del w:id="324" w:author="Alejandro De La Vega" w:date="2016-10-03T15:39:00Z">
          <w:r w:rsidR="00A57557" w:rsidRPr="2CB9C50C" w:rsidDel="00A57557">
            <w:rPr>
              <w:rFonts w:ascii="Century Schoolbook" w:eastAsia="Century Schoolbook" w:hAnsi="Century Schoolbook" w:cs="Century Schoolbook"/>
              <w:sz w:val="24"/>
              <w:szCs w:val="24"/>
            </w:rPr>
            <w:delText xml:space="preserve"> default and fronto-parietal clusters. This was true despite close spatial proximity between clusters; f</w:delText>
          </w:r>
        </w:del>
        <w:del w:id="325" w:author="Alejandro De La Vega" w:date="2016-10-03T16:17:00Z">
          <w:r w:rsidR="00A57557" w:rsidRPr="2CB9C50C" w:rsidDel="009C4E0E">
            <w:rPr>
              <w:rFonts w:ascii="Century Schoolbook" w:eastAsia="Century Schoolbook" w:hAnsi="Century Schoolbook" w:cs="Century Schoolbook"/>
              <w:sz w:val="24"/>
              <w:szCs w:val="24"/>
            </w:rPr>
            <w:delText>or</w:delText>
          </w:r>
        </w:del>
        <w:r w:rsidR="00A57557" w:rsidRPr="2CB9C50C">
          <w:rPr>
            <w:rFonts w:ascii="Century Schoolbook" w:eastAsia="Century Schoolbook" w:hAnsi="Century Schoolbook" w:cs="Century Schoolbook"/>
            <w:sz w:val="24"/>
            <w:szCs w:val="24"/>
          </w:rPr>
          <w:t xml:space="preserve"> example, </w:t>
        </w:r>
        <w:del w:id="326" w:author="Alejandro De La Vega" w:date="2016-10-03T15:39:00Z">
          <w:r w:rsidR="00A57557" w:rsidRPr="2CB9C50C" w:rsidDel="00A57557">
            <w:rPr>
              <w:rFonts w:ascii="Century Schoolbook" w:eastAsia="Century Schoolbook" w:hAnsi="Century Schoolbook" w:cs="Century Schoolbook"/>
              <w:sz w:val="24"/>
              <w:szCs w:val="24"/>
            </w:rPr>
            <w:delText xml:space="preserve">in the case of </w:delText>
          </w:r>
        </w:del>
        <w:r w:rsidR="00A57557" w:rsidRPr="2CB9C50C">
          <w:rPr>
            <w:rFonts w:ascii="Century Schoolbook" w:eastAsia="Century Schoolbook" w:hAnsi="Century Schoolbook" w:cs="Century Schoolbook"/>
            <w:sz w:val="24"/>
            <w:szCs w:val="24"/>
          </w:rPr>
          <w:t>area 9</w:t>
        </w:r>
      </w:moveTo>
      <w:ins w:id="327" w:author="Alejandro De La Vega" w:date="2016-10-03T15:39:00Z">
        <w:r w:rsidR="00A57557">
          <w:rPr>
            <w:rFonts w:ascii="Century Schoolbook" w:eastAsia="Century Schoolbook" w:hAnsi="Century Schoolbook" w:cs="Century Schoolbook"/>
            <w:sz w:val="24"/>
            <w:szCs w:val="24"/>
          </w:rPr>
          <w:t xml:space="preserve"> of the </w:t>
        </w:r>
        <w:r w:rsidR="00A57557">
          <w:rPr>
            <w:rFonts w:ascii="Century Schoolbook" w:eastAsia="Century Schoolbook" w:hAnsi="Century Schoolbook" w:cs="Century Schoolbook"/>
            <w:sz w:val="24"/>
            <w:szCs w:val="24"/>
          </w:rPr>
          <w:lastRenderedPageBreak/>
          <w:t>default network</w:t>
        </w:r>
      </w:ins>
      <w:moveTo w:id="328" w:author="Alejandro De La Vega" w:date="2016-10-03T15:34:00Z">
        <w:r w:rsidR="00A57557" w:rsidRPr="2CB9C50C">
          <w:rPr>
            <w:rFonts w:ascii="Century Schoolbook" w:eastAsia="Century Schoolbook" w:hAnsi="Century Schoolbook" w:cs="Century Schoolbook"/>
            <w:sz w:val="24"/>
            <w:szCs w:val="24"/>
          </w:rPr>
          <w:t xml:space="preserve">, </w:t>
        </w:r>
        <w:del w:id="329" w:author="Alejandro De La Vega" w:date="2016-10-03T15:39:00Z">
          <w:r w:rsidR="00A57557" w:rsidRPr="2CB9C50C" w:rsidDel="00A57557">
            <w:rPr>
              <w:rFonts w:ascii="Century Schoolbook" w:eastAsia="Century Schoolbook" w:hAnsi="Century Schoolbook" w:cs="Century Schoolbook"/>
              <w:sz w:val="24"/>
              <w:szCs w:val="24"/>
            </w:rPr>
            <w:delText>which lies immediately dorsal to area 9/46, we found no association with</w:delText>
          </w:r>
        </w:del>
      </w:moveTo>
      <w:ins w:id="330" w:author="Alejandro De La Vega" w:date="2016-10-03T15:39:00Z">
        <w:r w:rsidR="00A57557">
          <w:rPr>
            <w:rFonts w:ascii="Century Schoolbook" w:eastAsia="Century Schoolbook" w:hAnsi="Century Schoolbook" w:cs="Century Schoolbook"/>
            <w:sz w:val="24"/>
            <w:szCs w:val="24"/>
          </w:rPr>
          <w:t>showed no significant association with</w:t>
        </w:r>
      </w:ins>
      <w:moveTo w:id="331" w:author="Alejandro De La Vega" w:date="2016-10-03T15:34:00Z">
        <w:r w:rsidR="00A57557" w:rsidRPr="2CB9C50C">
          <w:rPr>
            <w:rFonts w:ascii="Century Schoolbook" w:eastAsia="Century Schoolbook" w:hAnsi="Century Schoolbook" w:cs="Century Schoolbook"/>
            <w:sz w:val="24"/>
            <w:szCs w:val="24"/>
          </w:rPr>
          <w:t xml:space="preserve"> </w:t>
        </w:r>
      </w:moveTo>
      <w:ins w:id="332" w:author="Alejandro De La Vega" w:date="2016-10-03T16:17:00Z">
        <w:r w:rsidR="009C4E0E">
          <w:rPr>
            <w:rFonts w:ascii="Century Schoolbook" w:eastAsia="Century Schoolbook" w:hAnsi="Century Schoolbook" w:cs="Century Schoolbook"/>
            <w:sz w:val="24"/>
            <w:szCs w:val="24"/>
          </w:rPr>
          <w:t xml:space="preserve">any </w:t>
        </w:r>
      </w:ins>
      <w:moveTo w:id="333" w:author="Alejandro De La Vega" w:date="2016-10-03T15:34:00Z">
        <w:r w:rsidR="00A57557" w:rsidRPr="2CB9C50C">
          <w:rPr>
            <w:rFonts w:ascii="Century Schoolbook" w:eastAsia="Century Schoolbook" w:hAnsi="Century Schoolbook" w:cs="Century Schoolbook"/>
            <w:sz w:val="24"/>
            <w:szCs w:val="24"/>
          </w:rPr>
          <w:t>executive function</w:t>
        </w:r>
      </w:moveTo>
      <w:ins w:id="334" w:author="Alejandro De La Vega" w:date="2016-10-03T16:17:00Z">
        <w:r w:rsidR="009C4E0E">
          <w:rPr>
            <w:rFonts w:ascii="Century Schoolbook" w:eastAsia="Century Schoolbook" w:hAnsi="Century Schoolbook" w:cs="Century Schoolbook"/>
            <w:sz w:val="24"/>
            <w:szCs w:val="24"/>
          </w:rPr>
          <w:t xml:space="preserve">s </w:t>
        </w:r>
      </w:ins>
      <w:moveTo w:id="335" w:author="Alejandro De La Vega" w:date="2016-10-03T15:34:00Z">
        <w:del w:id="336" w:author="Alejandro De La Vega" w:date="2016-10-03T16:17:00Z">
          <w:r w:rsidR="00A57557" w:rsidRPr="2CB9C50C" w:rsidDel="009C4E0E">
            <w:rPr>
              <w:rFonts w:ascii="Century Schoolbook" w:eastAsia="Century Schoolbook" w:hAnsi="Century Schoolbook" w:cs="Century Schoolbook"/>
              <w:sz w:val="24"/>
              <w:szCs w:val="24"/>
            </w:rPr>
            <w:delText xml:space="preserve"> topics</w:delText>
          </w:r>
        </w:del>
      </w:moveTo>
      <w:ins w:id="337" w:author="Alejandro De La Vega" w:date="2016-10-03T15:40:00Z">
        <w:r w:rsidR="00A57557">
          <w:rPr>
            <w:rFonts w:ascii="Century Schoolbook" w:eastAsia="Century Schoolbook" w:hAnsi="Century Schoolbook" w:cs="Century Schoolbook"/>
            <w:sz w:val="24"/>
            <w:szCs w:val="24"/>
          </w:rPr>
          <w:t xml:space="preserve">despite being </w:t>
        </w:r>
      </w:ins>
      <w:ins w:id="338" w:author="Alejandro De La Vega" w:date="2016-10-03T16:17:00Z">
        <w:r w:rsidR="009C4E0E">
          <w:rPr>
            <w:rFonts w:ascii="Century Schoolbook" w:eastAsia="Century Schoolbook" w:hAnsi="Century Schoolbook" w:cs="Century Schoolbook"/>
            <w:sz w:val="24"/>
            <w:szCs w:val="24"/>
          </w:rPr>
          <w:t>positioned</w:t>
        </w:r>
      </w:ins>
      <w:ins w:id="339" w:author="Alejandro De La Vega" w:date="2016-10-03T15:40:00Z">
        <w:r w:rsidR="00A57557" w:rsidRPr="2CB9C50C">
          <w:rPr>
            <w:rFonts w:ascii="Century Schoolbook" w:eastAsia="Century Schoolbook" w:hAnsi="Century Schoolbook" w:cs="Century Schoolbook"/>
            <w:sz w:val="24"/>
            <w:szCs w:val="24"/>
          </w:rPr>
          <w:t xml:space="preserve"> immediately dorsal to area 9/46</w:t>
        </w:r>
        <w:r w:rsidR="00A57557">
          <w:rPr>
            <w:rFonts w:ascii="Century Schoolbook" w:eastAsia="Century Schoolbook" w:hAnsi="Century Schoolbook" w:cs="Century Schoolbook"/>
            <w:sz w:val="24"/>
            <w:szCs w:val="24"/>
          </w:rPr>
          <w:t xml:space="preserve"> of the </w:t>
        </w:r>
        <w:proofErr w:type="spellStart"/>
        <w:r w:rsidR="00A57557">
          <w:rPr>
            <w:rFonts w:ascii="Century Schoolbook" w:eastAsia="Century Schoolbook" w:hAnsi="Century Schoolbook" w:cs="Century Schoolbook"/>
            <w:sz w:val="24"/>
            <w:szCs w:val="24"/>
          </w:rPr>
          <w:t>fronto</w:t>
        </w:r>
        <w:proofErr w:type="spellEnd"/>
        <w:r w:rsidR="00A57557">
          <w:rPr>
            <w:rFonts w:ascii="Century Schoolbook" w:eastAsia="Century Schoolbook" w:hAnsi="Century Schoolbook" w:cs="Century Schoolbook"/>
            <w:sz w:val="24"/>
            <w:szCs w:val="24"/>
          </w:rPr>
          <w:t xml:space="preserve">-parietal network. </w:t>
        </w:r>
      </w:ins>
      <w:ins w:id="340" w:author="Alejandro De La Vega" w:date="2016-10-03T16:19:00Z">
        <w:r w:rsidR="009C4E0E">
          <w:rPr>
            <w:rFonts w:ascii="Century Schoolbook" w:eastAsia="Century Schoolbook" w:hAnsi="Century Schoolbook" w:cs="Century Schoolbook"/>
            <w:sz w:val="24"/>
            <w:szCs w:val="24"/>
          </w:rPr>
          <w:t>However,</w:t>
        </w:r>
      </w:ins>
      <w:ins w:id="341" w:author="Alejandro De La Vega" w:date="2016-10-03T16:06:00Z">
        <w:r w:rsidR="003A50F8">
          <w:rPr>
            <w:rFonts w:ascii="Century Schoolbook" w:eastAsia="Century Schoolbook" w:hAnsi="Century Schoolbook" w:cs="Century Schoolbook"/>
            <w:sz w:val="24"/>
            <w:szCs w:val="24"/>
          </w:rPr>
          <w:t xml:space="preserve"> despite </w:t>
        </w:r>
      </w:ins>
      <w:ins w:id="342" w:author="Alejandro De La Vega" w:date="2016-10-03T16:07:00Z">
        <w:r w:rsidR="003A50F8">
          <w:rPr>
            <w:rFonts w:ascii="Century Schoolbook" w:eastAsia="Century Schoolbook" w:hAnsi="Century Schoolbook" w:cs="Century Schoolbook"/>
            <w:sz w:val="24"/>
            <w:szCs w:val="24"/>
          </w:rPr>
          <w:t xml:space="preserve">being relatively distant, </w:t>
        </w:r>
      </w:ins>
      <w:moveTo w:id="343" w:author="Alejandro De La Vega" w:date="2016-10-03T15:34:00Z">
        <w:del w:id="344" w:author="Alejandro De La Vega" w:date="2016-10-03T15:39:00Z">
          <w:r w:rsidR="00A57557" w:rsidRPr="2CB9C50C" w:rsidDel="00A57557">
            <w:rPr>
              <w:rFonts w:ascii="Century Schoolbook" w:eastAsia="Century Schoolbook" w:hAnsi="Century Schoolbook" w:cs="Century Schoolbook"/>
              <w:sz w:val="24"/>
              <w:szCs w:val="24"/>
            </w:rPr>
            <w:delText xml:space="preserve">, </w:delText>
          </w:r>
        </w:del>
        <w:del w:id="345" w:author="Alejandro De La Vega" w:date="2016-10-03T16:06:00Z">
          <w:r w:rsidR="00A57557" w:rsidRPr="2CB9C50C" w:rsidDel="003A50F8">
            <w:rPr>
              <w:rFonts w:ascii="Century Schoolbook" w:eastAsia="Century Schoolbook" w:hAnsi="Century Schoolbook" w:cs="Century Schoolbook"/>
              <w:sz w:val="24"/>
              <w:szCs w:val="24"/>
            </w:rPr>
            <w:delText xml:space="preserve">suggesting the relatively low functional-anatomical selectivity we observed within the fronto-parietal network was not due to poor spatial resolution in our approach. Instead, </w:delText>
          </w:r>
        </w:del>
        <w:r w:rsidR="00A57557" w:rsidRPr="2CB9C50C">
          <w:rPr>
            <w:rFonts w:ascii="Century Schoolbook" w:eastAsia="Century Schoolbook" w:hAnsi="Century Schoolbook" w:cs="Century Schoolbook"/>
            <w:sz w:val="24"/>
            <w:szCs w:val="24"/>
          </w:rPr>
          <w:t xml:space="preserve">areas 9 and 47/12 </w:t>
        </w:r>
      </w:moveTo>
      <w:ins w:id="346" w:author="Alejandro De La Vega" w:date="2016-10-03T16:06:00Z">
        <w:r w:rsidR="003A50F8">
          <w:rPr>
            <w:rFonts w:ascii="Century Schoolbook" w:eastAsia="Century Schoolbook" w:hAnsi="Century Schoolbook" w:cs="Century Schoolbook"/>
            <w:sz w:val="24"/>
            <w:szCs w:val="24"/>
          </w:rPr>
          <w:t xml:space="preserve">of the default </w:t>
        </w:r>
        <w:r w:rsidR="009C4E0E">
          <w:rPr>
            <w:rFonts w:ascii="Century Schoolbook" w:eastAsia="Century Schoolbook" w:hAnsi="Century Schoolbook" w:cs="Century Schoolbook"/>
            <w:sz w:val="24"/>
            <w:szCs w:val="24"/>
          </w:rPr>
          <w:t>network</w:t>
        </w:r>
      </w:ins>
      <w:ins w:id="347" w:author="Alejandro De La Vega" w:date="2016-10-03T16:07:00Z">
        <w:r w:rsidR="003A50F8">
          <w:rPr>
            <w:rFonts w:ascii="Century Schoolbook" w:eastAsia="Century Schoolbook" w:hAnsi="Century Schoolbook" w:cs="Century Schoolbook"/>
            <w:sz w:val="24"/>
            <w:szCs w:val="24"/>
          </w:rPr>
          <w:t xml:space="preserve"> </w:t>
        </w:r>
      </w:ins>
      <w:moveTo w:id="348" w:author="Alejandro De La Vega" w:date="2016-10-03T15:34:00Z">
        <w:r w:rsidR="00A57557" w:rsidRPr="2CB9C50C">
          <w:rPr>
            <w:rFonts w:ascii="Century Schoolbook" w:eastAsia="Century Schoolbook" w:hAnsi="Century Schoolbook" w:cs="Century Schoolbook"/>
            <w:sz w:val="24"/>
            <w:szCs w:val="24"/>
          </w:rPr>
          <w:t>were</w:t>
        </w:r>
      </w:moveTo>
      <w:ins w:id="349" w:author="Alejandro De La Vega" w:date="2016-10-03T16:10:00Z">
        <w:r w:rsidR="003A50F8">
          <w:rPr>
            <w:rFonts w:ascii="Century Schoolbook" w:eastAsia="Century Schoolbook" w:hAnsi="Century Schoolbook" w:cs="Century Schoolbook"/>
            <w:sz w:val="24"/>
            <w:szCs w:val="24"/>
          </w:rPr>
          <w:t xml:space="preserve"> both</w:t>
        </w:r>
      </w:ins>
      <w:moveTo w:id="350" w:author="Alejandro De La Vega" w:date="2016-10-03T15:34:00Z">
        <w:r w:rsidR="00A57557" w:rsidRPr="2CB9C50C">
          <w:rPr>
            <w:rFonts w:ascii="Century Schoolbook" w:eastAsia="Century Schoolbook" w:hAnsi="Century Schoolbook" w:cs="Century Schoolbook"/>
            <w:sz w:val="24"/>
            <w:szCs w:val="24"/>
          </w:rPr>
          <w:t xml:space="preserve"> preferentially recruited by internally oriented processes such as ‘</w:t>
        </w:r>
        <w:proofErr w:type="spellStart"/>
        <w:r w:rsidR="00A57557" w:rsidRPr="2CB9C50C">
          <w:rPr>
            <w:rFonts w:ascii="Century Schoolbook" w:eastAsia="Century Schoolbook" w:hAnsi="Century Schoolbook" w:cs="Century Schoolbook"/>
            <w:sz w:val="24"/>
            <w:szCs w:val="24"/>
          </w:rPr>
          <w:t>mentalizing</w:t>
        </w:r>
        <w:proofErr w:type="spellEnd"/>
        <w:r w:rsidR="00A57557" w:rsidRPr="2CB9C50C">
          <w:rPr>
            <w:rFonts w:ascii="Century Schoolbook" w:eastAsia="Century Schoolbook" w:hAnsi="Century Schoolbook" w:cs="Century Schoolbook"/>
            <w:sz w:val="24"/>
            <w:szCs w:val="24"/>
          </w:rPr>
          <w:t xml:space="preserve">’, ‘emotion’ and ‘memory’– a pattern consistent with a hypothesized role </w:t>
        </w:r>
        <w:del w:id="351" w:author="Alejandro De La Vega" w:date="2016-10-03T16:10:00Z">
          <w:r w:rsidR="00A57557" w:rsidRPr="2CB9C50C" w:rsidDel="003A50F8">
            <w:rPr>
              <w:rFonts w:ascii="Century Schoolbook" w:eastAsia="Century Schoolbook" w:hAnsi="Century Schoolbook" w:cs="Century Schoolbook"/>
              <w:sz w:val="24"/>
              <w:szCs w:val="24"/>
            </w:rPr>
            <w:delText xml:space="preserve">the dorso-medial subsystem </w:delText>
          </w:r>
        </w:del>
        <w:r w:rsidR="00A57557" w:rsidRPr="2CB9C50C">
          <w:rPr>
            <w:rFonts w:ascii="Century Schoolbook" w:eastAsia="Century Schoolbook" w:hAnsi="Century Schoolbook" w:cs="Century Schoolbook"/>
            <w:sz w:val="24"/>
            <w:szCs w:val="24"/>
          </w:rPr>
          <w:t xml:space="preserve">of the default network in self-generated conceptual processing </w:t>
        </w:r>
        <w:r w:rsidR="00A57557" w:rsidRPr="2CB9C50C">
          <w:fldChar w:fldCharType="begin"/>
        </w:r>
        <w:r w:rsidR="00A57557" w:rsidRPr="00055A4D">
          <w:rPr>
            <w:rFonts w:ascii="Century Schoolbook" w:hAnsi="Century Schoolbook"/>
            <w:sz w:val="24"/>
            <w:szCs w:val="24"/>
          </w:rPr>
          <w:instrText xml:space="preserve"> ADDIN PAPERS2_CITATIONS &lt;citation&gt;&lt;uuid&gt;240A070D-9558-4E26-9A8E-EE7F118E4882&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A57557" w:rsidRPr="2CB9C50C">
          <w:rPr>
            <w:rFonts w:ascii="Century Schoolbook" w:hAnsi="Century Schoolbook"/>
            <w:sz w:val="24"/>
            <w:szCs w:val="24"/>
          </w:rPr>
          <w:fldChar w:fldCharType="separate"/>
        </w:r>
        <w:r w:rsidR="00A57557" w:rsidRPr="2CB9C50C">
          <w:rPr>
            <w:rFonts w:ascii="Century Schoolbook,Cambria,ＭＳ 明" w:eastAsia="Century Schoolbook,Cambria,ＭＳ 明" w:hAnsi="Century Schoolbook,Cambria,ＭＳ 明" w:cs="Century Schoolbook,Cambria,ＭＳ 明"/>
            <w:i/>
            <w:iCs/>
            <w:sz w:val="24"/>
            <w:szCs w:val="24"/>
            <w:vertAlign w:val="superscript"/>
          </w:rPr>
          <w:t>49</w:t>
        </w:r>
        <w:r w:rsidR="00A57557" w:rsidRPr="2CB9C50C">
          <w:fldChar w:fldCharType="end"/>
        </w:r>
        <w:r w:rsidR="00A57557" w:rsidRPr="2CB9C50C">
          <w:rPr>
            <w:rFonts w:ascii="Century Schoolbook" w:eastAsia="Century Schoolbook" w:hAnsi="Century Schoolbook" w:cs="Century Schoolbook"/>
            <w:sz w:val="24"/>
            <w:szCs w:val="24"/>
          </w:rPr>
          <w:t xml:space="preserve">. </w:t>
        </w:r>
      </w:moveTo>
    </w:p>
    <w:p w14:paraId="707582F1" w14:textId="5C17009F" w:rsidR="0038183C" w:rsidRDefault="000E5CE9" w:rsidP="00E43AB8">
      <w:pPr>
        <w:pStyle w:val="Normal1"/>
        <w:ind w:firstLine="720"/>
        <w:rPr>
          <w:ins w:id="352" w:author="Alejandro De La Vega" w:date="2016-10-03T17:28:00Z"/>
          <w:rFonts w:ascii="Century Schoolbook" w:hAnsi="Century Schoolbook"/>
          <w:sz w:val="24"/>
          <w:szCs w:val="24"/>
        </w:rPr>
      </w:pPr>
      <w:ins w:id="353" w:author="Alejandro De La Vega" w:date="2016-10-03T16:39:00Z">
        <w:r>
          <w:rPr>
            <w:rFonts w:ascii="Century Schoolbook" w:eastAsia="Century Schoolbook" w:hAnsi="Century Schoolbook" w:cs="Century Schoolbook"/>
            <w:sz w:val="24"/>
            <w:szCs w:val="24"/>
          </w:rPr>
          <w:t>Although networks exhibited relatively robust dissociations, within each</w:t>
        </w:r>
      </w:ins>
      <w:ins w:id="354" w:author="Alejandro De La Vega" w:date="2016-10-03T16:38:00Z">
        <w:r>
          <w:rPr>
            <w:rFonts w:ascii="Century Schoolbook" w:eastAsia="Century Schoolbook" w:hAnsi="Century Schoolbook" w:cs="Century Schoolbook"/>
            <w:sz w:val="24"/>
            <w:szCs w:val="24"/>
          </w:rPr>
          <w:t xml:space="preserve"> network we observed relatively low modularity</w:t>
        </w:r>
      </w:ins>
      <w:ins w:id="355" w:author="Alejandro De La Vega" w:date="2016-10-03T16:39:00Z">
        <w:r>
          <w:rPr>
            <w:rFonts w:ascii="Century Schoolbook" w:eastAsia="Century Schoolbook" w:hAnsi="Century Schoolbook" w:cs="Century Schoolbook"/>
            <w:sz w:val="24"/>
            <w:szCs w:val="24"/>
          </w:rPr>
          <w:t xml:space="preserve">, in contrast to </w:t>
        </w:r>
      </w:ins>
      <w:ins w:id="356" w:author="Alejandro De La Vega" w:date="2016-10-03T16:47:00Z">
        <w:r w:rsidR="00632F2E">
          <w:rPr>
            <w:rFonts w:ascii="Century Schoolbook" w:eastAsia="Century Schoolbook" w:hAnsi="Century Schoolbook" w:cs="Century Schoolbook"/>
            <w:sz w:val="24"/>
            <w:szCs w:val="24"/>
          </w:rPr>
          <w:t xml:space="preserve">more </w:t>
        </w:r>
        <w:proofErr w:type="spellStart"/>
        <w:r w:rsidR="00632F2E">
          <w:rPr>
            <w:rFonts w:ascii="Century Schoolbook" w:eastAsia="Century Schoolbook" w:hAnsi="Century Schoolbook" w:cs="Century Schoolbook"/>
            <w:sz w:val="24"/>
            <w:szCs w:val="24"/>
          </w:rPr>
          <w:t>l</w:t>
        </w:r>
      </w:ins>
      <w:ins w:id="357" w:author="Alejandro De La Vega" w:date="2016-10-03T16:08:00Z">
        <w:r w:rsidR="003A50F8" w:rsidRPr="00055A4D">
          <w:rPr>
            <w:rFonts w:ascii="Century Schoolbook" w:hAnsi="Century Schoolbook"/>
            <w:sz w:val="24"/>
            <w:szCs w:val="24"/>
          </w:rPr>
          <w:t>ocalizationist</w:t>
        </w:r>
        <w:proofErr w:type="spellEnd"/>
        <w:r w:rsidR="003A50F8" w:rsidRPr="00055A4D">
          <w:rPr>
            <w:rFonts w:ascii="Century Schoolbook" w:hAnsi="Century Schoolbook"/>
            <w:sz w:val="24"/>
            <w:szCs w:val="24"/>
          </w:rPr>
          <w:t xml:space="preserve"> models</w:t>
        </w:r>
      </w:ins>
      <w:ins w:id="358" w:author="Alejandro De La Vega" w:date="2016-10-03T16:40:00Z">
        <w:r>
          <w:rPr>
            <w:rFonts w:ascii="Century Schoolbook" w:hAnsi="Century Schoolbook"/>
            <w:sz w:val="24"/>
            <w:szCs w:val="24"/>
          </w:rPr>
          <w:t xml:space="preserve">. </w:t>
        </w:r>
      </w:ins>
      <w:ins w:id="359" w:author="Alejandro De La Vega" w:date="2016-10-03T16:08:00Z">
        <w:r w:rsidR="003A50F8" w:rsidRPr="00055A4D">
          <w:rPr>
            <w:rFonts w:ascii="Century Schoolbook" w:hAnsi="Century Schoolbook"/>
            <w:sz w:val="24"/>
            <w:szCs w:val="24"/>
          </w:rPr>
          <w:t xml:space="preserve">For example, sustained activity in </w:t>
        </w:r>
      </w:ins>
      <w:ins w:id="360" w:author="Alejandro De La Vega" w:date="2016-10-03T17:22:00Z">
        <w:r w:rsidR="0038183C">
          <w:rPr>
            <w:rFonts w:ascii="Century Schoolbook" w:hAnsi="Century Schoolbook"/>
            <w:sz w:val="24"/>
            <w:szCs w:val="24"/>
          </w:rPr>
          <w:t>D</w:t>
        </w:r>
      </w:ins>
      <w:ins w:id="361" w:author="Alejandro De La Vega" w:date="2016-10-03T16:08:00Z">
        <w:r w:rsidR="003A50F8" w:rsidRPr="00055A4D">
          <w:rPr>
            <w:rFonts w:ascii="Century Schoolbook" w:hAnsi="Century Schoolbook"/>
            <w:sz w:val="24"/>
            <w:szCs w:val="24"/>
          </w:rPr>
          <w:t xml:space="preserve">LPFC during working memory tasks has been hypothesized to reflect the active </w:t>
        </w:r>
      </w:ins>
      <w:ins w:id="362" w:author="Alejandro De La Vega" w:date="2016-10-03T17:25:00Z">
        <w:r w:rsidR="0038183C">
          <w:rPr>
            <w:rFonts w:ascii="Century Schoolbook" w:hAnsi="Century Schoolbook"/>
            <w:sz w:val="24"/>
            <w:szCs w:val="24"/>
          </w:rPr>
          <w:t>storage</w:t>
        </w:r>
      </w:ins>
      <w:ins w:id="363" w:author="Alejandro De La Vega" w:date="2016-10-03T16:08:00Z">
        <w:r w:rsidR="003A50F8" w:rsidRPr="00055A4D">
          <w:rPr>
            <w:rFonts w:ascii="Century Schoolbook" w:hAnsi="Century Schoolbook"/>
            <w:sz w:val="24"/>
            <w:szCs w:val="24"/>
          </w:rPr>
          <w:t xml:space="preserve"> of working memory representations in domain-specific buffers</w:t>
        </w:r>
      </w:ins>
      <w:ins w:id="364" w:author="Alejandro De La Vega" w:date="2016-10-03T17:23:00Z">
        <w:r w:rsidR="0038183C" w:rsidRPr="00055A4D">
          <w:rPr>
            <w:rFonts w:ascii="Century Schoolbook" w:hAnsi="Century Schoolbook"/>
            <w:sz w:val="24"/>
            <w:szCs w:val="24"/>
          </w:rPr>
          <w:fldChar w:fldCharType="begin"/>
        </w:r>
        <w:r w:rsidR="0038183C" w:rsidRPr="00055A4D">
          <w:rPr>
            <w:rFonts w:ascii="Century Schoolbook" w:hAnsi="Century Schoolbook"/>
            <w:sz w:val="24"/>
            <w:szCs w:val="24"/>
          </w:rPr>
          <w:instrText xml:space="preserve"> ADDIN PAPERS2_CITATIONS &lt;citation&gt;&lt;uuid&gt;75C6025E-CC40-453F-AF30-D01CF691A744&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instrText>
        </w:r>
        <w:r w:rsidR="0038183C" w:rsidRPr="00055A4D">
          <w:rPr>
            <w:rFonts w:ascii="Century Schoolbook" w:hAnsi="Century Schoolbook"/>
            <w:sz w:val="24"/>
            <w:szCs w:val="24"/>
          </w:rPr>
          <w:fldChar w:fldCharType="separate"/>
        </w:r>
        <w:r w:rsidR="0038183C" w:rsidRPr="00055A4D">
          <w:rPr>
            <w:rFonts w:ascii="Century Schoolbook" w:eastAsiaTheme="minorEastAsia" w:hAnsi="Century Schoolbook" w:cs="Cambria"/>
            <w:i/>
            <w:sz w:val="24"/>
            <w:vertAlign w:val="superscript"/>
          </w:rPr>
          <w:t>56</w:t>
        </w:r>
        <w:r w:rsidR="0038183C" w:rsidRPr="00055A4D">
          <w:rPr>
            <w:rFonts w:ascii="Century Schoolbook" w:hAnsi="Century Schoolbook"/>
            <w:sz w:val="24"/>
            <w:szCs w:val="24"/>
          </w:rPr>
          <w:fldChar w:fldCharType="end"/>
        </w:r>
      </w:ins>
      <w:ins w:id="365" w:author="Alejandro De La Vega" w:date="2016-10-03T16:08:00Z">
        <w:r w:rsidR="003A50F8" w:rsidRPr="00055A4D">
          <w:rPr>
            <w:rFonts w:ascii="Century Schoolbook" w:hAnsi="Century Schoolbook"/>
            <w:sz w:val="24"/>
            <w:szCs w:val="24"/>
          </w:rPr>
          <w:t xml:space="preserve">. However, we find that working memory recruits activity across a wide range of regions extending from posterior </w:t>
        </w:r>
        <w:r w:rsidR="0038183C">
          <w:rPr>
            <w:rFonts w:ascii="Century Schoolbook" w:hAnsi="Century Schoolbook"/>
            <w:sz w:val="24"/>
            <w:szCs w:val="24"/>
          </w:rPr>
          <w:t xml:space="preserve">LFC to the lateral frontal pole. </w:t>
        </w:r>
      </w:ins>
      <w:ins w:id="366" w:author="Alejandro De La Vega" w:date="2016-10-03T17:27:00Z">
        <w:r w:rsidR="0038183C">
          <w:rPr>
            <w:rFonts w:ascii="Century Schoolbook" w:hAnsi="Century Schoolbook"/>
            <w:sz w:val="24"/>
            <w:szCs w:val="24"/>
          </w:rPr>
          <w:t>Moreover</w:t>
        </w:r>
      </w:ins>
      <w:ins w:id="367" w:author="Alejandro De La Vega" w:date="2016-10-03T16:08:00Z">
        <w:r w:rsidR="0038183C">
          <w:rPr>
            <w:rFonts w:ascii="Century Schoolbook" w:hAnsi="Century Schoolbook"/>
            <w:sz w:val="24"/>
            <w:szCs w:val="24"/>
          </w:rPr>
          <w:t xml:space="preserve">, </w:t>
        </w:r>
      </w:ins>
      <w:ins w:id="368" w:author="Alejandro De La Vega" w:date="2016-10-03T17:27:00Z">
        <w:r w:rsidR="0038183C">
          <w:rPr>
            <w:rFonts w:ascii="Century Schoolbook" w:hAnsi="Century Schoolbook"/>
            <w:sz w:val="24"/>
            <w:szCs w:val="24"/>
          </w:rPr>
          <w:t xml:space="preserve">many of </w:t>
        </w:r>
      </w:ins>
      <w:ins w:id="369" w:author="Alejandro De La Vega" w:date="2016-10-03T16:08:00Z">
        <w:r w:rsidR="0038183C">
          <w:rPr>
            <w:rFonts w:ascii="Century Schoolbook" w:hAnsi="Century Schoolbook"/>
            <w:sz w:val="24"/>
            <w:szCs w:val="24"/>
          </w:rPr>
          <w:t xml:space="preserve">these same regions that </w:t>
        </w:r>
      </w:ins>
      <w:ins w:id="370" w:author="Alejandro De La Vega" w:date="2016-10-03T17:28:00Z">
        <w:r w:rsidR="0038183C">
          <w:rPr>
            <w:rFonts w:ascii="Century Schoolbook" w:hAnsi="Century Schoolbook"/>
            <w:sz w:val="24"/>
            <w:szCs w:val="24"/>
          </w:rPr>
          <w:t>are preferentially</w:t>
        </w:r>
      </w:ins>
      <w:ins w:id="371" w:author="Alejandro De La Vega" w:date="2016-10-03T16:08:00Z">
        <w:r w:rsidR="0038183C">
          <w:rPr>
            <w:rFonts w:ascii="Century Schoolbook" w:hAnsi="Century Schoolbook"/>
            <w:sz w:val="24"/>
            <w:szCs w:val="24"/>
          </w:rPr>
          <w:t xml:space="preserve"> </w:t>
        </w:r>
      </w:ins>
      <w:ins w:id="372" w:author="Alejandro De La Vega" w:date="2016-10-03T17:27:00Z">
        <w:r w:rsidR="0038183C">
          <w:rPr>
            <w:rFonts w:ascii="Century Schoolbook" w:hAnsi="Century Schoolbook"/>
            <w:sz w:val="24"/>
            <w:szCs w:val="24"/>
          </w:rPr>
          <w:t>recruited by working memory are similarly recruited by other executive functions, such as ‘conflict’</w:t>
        </w:r>
      </w:ins>
      <w:ins w:id="373" w:author="Alejandro De La Vega" w:date="2016-10-03T17:28:00Z">
        <w:r w:rsidR="0038183C">
          <w:rPr>
            <w:rFonts w:ascii="Century Schoolbook" w:hAnsi="Century Schoolbook"/>
            <w:sz w:val="24"/>
            <w:szCs w:val="24"/>
          </w:rPr>
          <w:t xml:space="preserve"> and ‘switching’, </w:t>
        </w:r>
      </w:ins>
      <w:ins w:id="374" w:author="Alejandro De La Vega" w:date="2016-10-03T16:08:00Z">
        <w:r w:rsidR="003A50F8" w:rsidRPr="00055A4D">
          <w:rPr>
            <w:rFonts w:ascii="Century Schoolbook" w:hAnsi="Century Schoolbook"/>
            <w:sz w:val="24"/>
            <w:szCs w:val="24"/>
          </w:rPr>
          <w:t xml:space="preserve">suggesting sustained activity in these regions supports domain-general processes required to flexibly guide behavior in support of the task goals </w:t>
        </w:r>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E19A3EC7-2523-4F86-A87B-F4CD15255492&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57-59</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w:t>
        </w:r>
      </w:ins>
      <w:ins w:id="375" w:author="Alejandro De La Vega" w:date="2016-10-03T17:37:00Z">
        <w:r w:rsidR="00B542EA">
          <w:rPr>
            <w:rFonts w:ascii="Century Schoolbook" w:hAnsi="Century Schoolbook"/>
            <w:sz w:val="24"/>
            <w:szCs w:val="24"/>
          </w:rPr>
          <w:t xml:space="preserve"> </w:t>
        </w:r>
        <w:proofErr w:type="spellStart"/>
        <w:r w:rsidR="00B542EA">
          <w:rPr>
            <w:rFonts w:ascii="Century Schoolbook" w:hAnsi="Century Schoolbook"/>
            <w:sz w:val="24"/>
            <w:szCs w:val="24"/>
          </w:rPr>
          <w:t>T</w:t>
        </w:r>
      </w:ins>
      <w:ins w:id="376" w:author="Alejandro De La Vega" w:date="2016-10-03T17:33:00Z">
        <w:r w:rsidR="00B542EA">
          <w:rPr>
            <w:rFonts w:ascii="Century Schoolbook" w:hAnsi="Century Schoolbook"/>
            <w:sz w:val="24"/>
            <w:szCs w:val="24"/>
          </w:rPr>
          <w:t>ese</w:t>
        </w:r>
        <w:proofErr w:type="spellEnd"/>
        <w:r w:rsidR="00B542EA">
          <w:rPr>
            <w:rFonts w:ascii="Century Schoolbook" w:hAnsi="Century Schoolbook"/>
            <w:sz w:val="24"/>
            <w:szCs w:val="24"/>
          </w:rPr>
          <w:t xml:space="preserve"> findings are consistent with </w:t>
        </w:r>
      </w:ins>
      <w:ins w:id="377" w:author="Alejandro De La Vega" w:date="2016-10-03T17:35:00Z">
        <w:r w:rsidR="00B542EA">
          <w:rPr>
            <w:rFonts w:ascii="Century Schoolbook" w:hAnsi="Century Schoolbook"/>
            <w:sz w:val="24"/>
            <w:szCs w:val="24"/>
          </w:rPr>
          <w:t>a</w:t>
        </w:r>
      </w:ins>
      <w:ins w:id="378" w:author="Alejandro De La Vega" w:date="2016-10-03T17:33:00Z">
        <w:r w:rsidR="00B542EA">
          <w:rPr>
            <w:rFonts w:ascii="Century Schoolbook" w:hAnsi="Century Schoolbook"/>
            <w:sz w:val="24"/>
            <w:szCs w:val="24"/>
          </w:rPr>
          <w:t xml:space="preserve"> </w:t>
        </w:r>
      </w:ins>
      <w:ins w:id="379" w:author="Alejandro De La Vega" w:date="2016-10-03T17:34:00Z">
        <w:r w:rsidR="00B542EA">
          <w:rPr>
            <w:rFonts w:ascii="Century Schoolbook" w:hAnsi="Century Schoolbook"/>
            <w:sz w:val="24"/>
            <w:szCs w:val="24"/>
          </w:rPr>
          <w:t xml:space="preserve">recent alternative </w:t>
        </w:r>
      </w:ins>
      <w:ins w:id="380" w:author="Alejandro De La Vega" w:date="2016-10-03T17:33:00Z">
        <w:r w:rsidR="00B542EA">
          <w:rPr>
            <w:rFonts w:ascii="Century Schoolbook" w:hAnsi="Century Schoolbook"/>
            <w:sz w:val="24"/>
            <w:szCs w:val="24"/>
          </w:rPr>
          <w:t xml:space="preserve">view that working memory </w:t>
        </w:r>
      </w:ins>
      <w:ins w:id="381" w:author="Alejandro De La Vega" w:date="2016-10-03T17:35:00Z">
        <w:r w:rsidR="00B542EA">
          <w:rPr>
            <w:rFonts w:ascii="Century Schoolbook" w:hAnsi="Century Schoolbook"/>
            <w:sz w:val="24"/>
            <w:szCs w:val="24"/>
          </w:rPr>
          <w:t>is supported by the</w:t>
        </w:r>
      </w:ins>
      <w:ins w:id="382" w:author="Alejandro De La Vega" w:date="2016-10-03T17:37:00Z">
        <w:r w:rsidR="00B542EA">
          <w:rPr>
            <w:rFonts w:ascii="Century Schoolbook" w:hAnsi="Century Schoolbook"/>
            <w:sz w:val="24"/>
            <w:szCs w:val="24"/>
          </w:rPr>
          <w:t xml:space="preserve"> distributed</w:t>
        </w:r>
      </w:ins>
      <w:ins w:id="383" w:author="Alejandro De La Vega" w:date="2016-10-03T17:35:00Z">
        <w:r w:rsidR="00B542EA">
          <w:rPr>
            <w:rFonts w:ascii="Century Schoolbook" w:hAnsi="Century Schoolbook"/>
            <w:sz w:val="24"/>
            <w:szCs w:val="24"/>
          </w:rPr>
          <w:t xml:space="preserve"> </w:t>
        </w:r>
      </w:ins>
      <w:ins w:id="384" w:author="Alejandro De La Vega" w:date="2016-10-03T17:34:00Z">
        <w:r w:rsidR="00B542EA">
          <w:rPr>
            <w:rFonts w:ascii="Century Schoolbook" w:hAnsi="Century Schoolbook"/>
            <w:sz w:val="24"/>
            <w:szCs w:val="24"/>
          </w:rPr>
          <w:t>reactivation representations</w:t>
        </w:r>
      </w:ins>
      <w:ins w:id="385" w:author="Alejandro De La Vega" w:date="2016-10-03T17:37:00Z">
        <w:r w:rsidR="00B542EA">
          <w:rPr>
            <w:rFonts w:ascii="Century Schoolbook" w:hAnsi="Century Schoolbook"/>
            <w:sz w:val="24"/>
            <w:szCs w:val="24"/>
          </w:rPr>
          <w:t xml:space="preserve"> in parietal cortex</w:t>
        </w:r>
      </w:ins>
      <w:ins w:id="386" w:author="Alejandro De La Vega" w:date="2016-10-03T17:34:00Z">
        <w:r w:rsidR="00B542EA">
          <w:rPr>
            <w:rFonts w:ascii="Century Schoolbook" w:hAnsi="Century Schoolbook"/>
            <w:sz w:val="24"/>
            <w:szCs w:val="24"/>
          </w:rPr>
          <w:t xml:space="preserve">, rather than </w:t>
        </w:r>
      </w:ins>
      <w:ins w:id="387" w:author="Alejandro De La Vega" w:date="2016-10-03T17:36:00Z">
        <w:r w:rsidR="00B542EA">
          <w:rPr>
            <w:rFonts w:ascii="Century Schoolbook" w:hAnsi="Century Schoolbook"/>
            <w:sz w:val="24"/>
            <w:szCs w:val="24"/>
          </w:rPr>
          <w:t>isolated and modular maintenance in DLPFC (</w:t>
        </w:r>
        <w:proofErr w:type="spellStart"/>
        <w:r w:rsidR="00B542EA">
          <w:rPr>
            <w:rFonts w:ascii="Century Schoolbook" w:hAnsi="Century Schoolbook"/>
            <w:sz w:val="24"/>
            <w:szCs w:val="24"/>
          </w:rPr>
          <w:t>Postle</w:t>
        </w:r>
      </w:ins>
      <w:proofErr w:type="spellEnd"/>
      <w:ins w:id="388" w:author="Alejandro De La Vega" w:date="2016-10-03T17:39:00Z">
        <w:r w:rsidR="00B542EA">
          <w:rPr>
            <w:rFonts w:ascii="Century Schoolbook" w:hAnsi="Century Schoolbook"/>
            <w:sz w:val="24"/>
            <w:szCs w:val="24"/>
          </w:rPr>
          <w:t>)</w:t>
        </w:r>
      </w:ins>
      <w:ins w:id="389" w:author="Alejandro De La Vega" w:date="2016-10-03T17:36:00Z">
        <w:r w:rsidR="00B542EA">
          <w:rPr>
            <w:rFonts w:ascii="Century Schoolbook" w:hAnsi="Century Schoolbook"/>
            <w:sz w:val="24"/>
            <w:szCs w:val="24"/>
          </w:rPr>
          <w:t xml:space="preserve">. </w:t>
        </w:r>
      </w:ins>
    </w:p>
    <w:p w14:paraId="41C4A160" w14:textId="58D29432" w:rsidR="003A50F8" w:rsidRDefault="00B542EA" w:rsidP="007718A7">
      <w:pPr>
        <w:pStyle w:val="Normal1"/>
        <w:ind w:firstLine="720"/>
        <w:rPr>
          <w:ins w:id="390" w:author="Alejandro De La Vega" w:date="2016-10-03T17:47:00Z"/>
          <w:rFonts w:ascii="Century Schoolbook" w:hAnsi="Century Schoolbook"/>
          <w:sz w:val="24"/>
          <w:szCs w:val="24"/>
        </w:rPr>
        <w:pPrChange w:id="391" w:author="Alejandro De La Vega" w:date="2016-10-03T17:45:00Z">
          <w:pPr>
            <w:pStyle w:val="Normal1"/>
            <w:ind w:firstLine="720"/>
          </w:pPr>
        </w:pPrChange>
      </w:pPr>
      <w:ins w:id="392" w:author="Alejandro De La Vega" w:date="2016-10-03T17:37:00Z">
        <w:r>
          <w:rPr>
            <w:rFonts w:ascii="Century Schoolbook" w:hAnsi="Century Schoolbook"/>
            <w:sz w:val="24"/>
            <w:szCs w:val="24"/>
          </w:rPr>
          <w:t>In the same vein</w:t>
        </w:r>
      </w:ins>
      <w:ins w:id="393" w:author="Alejandro De La Vega" w:date="2016-10-03T16:08:00Z">
        <w:r w:rsidR="003A50F8" w:rsidRPr="00055A4D">
          <w:rPr>
            <w:rFonts w:ascii="Century Schoolbook" w:hAnsi="Century Schoolbook"/>
            <w:sz w:val="24"/>
            <w:szCs w:val="24"/>
          </w:rPr>
          <w:t xml:space="preserve">, </w:t>
        </w:r>
      </w:ins>
      <w:ins w:id="394" w:author="Alejandro De La Vega" w:date="2016-10-03T17:38:00Z">
        <w:r>
          <w:rPr>
            <w:rFonts w:ascii="Century Schoolbook" w:hAnsi="Century Schoolbook"/>
            <w:sz w:val="24"/>
            <w:szCs w:val="24"/>
          </w:rPr>
          <w:t xml:space="preserve">the process of </w:t>
        </w:r>
      </w:ins>
      <w:ins w:id="395" w:author="Alejandro De La Vega" w:date="2016-10-03T16:08:00Z">
        <w:r w:rsidR="003A50F8" w:rsidRPr="00055A4D">
          <w:rPr>
            <w:rFonts w:ascii="Century Schoolbook" w:hAnsi="Century Schoolbook"/>
            <w:sz w:val="24"/>
            <w:szCs w:val="24"/>
          </w:rPr>
          <w:t xml:space="preserve">updating task representations when switching task sets has been hypothesized the preferentially recruit specific LFC regions such as the inferior frontal junction </w:t>
        </w:r>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B7316CAC-BA26-4FA4-989F-231D78A2A5A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30,36,60,61</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‘switching’ </w:t>
        </w:r>
      </w:ins>
      <w:ins w:id="396" w:author="Alejandro De La Vega" w:date="2016-10-03T17:38:00Z">
        <w:r>
          <w:rPr>
            <w:rFonts w:ascii="Century Schoolbook" w:hAnsi="Century Schoolbook"/>
            <w:sz w:val="24"/>
            <w:szCs w:val="24"/>
          </w:rPr>
          <w:t>recruits activity across a wide variety of LFC sub-regions</w:t>
        </w:r>
      </w:ins>
      <w:ins w:id="397" w:author="Alejandro De La Vega" w:date="2016-10-03T17:39:00Z">
        <w:r>
          <w:rPr>
            <w:rFonts w:ascii="Century Schoolbook" w:hAnsi="Century Schoolbook"/>
            <w:sz w:val="24"/>
            <w:szCs w:val="24"/>
          </w:rPr>
          <w:t xml:space="preserve"> as far rostral as </w:t>
        </w:r>
      </w:ins>
      <w:ins w:id="398" w:author="Alejandro De La Vega" w:date="2016-10-03T17:40:00Z">
        <w:r>
          <w:rPr>
            <w:rFonts w:ascii="Century Schoolbook" w:hAnsi="Century Schoolbook"/>
            <w:sz w:val="24"/>
            <w:szCs w:val="24"/>
          </w:rPr>
          <w:t>the frontal pole.</w:t>
        </w:r>
      </w:ins>
      <w:ins w:id="399" w:author="Alejandro De La Vega" w:date="2016-10-03T16:08:00Z">
        <w:r>
          <w:rPr>
            <w:rFonts w:ascii="Century Schoolbook" w:hAnsi="Century Schoolbook"/>
            <w:sz w:val="24"/>
            <w:szCs w:val="24"/>
          </w:rPr>
          <w:t xml:space="preserve"> </w:t>
        </w:r>
      </w:ins>
      <w:ins w:id="400" w:author="Alejandro De La Vega" w:date="2016-10-03T17:40:00Z">
        <w:r>
          <w:rPr>
            <w:rFonts w:ascii="Century Schoolbook" w:hAnsi="Century Schoolbook"/>
            <w:sz w:val="24"/>
            <w:szCs w:val="24"/>
          </w:rPr>
          <w:t xml:space="preserve"> </w:t>
        </w:r>
      </w:ins>
      <w:ins w:id="401" w:author="Alejandro De La Vega" w:date="2016-10-03T17:42:00Z">
        <w:r w:rsidR="00813A49">
          <w:rPr>
            <w:rFonts w:ascii="Century Schoolbook" w:hAnsi="Century Schoolbook"/>
            <w:sz w:val="24"/>
            <w:szCs w:val="24"/>
          </w:rPr>
          <w:t xml:space="preserve">Although these findings do not negate </w:t>
        </w:r>
        <w:r w:rsidR="007718A7">
          <w:rPr>
            <w:rFonts w:ascii="Century Schoolbook" w:hAnsi="Century Schoolbook"/>
            <w:sz w:val="24"/>
            <w:szCs w:val="24"/>
          </w:rPr>
          <w:t xml:space="preserve">that </w:t>
        </w:r>
      </w:ins>
      <w:ins w:id="402" w:author="Alejandro De La Vega" w:date="2016-10-03T17:43:00Z">
        <w:r w:rsidR="007718A7">
          <w:rPr>
            <w:rFonts w:ascii="Century Schoolbook" w:hAnsi="Century Schoolbook"/>
            <w:sz w:val="24"/>
            <w:szCs w:val="24"/>
          </w:rPr>
          <w:t>individual</w:t>
        </w:r>
      </w:ins>
      <w:ins w:id="403" w:author="Alejandro De La Vega" w:date="2016-10-03T17:42:00Z">
        <w:r w:rsidR="007718A7">
          <w:rPr>
            <w:rFonts w:ascii="Century Schoolbook" w:hAnsi="Century Schoolbook"/>
            <w:sz w:val="24"/>
            <w:szCs w:val="24"/>
          </w:rPr>
          <w:t xml:space="preserve"> </w:t>
        </w:r>
      </w:ins>
      <w:ins w:id="404" w:author="Alejandro De La Vega" w:date="2016-10-03T17:43:00Z">
        <w:r w:rsidR="007718A7">
          <w:rPr>
            <w:rFonts w:ascii="Century Schoolbook" w:hAnsi="Century Schoolbook"/>
            <w:sz w:val="24"/>
            <w:szCs w:val="24"/>
          </w:rPr>
          <w:t xml:space="preserve">neurons may show functional, </w:t>
        </w:r>
      </w:ins>
      <w:ins w:id="405" w:author="Alejandro De La Vega" w:date="2016-10-03T17:40:00Z">
        <w:r>
          <w:rPr>
            <w:rFonts w:ascii="Century Schoolbook" w:hAnsi="Century Schoolbook"/>
            <w:sz w:val="24"/>
            <w:szCs w:val="24"/>
          </w:rPr>
          <w:t xml:space="preserve">the </w:t>
        </w:r>
      </w:ins>
      <w:ins w:id="406" w:author="Alejandro De La Vega" w:date="2016-10-03T17:45:00Z">
        <w:r w:rsidR="007718A7">
          <w:rPr>
            <w:rFonts w:ascii="Century Schoolbook" w:hAnsi="Century Schoolbook"/>
            <w:sz w:val="24"/>
            <w:szCs w:val="24"/>
          </w:rPr>
          <w:t xml:space="preserve">strong dissociation between spatially nearby regions in distinct networks suggest this </w:t>
        </w:r>
      </w:ins>
      <w:ins w:id="407" w:author="Alejandro De La Vega" w:date="2016-10-03T17:40:00Z">
        <w:r>
          <w:rPr>
            <w:rFonts w:ascii="Century Schoolbook" w:hAnsi="Century Schoolbook"/>
            <w:sz w:val="24"/>
            <w:szCs w:val="24"/>
          </w:rPr>
          <w:t xml:space="preserve">low functional-anatomical </w:t>
        </w:r>
      </w:ins>
      <w:ins w:id="408" w:author="Alejandro De La Vega" w:date="2016-10-03T17:41:00Z">
        <w:r w:rsidR="00813A49">
          <w:rPr>
            <w:rFonts w:ascii="Century Schoolbook" w:hAnsi="Century Schoolbook"/>
            <w:sz w:val="24"/>
            <w:szCs w:val="24"/>
          </w:rPr>
          <w:t xml:space="preserve">specificity cannot </w:t>
        </w:r>
      </w:ins>
      <w:ins w:id="409" w:author="Alejandro De La Vega" w:date="2016-10-03T17:44:00Z">
        <w:r w:rsidR="007718A7">
          <w:rPr>
            <w:rFonts w:ascii="Century Schoolbook" w:hAnsi="Century Schoolbook"/>
            <w:sz w:val="24"/>
            <w:szCs w:val="24"/>
          </w:rPr>
          <w:t>be merely due to</w:t>
        </w:r>
      </w:ins>
      <w:ins w:id="410" w:author="Alejandro De La Vega" w:date="2016-10-03T17:45:00Z">
        <w:r w:rsidR="007718A7">
          <w:rPr>
            <w:rFonts w:ascii="Century Schoolbook" w:hAnsi="Century Schoolbook"/>
            <w:sz w:val="24"/>
            <w:szCs w:val="24"/>
          </w:rPr>
          <w:t xml:space="preserve"> the</w:t>
        </w:r>
      </w:ins>
      <w:ins w:id="411" w:author="Alejandro De La Vega" w:date="2016-10-03T17:44:00Z">
        <w:r w:rsidR="007718A7">
          <w:rPr>
            <w:rFonts w:ascii="Century Schoolbook" w:hAnsi="Century Schoolbook"/>
            <w:sz w:val="24"/>
            <w:szCs w:val="24"/>
          </w:rPr>
          <w:t xml:space="preserve"> limited spatial fidelity. </w:t>
        </w:r>
      </w:ins>
      <w:ins w:id="412" w:author="Alejandro De La Vega" w:date="2016-10-03T17:45:00Z">
        <w:r w:rsidR="007718A7">
          <w:rPr>
            <w:rFonts w:ascii="Century Schoolbook" w:hAnsi="Century Schoolbook"/>
            <w:sz w:val="24"/>
            <w:szCs w:val="24"/>
          </w:rPr>
          <w:t xml:space="preserve">Instead, </w:t>
        </w:r>
      </w:ins>
      <w:ins w:id="413" w:author="Alejandro De La Vega" w:date="2016-10-03T16:08:00Z">
        <w:r w:rsidR="003A50F8" w:rsidRPr="00055A4D">
          <w:rPr>
            <w:rFonts w:ascii="Century Schoolbook" w:hAnsi="Century Schoolbook"/>
            <w:sz w:val="24"/>
            <w:szCs w:val="24"/>
          </w:rPr>
          <w:t xml:space="preserve">these findings are consistent with the view that goal-oriented cognition </w:t>
        </w:r>
      </w:ins>
      <w:ins w:id="414" w:author="Alejandro De La Vega" w:date="2016-10-03T17:48:00Z">
        <w:r w:rsidR="00E10B45">
          <w:rPr>
            <w:rFonts w:ascii="Century Schoolbook" w:hAnsi="Century Schoolbook"/>
            <w:sz w:val="24"/>
            <w:szCs w:val="24"/>
          </w:rPr>
          <w:t>is supported by</w:t>
        </w:r>
      </w:ins>
      <w:ins w:id="415" w:author="Alejandro De La Vega" w:date="2016-10-03T16:08:00Z">
        <w:r w:rsidR="003A50F8" w:rsidRPr="00055A4D">
          <w:rPr>
            <w:rFonts w:ascii="Century Schoolbook" w:hAnsi="Century Schoolbook"/>
            <w:sz w:val="24"/>
            <w:szCs w:val="24"/>
          </w:rPr>
          <w:t xml:space="preserve"> highly distributed</w:t>
        </w:r>
      </w:ins>
      <w:ins w:id="416" w:author="Alejandro De La Vega" w:date="2016-10-03T17:49:00Z">
        <w:r w:rsidR="00E10B45">
          <w:rPr>
            <w:rFonts w:ascii="Century Schoolbook" w:hAnsi="Century Schoolbook"/>
            <w:sz w:val="24"/>
            <w:szCs w:val="24"/>
          </w:rPr>
          <w:t xml:space="preserve"> ‘control</w:t>
        </w:r>
        <w:r w:rsidR="00E10B45" w:rsidRPr="00055A4D">
          <w:rPr>
            <w:rFonts w:ascii="Century Schoolbook" w:hAnsi="Century Schoolbook"/>
            <w:sz w:val="24"/>
            <w:szCs w:val="24"/>
          </w:rPr>
          <w:t>’</w:t>
        </w:r>
      </w:ins>
      <w:ins w:id="417" w:author="Alejandro De La Vega" w:date="2016-10-03T16:08:00Z">
        <w:r w:rsidR="003A50F8" w:rsidRPr="00055A4D">
          <w:rPr>
            <w:rFonts w:ascii="Century Schoolbook" w:hAnsi="Century Schoolbook"/>
            <w:sz w:val="24"/>
            <w:szCs w:val="24"/>
          </w:rPr>
          <w:t xml:space="preserve"> </w:t>
        </w:r>
      </w:ins>
      <w:ins w:id="418" w:author="Alejandro De La Vega" w:date="2016-10-03T17:50:00Z">
        <w:r w:rsidR="00E10B45">
          <w:rPr>
            <w:rFonts w:ascii="Century Schoolbook" w:hAnsi="Century Schoolbook"/>
            <w:sz w:val="24"/>
            <w:szCs w:val="24"/>
          </w:rPr>
          <w:t xml:space="preserve">networks that rely on synchronized whole-brain </w:t>
        </w:r>
      </w:ins>
      <w:ins w:id="419" w:author="Alejandro De La Vega" w:date="2016-10-03T17:59:00Z">
        <w:r w:rsidR="00116FBF">
          <w:rPr>
            <w:rFonts w:ascii="Century Schoolbook" w:hAnsi="Century Schoolbook"/>
            <w:sz w:val="24"/>
            <w:szCs w:val="24"/>
          </w:rPr>
          <w:t>activity</w:t>
        </w:r>
      </w:ins>
      <w:ins w:id="420" w:author="Alejandro De La Vega" w:date="2016-10-03T17:45:00Z">
        <w:r w:rsidR="007718A7">
          <w:rPr>
            <w:rFonts w:ascii="Century Schoolbook" w:hAnsi="Century Schoolbook"/>
            <w:sz w:val="24"/>
            <w:szCs w:val="24"/>
          </w:rPr>
          <w:t xml:space="preserve"> </w:t>
        </w:r>
      </w:ins>
      <w:ins w:id="421" w:author="Alejandro De La Vega" w:date="2016-10-03T17:21:00Z">
        <w:r w:rsidR="00E43AB8">
          <w:rPr>
            <w:rFonts w:ascii="Century Schoolbook" w:hAnsi="Century Schoolbook"/>
            <w:sz w:val="24"/>
            <w:szCs w:val="24"/>
          </w:rPr>
          <w:fldChar w:fldCharType="begin"/>
        </w:r>
        <w:r w:rsidR="00E43AB8">
          <w:rPr>
            <w:rFonts w:ascii="Century Schoolbook" w:hAnsi="Century Schoolbook"/>
            <w:sz w:val="24"/>
            <w:szCs w:val="24"/>
          </w:rPr>
          <w:instrText xml:space="preserve"> ADDIN PAPERS2_CITATIONS &lt;citation&gt;&lt;uuid&gt;4A3B7EBE-C9AB-4FBF-9792-82A7B11459CD&lt;/uuid&gt;&lt;priority&gt;0&lt;/priority&gt;&lt;publications&gt;&lt;publication&gt;&lt;publication_date&gt;99201609261200000000222000&lt;/publication_date&gt;&lt;startpage&gt;1&lt;/startpage&gt;&lt;doi&gt;10.1101/077685&lt;/doi&gt;&lt;title&gt;Control without controllers: Towards a distributed neuroscience of executive control&lt;/title&gt;&lt;uuid&gt;B1FA3C7C-EDBD-4462-92AA-C123E66D744C&lt;/uuid&gt;&lt;subtype&gt;700&lt;/subtype&gt;&lt;publisher&gt;Cold Spring Harbor Labs Journals&lt;/publisher&gt;&lt;type&gt;700&lt;/type&gt;&lt;endpage&gt;39&lt;/endpage&gt;&lt;url&gt;http://biorxiv.org/lookup/doi/10.1101/077685&lt;/url&gt;&lt;bundle&gt;&lt;publication&gt;&lt;publisher&gt;Cold Spring Harbor Labs Journals&lt;/publisher&gt;&lt;title&gt;bioRxiv&lt;/title&gt;&lt;type&gt;-100&lt;/type&gt;&lt;subtype&gt;-100&lt;/subtype&gt;&lt;uuid&gt;819BD95F-5314-4231-B167-430F711B5E55&lt;/uuid&gt;&lt;/publication&gt;&lt;/bundle&gt;&lt;authors&gt;&lt;author&gt;&lt;firstName&gt;Benjamin&lt;/firstName&gt;&lt;lastName&gt;Eisenreich&lt;/lastName&gt;&lt;/author&gt;&lt;author&gt;&lt;firstName&gt;Rei&lt;/firstName&gt;&lt;lastName&gt;Akaishi&lt;/lastName&gt;&lt;/author&gt;&lt;author&gt;&lt;firstName&gt;Benjamin&lt;/firstName&gt;&lt;lastName&gt;Hayden&lt;/lastName&gt;&lt;/author&gt;&lt;/authors&gt;&lt;/publication&gt;&lt;/publications&gt;&lt;cites&gt;&lt;/cites&gt;&lt;/citation&gt;</w:instrText>
        </w:r>
      </w:ins>
      <w:r w:rsidR="00E43AB8">
        <w:rPr>
          <w:rFonts w:ascii="Century Schoolbook" w:hAnsi="Century Schoolbook"/>
          <w:sz w:val="24"/>
          <w:szCs w:val="24"/>
        </w:rPr>
        <w:fldChar w:fldCharType="separate"/>
      </w:r>
      <w:ins w:id="422" w:author="Alejandro De La Vega" w:date="2016-10-03T17:21:00Z">
        <w:r w:rsidR="00E43AB8">
          <w:rPr>
            <w:rFonts w:eastAsiaTheme="minorEastAsia" w:cs="Century Schoolbook"/>
            <w:i/>
            <w:sz w:val="24"/>
          </w:rPr>
          <w:t>{Eisenreich:2016jl}</w:t>
        </w:r>
        <w:r w:rsidR="00E43AB8">
          <w:rPr>
            <w:rFonts w:ascii="Century Schoolbook" w:hAnsi="Century Schoolbook"/>
            <w:sz w:val="24"/>
            <w:szCs w:val="24"/>
          </w:rPr>
          <w:fldChar w:fldCharType="end"/>
        </w:r>
      </w:ins>
      <w:ins w:id="423" w:author="Alejandro De La Vega" w:date="2016-10-03T16:08:00Z">
        <w:r w:rsidR="003A50F8" w:rsidRPr="00055A4D">
          <w:rPr>
            <w:rFonts w:ascii="Century Schoolbook" w:hAnsi="Century Schoolbook"/>
            <w:sz w:val="24"/>
            <w:szCs w:val="24"/>
          </w:rPr>
          <w:fldChar w:fldCharType="begin"/>
        </w:r>
        <w:r w:rsidR="003A50F8" w:rsidRPr="00055A4D">
          <w:rPr>
            <w:rFonts w:ascii="Century Schoolbook" w:hAnsi="Century Schoolbook"/>
            <w:sz w:val="24"/>
            <w:szCs w:val="24"/>
          </w:rPr>
          <w:instrText xml:space="preserve"> ADDIN PAPERS2_CITATIONS &lt;citation&gt;&lt;uuid&gt;9DFA7DD7-297E-44B0-BFEA-60B3969D9E36&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instrText>
        </w:r>
        <w:r w:rsidR="003A50F8" w:rsidRPr="00055A4D">
          <w:rPr>
            <w:rFonts w:ascii="Century Schoolbook" w:hAnsi="Century Schoolbook"/>
            <w:sz w:val="24"/>
            <w:szCs w:val="24"/>
          </w:rPr>
          <w:fldChar w:fldCharType="separate"/>
        </w:r>
        <w:r w:rsidR="003A50F8" w:rsidRPr="00055A4D">
          <w:rPr>
            <w:rFonts w:ascii="Century Schoolbook" w:eastAsiaTheme="minorEastAsia" w:hAnsi="Century Schoolbook" w:cs="Cambria"/>
            <w:i/>
            <w:sz w:val="24"/>
            <w:vertAlign w:val="superscript"/>
          </w:rPr>
          <w:t>62</w:t>
        </w:r>
        <w:r w:rsidR="003A50F8" w:rsidRPr="00055A4D">
          <w:rPr>
            <w:rFonts w:ascii="Century Schoolbook" w:hAnsi="Century Schoolbook"/>
            <w:sz w:val="24"/>
            <w:szCs w:val="24"/>
          </w:rPr>
          <w:fldChar w:fldCharType="end"/>
        </w:r>
      </w:ins>
    </w:p>
    <w:p w14:paraId="733005FF" w14:textId="0450E3CA" w:rsidR="003A50F8" w:rsidRPr="001572D9" w:rsidDel="001572D9" w:rsidRDefault="003A50F8" w:rsidP="007E7322">
      <w:pPr>
        <w:pStyle w:val="Normal1"/>
        <w:ind w:firstLine="0"/>
        <w:rPr>
          <w:del w:id="424" w:author="Alejandro De La Vega" w:date="2016-10-03T18:10:00Z"/>
          <w:rFonts w:ascii="Century Schoolbook" w:eastAsia="Century Schoolbook" w:hAnsi="Century Schoolbook" w:cs="Century Schoolbook"/>
          <w:sz w:val="24"/>
          <w:szCs w:val="24"/>
          <w:rPrChange w:id="425" w:author="Alejandro De La Vega" w:date="2016-10-03T18:10:00Z">
            <w:rPr>
              <w:del w:id="426" w:author="Alejandro De La Vega" w:date="2016-10-03T18:10:00Z"/>
              <w:rFonts w:ascii="Century Schoolbook" w:hAnsi="Century Schoolbook"/>
              <w:sz w:val="24"/>
              <w:szCs w:val="24"/>
            </w:rPr>
          </w:rPrChange>
        </w:rPr>
        <w:pPrChange w:id="427" w:author="Alejandro De La Vega" w:date="2016-10-03T18:17:00Z">
          <w:pPr>
            <w:pStyle w:val="Normal1"/>
            <w:ind w:firstLine="720"/>
          </w:pPr>
        </w:pPrChange>
      </w:pPr>
      <w:ins w:id="428" w:author="Alejandro De La Vega" w:date="2016-10-03T16:08:00Z">
        <w:r w:rsidRPr="00055A4D">
          <w:rPr>
            <w:rFonts w:ascii="Century Schoolbook" w:hAnsi="Century Schoolbook"/>
            <w:sz w:val="24"/>
            <w:szCs w:val="24"/>
          </w:rPr>
          <w:tab/>
        </w:r>
        <w:r w:rsidRPr="2CB9C50C">
          <w:rPr>
            <w:rFonts w:ascii="Century Schoolbook" w:eastAsia="Century Schoolbook" w:hAnsi="Century Schoolbook" w:cs="Century Schoolbook"/>
            <w:sz w:val="24"/>
            <w:szCs w:val="24"/>
          </w:rPr>
          <w:t xml:space="preserve">Although our results </w:t>
        </w:r>
      </w:ins>
      <w:ins w:id="429" w:author="Alejandro De La Vega" w:date="2016-10-03T18:02:00Z">
        <w:r w:rsidR="000C2B21">
          <w:rPr>
            <w:rFonts w:ascii="Century Schoolbook" w:eastAsia="Century Schoolbook" w:hAnsi="Century Schoolbook" w:cs="Century Schoolbook"/>
            <w:sz w:val="24"/>
            <w:szCs w:val="24"/>
          </w:rPr>
          <w:t>suggest that</w:t>
        </w:r>
      </w:ins>
      <w:ins w:id="430" w:author="Alejandro De La Vega" w:date="2016-10-03T16:08:00Z">
        <w:r w:rsidRPr="2CB9C50C">
          <w:rPr>
            <w:rFonts w:ascii="Century Schoolbook" w:eastAsia="Century Schoolbook" w:hAnsi="Century Schoolbook" w:cs="Century Schoolbook"/>
            <w:sz w:val="24"/>
            <w:szCs w:val="24"/>
          </w:rPr>
          <w:t xml:space="preserve"> </w:t>
        </w:r>
      </w:ins>
      <w:proofErr w:type="gramStart"/>
      <w:ins w:id="431" w:author="Alejandro De La Vega" w:date="2016-10-03T18:02:00Z">
        <w:r w:rsidR="000C2B21">
          <w:rPr>
            <w:rFonts w:ascii="Century Schoolbook" w:eastAsia="Century Schoolbook" w:hAnsi="Century Schoolbook" w:cs="Century Schoolbook"/>
            <w:sz w:val="24"/>
            <w:szCs w:val="24"/>
          </w:rPr>
          <w:t>psychological states</w:t>
        </w:r>
      </w:ins>
      <w:ins w:id="432" w:author="Alejandro De La Vega" w:date="2016-10-03T18:05:00Z">
        <w:r w:rsidR="001572D9">
          <w:rPr>
            <w:rFonts w:ascii="Century Schoolbook" w:eastAsia="Century Schoolbook" w:hAnsi="Century Schoolbook" w:cs="Century Schoolbook"/>
            <w:sz w:val="24"/>
            <w:szCs w:val="24"/>
          </w:rPr>
          <w:t xml:space="preserve"> are supported by distributed networks</w:t>
        </w:r>
      </w:ins>
      <w:proofErr w:type="gramEnd"/>
      <w:ins w:id="433" w:author="Alejandro De La Vega" w:date="2016-10-03T18:00:00Z">
        <w:r w:rsidR="00116FBF">
          <w:rPr>
            <w:rFonts w:ascii="Century Schoolbook" w:eastAsia="Century Schoolbook" w:hAnsi="Century Schoolbook" w:cs="Century Schoolbook"/>
            <w:sz w:val="24"/>
            <w:szCs w:val="24"/>
          </w:rPr>
          <w:t xml:space="preserve">, </w:t>
        </w:r>
      </w:ins>
      <w:ins w:id="434" w:author="Alejandro De La Vega" w:date="2016-10-03T18:01:00Z">
        <w:r w:rsidR="00116FBF">
          <w:rPr>
            <w:rFonts w:ascii="Century Schoolbook" w:eastAsia="Century Schoolbook" w:hAnsi="Century Schoolbook" w:cs="Century Schoolbook"/>
            <w:sz w:val="24"/>
            <w:szCs w:val="24"/>
          </w:rPr>
          <w:t xml:space="preserve">substantial functional heterogeneity within each </w:t>
        </w:r>
        <w:r w:rsidR="000C2B21">
          <w:rPr>
            <w:rFonts w:ascii="Century Schoolbook" w:eastAsia="Century Schoolbook" w:hAnsi="Century Schoolbook" w:cs="Century Schoolbook"/>
            <w:sz w:val="24"/>
            <w:szCs w:val="24"/>
          </w:rPr>
          <w:t>network</w:t>
        </w:r>
      </w:ins>
      <w:ins w:id="435" w:author="Alejandro De La Vega" w:date="2016-10-03T16:08:00Z">
        <w:r w:rsidRPr="2CB9C50C">
          <w:rPr>
            <w:rFonts w:ascii="Century Schoolbook" w:eastAsia="Century Schoolbook" w:hAnsi="Century Schoolbook" w:cs="Century Schoolbook"/>
            <w:sz w:val="24"/>
            <w:szCs w:val="24"/>
          </w:rPr>
          <w:t xml:space="preserve"> suggest</w:t>
        </w:r>
      </w:ins>
      <w:ins w:id="436" w:author="Alejandro De La Vega" w:date="2016-10-03T18:02:00Z">
        <w:r w:rsidR="000C2B21">
          <w:rPr>
            <w:rFonts w:ascii="Century Schoolbook" w:eastAsia="Century Schoolbook" w:hAnsi="Century Schoolbook" w:cs="Century Schoolbook"/>
            <w:sz w:val="24"/>
            <w:szCs w:val="24"/>
          </w:rPr>
          <w:t>s</w:t>
        </w:r>
      </w:ins>
      <w:ins w:id="437" w:author="Alejandro De La Vega" w:date="2016-10-03T16:08:00Z">
        <w:r w:rsidRPr="2CB9C50C">
          <w:rPr>
            <w:rFonts w:ascii="Century Schoolbook" w:eastAsia="Century Schoolbook" w:hAnsi="Century Schoolbook" w:cs="Century Schoolbook"/>
            <w:sz w:val="24"/>
            <w:szCs w:val="24"/>
          </w:rPr>
          <w:t xml:space="preserve"> </w:t>
        </w:r>
      </w:ins>
      <w:ins w:id="438" w:author="Alejandro De La Vega" w:date="2016-10-03T18:01:00Z">
        <w:r w:rsidR="00116FBF">
          <w:rPr>
            <w:rFonts w:ascii="Century Schoolbook" w:eastAsia="Century Schoolbook" w:hAnsi="Century Schoolbook" w:cs="Century Schoolbook"/>
            <w:sz w:val="24"/>
            <w:szCs w:val="24"/>
          </w:rPr>
          <w:t xml:space="preserve">individual sub-regions may play </w:t>
        </w:r>
      </w:ins>
      <w:ins w:id="439" w:author="Alejandro De La Vega" w:date="2016-10-03T16:08:00Z">
        <w:r w:rsidRPr="2CB9C50C">
          <w:rPr>
            <w:rFonts w:ascii="Century Schoolbook" w:eastAsia="Century Schoolbook" w:hAnsi="Century Schoolbook" w:cs="Century Schoolbook"/>
            <w:sz w:val="24"/>
            <w:szCs w:val="24"/>
          </w:rPr>
          <w:t xml:space="preserve">dissociable roles. </w:t>
        </w:r>
      </w:ins>
      <w:ins w:id="440" w:author="Alejandro De La Vega" w:date="2016-10-03T18:05:00Z">
        <w:r w:rsidR="007E7322">
          <w:rPr>
            <w:rFonts w:ascii="Century Schoolbook" w:eastAsia="Century Schoolbook" w:hAnsi="Century Schoolbook" w:cs="Century Schoolbook"/>
            <w:sz w:val="24"/>
            <w:szCs w:val="24"/>
          </w:rPr>
          <w:t>That is</w:t>
        </w:r>
        <w:r w:rsidR="001572D9">
          <w:rPr>
            <w:rFonts w:ascii="Century Schoolbook" w:eastAsia="Century Schoolbook" w:hAnsi="Century Schoolbook" w:cs="Century Schoolbook"/>
            <w:sz w:val="24"/>
            <w:szCs w:val="24"/>
          </w:rPr>
          <w:t xml:space="preserve">, although </w:t>
        </w:r>
      </w:ins>
      <w:ins w:id="441" w:author="Alejandro De La Vega" w:date="2016-10-03T18:04:00Z">
        <w:r w:rsidR="001572D9">
          <w:rPr>
            <w:rFonts w:ascii="Century Schoolbook" w:eastAsia="Century Schoolbook" w:hAnsi="Century Schoolbook" w:cs="Century Schoolbook"/>
            <w:sz w:val="24"/>
            <w:szCs w:val="24"/>
          </w:rPr>
          <w:t xml:space="preserve">psychological states </w:t>
        </w:r>
      </w:ins>
      <w:ins w:id="442" w:author="Alejandro De La Vega" w:date="2016-10-03T18:05:00Z">
        <w:r w:rsidR="001572D9">
          <w:rPr>
            <w:rFonts w:ascii="Century Schoolbook" w:eastAsia="Century Schoolbook" w:hAnsi="Century Schoolbook" w:cs="Century Schoolbook"/>
            <w:sz w:val="24"/>
            <w:szCs w:val="24"/>
          </w:rPr>
          <w:t>are</w:t>
        </w:r>
      </w:ins>
      <w:ins w:id="443" w:author="Alejandro De La Vega" w:date="2016-10-03T18:04:00Z">
        <w:r w:rsidR="001572D9">
          <w:rPr>
            <w:rFonts w:ascii="Century Schoolbook" w:eastAsia="Century Schoolbook" w:hAnsi="Century Schoolbook" w:cs="Century Schoolbook"/>
            <w:sz w:val="24"/>
            <w:szCs w:val="24"/>
          </w:rPr>
          <w:t xml:space="preserve"> </w:t>
        </w:r>
      </w:ins>
      <w:ins w:id="444" w:author="Alejandro De La Vega" w:date="2016-10-03T18:05:00Z">
        <w:r w:rsidR="001572D9">
          <w:rPr>
            <w:rFonts w:ascii="Century Schoolbook" w:eastAsia="Century Schoolbook" w:hAnsi="Century Schoolbook" w:cs="Century Schoolbook"/>
            <w:sz w:val="24"/>
            <w:szCs w:val="24"/>
          </w:rPr>
          <w:t xml:space="preserve">not modularized into individual regions, the </w:t>
        </w:r>
      </w:ins>
      <w:ins w:id="445" w:author="Alejandro De La Vega" w:date="2016-10-03T18:03:00Z">
        <w:r w:rsidR="001572D9">
          <w:rPr>
            <w:rFonts w:ascii="Century Schoolbook" w:eastAsia="Century Schoolbook" w:hAnsi="Century Schoolbook" w:cs="Century Schoolbook"/>
            <w:sz w:val="24"/>
            <w:szCs w:val="24"/>
          </w:rPr>
          <w:t xml:space="preserve">multivariate psychological profiles we observed for </w:t>
        </w:r>
      </w:ins>
      <w:ins w:id="446" w:author="Alejandro De La Vega" w:date="2016-10-03T18:04:00Z">
        <w:r w:rsidR="001572D9">
          <w:rPr>
            <w:rFonts w:ascii="Century Schoolbook" w:eastAsia="Century Schoolbook" w:hAnsi="Century Schoolbook" w:cs="Century Schoolbook"/>
            <w:sz w:val="24"/>
            <w:szCs w:val="24"/>
          </w:rPr>
          <w:t xml:space="preserve">each region may help formulate </w:t>
        </w:r>
      </w:ins>
      <w:ins w:id="447" w:author="Alejandro De La Vega" w:date="2016-10-03T18:06:00Z">
        <w:r w:rsidR="001572D9">
          <w:rPr>
            <w:rFonts w:ascii="Century Schoolbook" w:eastAsia="Century Schoolbook" w:hAnsi="Century Schoolbook" w:cs="Century Schoolbook"/>
            <w:sz w:val="24"/>
            <w:szCs w:val="24"/>
          </w:rPr>
          <w:t>dissociable roles for each region within the broader network.</w:t>
        </w:r>
        <w:r w:rsidR="007E7322">
          <w:rPr>
            <w:rFonts w:ascii="Century Schoolbook" w:eastAsia="Century Schoolbook" w:hAnsi="Century Schoolbook" w:cs="Century Schoolbook"/>
            <w:sz w:val="24"/>
            <w:szCs w:val="24"/>
          </w:rPr>
          <w:t xml:space="preserve"> </w:t>
        </w:r>
      </w:ins>
      <w:ins w:id="448" w:author="Alejandro De La Vega" w:date="2016-10-03T16:08:00Z">
        <w:r w:rsidRPr="2CB9C50C">
          <w:rPr>
            <w:rFonts w:ascii="Century Schoolbook" w:eastAsia="Century Schoolbook" w:hAnsi="Century Schoolbook" w:cs="Century Schoolbook"/>
            <w:sz w:val="24"/>
            <w:szCs w:val="24"/>
          </w:rPr>
          <w:t xml:space="preserve">For instance, although </w:t>
        </w:r>
      </w:ins>
      <w:ins w:id="449" w:author="Alejandro De La Vega" w:date="2016-10-03T18:06:00Z">
        <w:r w:rsidR="001572D9">
          <w:rPr>
            <w:rFonts w:ascii="Century Schoolbook" w:eastAsia="Century Schoolbook" w:hAnsi="Century Schoolbook" w:cs="Century Schoolbook"/>
            <w:sz w:val="24"/>
            <w:szCs w:val="24"/>
          </w:rPr>
          <w:t>all</w:t>
        </w:r>
      </w:ins>
      <w:ins w:id="450" w:author="Alejandro De La Vega" w:date="2016-10-03T16:08:00Z">
        <w:r w:rsidRPr="2CB9C50C">
          <w:rPr>
            <w:rFonts w:ascii="Century Schoolbook" w:eastAsia="Century Schoolbook" w:hAnsi="Century Schoolbook" w:cs="Century Schoolbook"/>
            <w:sz w:val="24"/>
            <w:szCs w:val="24"/>
          </w:rPr>
          <w:t xml:space="preserve"> </w:t>
        </w:r>
      </w:ins>
      <w:proofErr w:type="spellStart"/>
      <w:ins w:id="451" w:author="Alejandro De La Vega" w:date="2016-10-03T18:06:00Z">
        <w:r w:rsidR="001572D9">
          <w:rPr>
            <w:rFonts w:ascii="Century Schoolbook" w:eastAsia="Century Schoolbook" w:hAnsi="Century Schoolbook" w:cs="Century Schoolbook"/>
            <w:sz w:val="24"/>
            <w:szCs w:val="24"/>
          </w:rPr>
          <w:t>fronto</w:t>
        </w:r>
        <w:proofErr w:type="spellEnd"/>
        <w:r w:rsidR="001572D9">
          <w:rPr>
            <w:rFonts w:ascii="Century Schoolbook" w:eastAsia="Century Schoolbook" w:hAnsi="Century Schoolbook" w:cs="Century Schoolbook"/>
            <w:sz w:val="24"/>
            <w:szCs w:val="24"/>
          </w:rPr>
          <w:t>-parietal</w:t>
        </w:r>
      </w:ins>
      <w:ins w:id="452" w:author="Alejandro De La Vega" w:date="2016-10-03T16:08:00Z">
        <w:r w:rsidRPr="2CB9C50C">
          <w:rPr>
            <w:rFonts w:ascii="Century Schoolbook" w:eastAsia="Century Schoolbook" w:hAnsi="Century Schoolbook" w:cs="Century Schoolbook"/>
            <w:sz w:val="24"/>
            <w:szCs w:val="24"/>
          </w:rPr>
          <w:t xml:space="preserve"> regions were associated with </w:t>
        </w:r>
      </w:ins>
      <w:ins w:id="453" w:author="Alejandro De La Vega" w:date="2016-10-03T18:06:00Z">
        <w:r w:rsidR="001572D9">
          <w:rPr>
            <w:rFonts w:ascii="Century Schoolbook" w:eastAsia="Century Schoolbook" w:hAnsi="Century Schoolbook" w:cs="Century Schoolbook"/>
            <w:sz w:val="24"/>
            <w:szCs w:val="24"/>
          </w:rPr>
          <w:t xml:space="preserve">various </w:t>
        </w:r>
      </w:ins>
      <w:ins w:id="454" w:author="Alejandro De La Vega" w:date="2016-10-03T16:08:00Z">
        <w:r w:rsidRPr="2CB9C50C">
          <w:rPr>
            <w:rFonts w:ascii="Century Schoolbook" w:eastAsia="Century Schoolbook" w:hAnsi="Century Schoolbook" w:cs="Century Schoolbook"/>
            <w:sz w:val="24"/>
            <w:szCs w:val="24"/>
          </w:rPr>
          <w:t xml:space="preserve">core executive functions, only IFJ showed additionally robust associations with high and low level motor function. </w:t>
        </w:r>
      </w:ins>
      <w:ins w:id="455" w:author="Alejandro De La Vega" w:date="2016-10-03T18:07:00Z">
        <w:r w:rsidR="001572D9">
          <w:rPr>
            <w:rFonts w:ascii="Century Schoolbook" w:eastAsia="Century Schoolbook" w:hAnsi="Century Schoolbook" w:cs="Century Schoolbook"/>
            <w:sz w:val="24"/>
            <w:szCs w:val="24"/>
          </w:rPr>
          <w:t xml:space="preserve">Thus, it is plausible that IFJ </w:t>
        </w:r>
      </w:ins>
      <w:ins w:id="456" w:author="Alejandro De La Vega" w:date="2016-10-03T18:09:00Z">
        <w:r w:rsidR="001572D9">
          <w:rPr>
            <w:rFonts w:ascii="Century Schoolbook" w:eastAsia="Century Schoolbook" w:hAnsi="Century Schoolbook" w:cs="Century Schoolbook"/>
            <w:sz w:val="24"/>
            <w:szCs w:val="24"/>
          </w:rPr>
          <w:t xml:space="preserve">may play an important role in </w:t>
        </w:r>
      </w:ins>
      <w:ins w:id="457" w:author="Alejandro De La Vega" w:date="2016-10-03T16:08:00Z">
        <w:r w:rsidRPr="2CB9C50C">
          <w:rPr>
            <w:rFonts w:ascii="Century Schoolbook" w:eastAsia="Century Schoolbook" w:hAnsi="Century Schoolbook" w:cs="Century Schoolbook"/>
            <w:sz w:val="24"/>
            <w:szCs w:val="24"/>
          </w:rPr>
          <w:t xml:space="preserve">biasing motoric representations in support of </w:t>
        </w:r>
      </w:ins>
      <w:ins w:id="458" w:author="Alejandro De La Vega" w:date="2016-10-03T18:10:00Z">
        <w:r w:rsidR="001572D9" w:rsidRPr="2CB9C50C">
          <w:rPr>
            <w:rFonts w:ascii="Century Schoolbook" w:eastAsia="Century Schoolbook" w:hAnsi="Century Schoolbook" w:cs="Century Schoolbook"/>
            <w:sz w:val="24"/>
            <w:szCs w:val="24"/>
          </w:rPr>
          <w:t>high-level</w:t>
        </w:r>
      </w:ins>
      <w:ins w:id="459" w:author="Alejandro De La Vega" w:date="2016-10-03T16:08:00Z">
        <w:r w:rsidRPr="2CB9C50C">
          <w:rPr>
            <w:rFonts w:ascii="Century Schoolbook" w:eastAsia="Century Schoolbook" w:hAnsi="Century Schoolbook" w:cs="Century Schoolbook"/>
            <w:sz w:val="24"/>
            <w:szCs w:val="24"/>
          </w:rPr>
          <w:t xml:space="preserve"> goals</w:t>
        </w:r>
      </w:ins>
      <w:ins w:id="460" w:author="Alejandro De La Vega" w:date="2016-10-03T18:09:00Z">
        <w:r w:rsidR="001572D9">
          <w:rPr>
            <w:rFonts w:ascii="Century Schoolbook" w:eastAsia="Century Schoolbook" w:hAnsi="Century Schoolbook" w:cs="Century Schoolbook"/>
            <w:sz w:val="24"/>
            <w:szCs w:val="24"/>
          </w:rPr>
          <w:t xml:space="preserve"> represented in a distributed fashion throughout the network</w:t>
        </w:r>
      </w:ins>
      <w:ins w:id="461" w:author="Alejandro De La Vega" w:date="2016-10-03T16:08:00Z">
        <w:r w:rsidRPr="2CB9C50C">
          <w:rPr>
            <w:rFonts w:ascii="Century Schoolbook" w:eastAsia="Century Schoolbook" w:hAnsi="Century Schoolbook" w:cs="Century Schoolbook"/>
            <w:sz w:val="24"/>
            <w:szCs w:val="24"/>
          </w:rPr>
          <w:t xml:space="preserve">. </w:t>
        </w:r>
        <w:commentRangeStart w:id="462"/>
        <w:commentRangeEnd w:id="462"/>
        <w:r w:rsidRPr="2CB9C50C">
          <w:rPr>
            <w:rFonts w:ascii="Century Schoolbook" w:eastAsia="Century Schoolbook" w:hAnsi="Century Schoolbook" w:cs="Century Schoolbook"/>
            <w:sz w:val="24"/>
            <w:szCs w:val="24"/>
          </w:rPr>
          <w:t xml:space="preserve">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domain-specific regions of posterior cortex </w:t>
        </w:r>
        <w:r w:rsidRPr="2CB9C50C">
          <w:fldChar w:fldCharType="begin"/>
        </w:r>
        <w:r w:rsidRPr="00055A4D">
          <w:rPr>
            <w:rFonts w:ascii="Century Schoolbook" w:hAnsi="Century Schoolbook"/>
            <w:sz w:val="24"/>
            <w:szCs w:val="24"/>
          </w:rPr>
          <w:instrText xml:space="preserve"> ADDIN PAPERS2_CITATIONS &lt;citation&gt;&lt;uuid&gt;E70FF959-AE4B-4925-9910-4BC93CC71C21&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instrText>
        </w:r>
        <w:r w:rsidRPr="2CB9C50C">
          <w:rPr>
            <w:rFonts w:ascii="Century Schoolbook" w:hAnsi="Century Schoolbook"/>
            <w:sz w:val="24"/>
            <w:szCs w:val="24"/>
          </w:rPr>
          <w:fldChar w:fldCharType="separate"/>
        </w:r>
        <w:r w:rsidRPr="2CB9C50C">
          <w:rPr>
            <w:rFonts w:ascii="Century Schoolbook,Cambria,ＭＳ 明" w:eastAsia="Century Schoolbook,Cambria,ＭＳ 明" w:hAnsi="Century Schoolbook,Cambria,ＭＳ 明" w:cs="Century Schoolbook,Cambria,ＭＳ 明"/>
            <w:i/>
            <w:iCs/>
            <w:sz w:val="24"/>
            <w:szCs w:val="24"/>
            <w:vertAlign w:val="superscript"/>
          </w:rPr>
          <w:t>65,66</w:t>
        </w:r>
        <w:r w:rsidRPr="2CB9C50C">
          <w:fldChar w:fldCharType="end"/>
        </w:r>
        <w:r w:rsidRPr="2CB9C50C">
          <w:rPr>
            <w:rFonts w:ascii="Century Schoolbook" w:eastAsia="Century Schoolbook" w:hAnsi="Century Schoolbook" w:cs="Century Schoolbook"/>
            <w:sz w:val="24"/>
            <w:szCs w:val="24"/>
          </w:rPr>
          <w:t>.</w:t>
        </w:r>
      </w:ins>
      <w:ins w:id="463" w:author="Alejandro De La Vega" w:date="2016-10-03T18:11:00Z">
        <w:r w:rsidR="001572D9">
          <w:rPr>
            <w:rFonts w:ascii="Century Schoolbook" w:eastAsia="Century Schoolbook" w:hAnsi="Century Schoolbook" w:cs="Century Schoolbook"/>
            <w:sz w:val="24"/>
            <w:szCs w:val="24"/>
          </w:rPr>
          <w:t xml:space="preserve"> </w:t>
        </w:r>
      </w:ins>
      <w:ins w:id="464" w:author="Alejandro De La Vega" w:date="2016-10-03T18:19:00Z">
        <w:r w:rsidR="00CB4AB6">
          <w:rPr>
            <w:rFonts w:ascii="Century Schoolbook" w:eastAsia="Century Schoolbook" w:hAnsi="Century Schoolbook" w:cs="Century Schoolbook"/>
            <w:sz w:val="24"/>
            <w:szCs w:val="24"/>
          </w:rPr>
          <w:t>Thus</w:t>
        </w:r>
      </w:ins>
      <w:ins w:id="465" w:author="Alejandro De La Vega" w:date="2016-10-03T18:17:00Z">
        <w:r w:rsidR="007E7322">
          <w:rPr>
            <w:rFonts w:ascii="Century Schoolbook" w:eastAsia="Century Schoolbook" w:hAnsi="Century Schoolbook" w:cs="Century Schoolbook"/>
            <w:sz w:val="24"/>
            <w:szCs w:val="24"/>
          </w:rPr>
          <w:t xml:space="preserve">, although LFC exhibits relatively low functional modularity, the </w:t>
        </w:r>
      </w:ins>
      <w:ins w:id="466" w:author="Alejandro De La Vega" w:date="2016-10-03T18:18:00Z">
        <w:r w:rsidR="007E7322">
          <w:rPr>
            <w:rFonts w:ascii="Century Schoolbook" w:eastAsia="Century Schoolbook" w:hAnsi="Century Schoolbook" w:cs="Century Schoolbook"/>
            <w:sz w:val="24"/>
            <w:szCs w:val="24"/>
          </w:rPr>
          <w:t xml:space="preserve">multivariate psychological profiles in the present study suggest regions differ in nuanced ways to play distinct roles </w:t>
        </w:r>
      </w:ins>
      <w:ins w:id="467" w:author="Alejandro De La Vega" w:date="2016-10-03T18:20:00Z">
        <w:r w:rsidR="00CB4AB6">
          <w:rPr>
            <w:rFonts w:ascii="Century Schoolbook" w:eastAsia="Century Schoolbook" w:hAnsi="Century Schoolbook" w:cs="Century Schoolbook"/>
            <w:sz w:val="24"/>
            <w:szCs w:val="24"/>
          </w:rPr>
          <w:t>within</w:t>
        </w:r>
      </w:ins>
      <w:ins w:id="468" w:author="Alejandro De La Vega" w:date="2016-10-03T18:19:00Z">
        <w:r w:rsidR="007E7322">
          <w:rPr>
            <w:rFonts w:ascii="Century Schoolbook" w:eastAsia="Century Schoolbook" w:hAnsi="Century Schoolbook" w:cs="Century Schoolbook"/>
            <w:sz w:val="24"/>
            <w:szCs w:val="24"/>
          </w:rPr>
          <w:t xml:space="preserve"> distributed network</w:t>
        </w:r>
        <w:r w:rsidR="00CB4AB6">
          <w:rPr>
            <w:rFonts w:ascii="Century Schoolbook" w:eastAsia="Century Schoolbook" w:hAnsi="Century Schoolbook" w:cs="Century Schoolbook"/>
            <w:sz w:val="24"/>
            <w:szCs w:val="24"/>
          </w:rPr>
          <w:t xml:space="preserve"> to </w:t>
        </w:r>
      </w:ins>
      <w:ins w:id="469" w:author="Alejandro De La Vega" w:date="2016-10-03T18:20:00Z">
        <w:r w:rsidR="00CB4AB6">
          <w:rPr>
            <w:rFonts w:ascii="Century Schoolbook" w:eastAsia="Century Schoolbook" w:hAnsi="Century Schoolbook" w:cs="Century Schoolbook"/>
            <w:sz w:val="24"/>
            <w:szCs w:val="24"/>
          </w:rPr>
          <w:t>support</w:t>
        </w:r>
      </w:ins>
      <w:ins w:id="470" w:author="Alejandro De La Vega" w:date="2016-10-03T18:19:00Z">
        <w:r w:rsidR="00CB4AB6">
          <w:rPr>
            <w:rFonts w:ascii="Century Schoolbook" w:eastAsia="Century Schoolbook" w:hAnsi="Century Schoolbook" w:cs="Century Schoolbook"/>
            <w:sz w:val="24"/>
            <w:szCs w:val="24"/>
          </w:rPr>
          <w:t xml:space="preserve"> </w:t>
        </w:r>
      </w:ins>
      <w:ins w:id="471" w:author="Alejandro De La Vega" w:date="2016-10-03T18:20:00Z">
        <w:r w:rsidR="00CB4AB6">
          <w:rPr>
            <w:rFonts w:ascii="Century Schoolbook" w:eastAsia="Century Schoolbook" w:hAnsi="Century Schoolbook" w:cs="Century Schoolbook"/>
            <w:sz w:val="24"/>
            <w:szCs w:val="24"/>
          </w:rPr>
          <w:t>complex behavior.</w:t>
        </w:r>
      </w:ins>
    </w:p>
    <w:moveToRangeEnd w:id="321"/>
    <w:p w14:paraId="061BCCAE" w14:textId="77777777" w:rsidR="001F0EC2" w:rsidRDefault="001F0EC2" w:rsidP="007E7322">
      <w:pPr>
        <w:pStyle w:val="Normal1"/>
        <w:ind w:firstLine="0"/>
        <w:rPr>
          <w:ins w:id="472" w:author="Alejandro De La Vega" w:date="2016-10-03T15:09:00Z"/>
          <w:rFonts w:ascii="Century Schoolbook" w:eastAsia="Century Schoolbook" w:hAnsi="Century Schoolbook" w:cs="Century Schoolbook"/>
          <w:sz w:val="24"/>
          <w:szCs w:val="24"/>
        </w:rPr>
        <w:pPrChange w:id="473" w:author="Alejandro De La Vega" w:date="2016-10-03T18:17:00Z">
          <w:pPr>
            <w:pStyle w:val="Normal1"/>
            <w:ind w:firstLine="0"/>
          </w:pPr>
        </w:pPrChange>
      </w:pPr>
    </w:p>
    <w:p w14:paraId="753C8470" w14:textId="4E3EAAE4" w:rsidR="0054511B" w:rsidRPr="0054511B" w:rsidDel="00E10B45" w:rsidRDefault="0030117B" w:rsidP="0054511B">
      <w:pPr>
        <w:pStyle w:val="Normal1"/>
        <w:ind w:firstLine="0"/>
        <w:rPr>
          <w:del w:id="474" w:author="Alejandro De La Vega" w:date="2016-10-03T17:46:00Z"/>
          <w:rFonts w:ascii="Century Schoolbook" w:eastAsia="Century Schoolbook" w:hAnsi="Century Schoolbook" w:cs="Century Schoolbook"/>
          <w:sz w:val="24"/>
          <w:szCs w:val="24"/>
        </w:rPr>
      </w:pPr>
      <w:del w:id="475" w:author="Alejandro De La Vega" w:date="2016-09-30T18:45:00Z">
        <w:r w:rsidRPr="2CB9C50C" w:rsidDel="0054511B">
          <w:rPr>
            <w:rFonts w:ascii="Century Schoolbook" w:eastAsia="Century Schoolbook" w:hAnsi="Century Schoolbook" w:cs="Century Schoolbook"/>
            <w:sz w:val="24"/>
            <w:szCs w:val="24"/>
          </w:rPr>
          <w:delText xml:space="preserve">distinct  </w:delText>
        </w:r>
        <w:r w:rsidR="005F3DB1" w:rsidRPr="2CB9C50C" w:rsidDel="0054511B">
          <w:rPr>
            <w:rFonts w:ascii="Century Schoolbook" w:eastAsia="Century Schoolbook" w:hAnsi="Century Schoolbook" w:cs="Century Schoolbook"/>
            <w:sz w:val="24"/>
            <w:szCs w:val="24"/>
          </w:rPr>
          <w:delText xml:space="preserve">psychological </w:delText>
        </w:r>
        <w:r w:rsidR="009B04AF" w:rsidRPr="2CB9C50C" w:rsidDel="0054511B">
          <w:rPr>
            <w:rFonts w:ascii="Century Schoolbook" w:eastAsia="Century Schoolbook" w:hAnsi="Century Schoolbook" w:cs="Century Schoolbook"/>
            <w:sz w:val="24"/>
            <w:szCs w:val="24"/>
          </w:rPr>
          <w:delText>processes</w:delText>
        </w:r>
        <w:r w:rsidR="005F3DB1" w:rsidRPr="2CB9C50C" w:rsidDel="0054511B">
          <w:rPr>
            <w:rFonts w:ascii="Century Schoolbook" w:eastAsia="Century Schoolbook" w:hAnsi="Century Schoolbook" w:cs="Century Schoolbook"/>
            <w:sz w:val="24"/>
            <w:szCs w:val="24"/>
          </w:rPr>
          <w:delText xml:space="preserve">. </w:delText>
        </w:r>
      </w:del>
      <w:del w:id="476" w:author="Alejandro De La Vega" w:date="2016-09-30T18:43:00Z">
        <w:r w:rsidR="005F3DB1" w:rsidRPr="2CB9C50C" w:rsidDel="0054511B">
          <w:rPr>
            <w:rFonts w:ascii="Century Schoolbook" w:eastAsia="Century Schoolbook" w:hAnsi="Century Schoolbook" w:cs="Century Schoolbook"/>
            <w:sz w:val="24"/>
            <w:szCs w:val="24"/>
          </w:rPr>
          <w:delText xml:space="preserve">Within each network, we identified  subregions </w:delText>
        </w:r>
        <w:r w:rsidRPr="2CB9C50C" w:rsidDel="0054511B">
          <w:rPr>
            <w:rFonts w:ascii="Century Schoolbook" w:eastAsia="Century Schoolbook" w:hAnsi="Century Schoolbook" w:cs="Century Schoolbook"/>
            <w:sz w:val="24"/>
            <w:szCs w:val="24"/>
          </w:rPr>
          <w:delText>with</w:delText>
        </w:r>
      </w:del>
      <w:del w:id="477" w:author="Alejandro De La Vega" w:date="2016-10-03T17:46:00Z">
        <w:r w:rsidRPr="2CB9C50C" w:rsidDel="00E10B45">
          <w:rPr>
            <w:rFonts w:ascii="Century Schoolbook" w:eastAsia="Century Schoolbook" w:hAnsi="Century Schoolbook" w:cs="Century Schoolbook"/>
            <w:sz w:val="24"/>
            <w:szCs w:val="24"/>
          </w:rPr>
          <w:delText>imilar</w:delText>
        </w:r>
        <w:r w:rsidR="005F3DB1" w:rsidRPr="2CB9C50C" w:rsidDel="00E10B45">
          <w:rPr>
            <w:rFonts w:ascii="Century Schoolbook" w:eastAsia="Century Schoolbook" w:hAnsi="Century Schoolbook" w:cs="Century Schoolbook"/>
            <w:sz w:val="24"/>
            <w:szCs w:val="24"/>
          </w:rPr>
          <w:delText xml:space="preserve">, </w:delText>
        </w:r>
        <w:r w:rsidR="009B04AF" w:rsidRPr="2CB9C50C" w:rsidDel="00E10B45">
          <w:rPr>
            <w:rFonts w:ascii="Century Schoolbook" w:eastAsia="Century Schoolbook" w:hAnsi="Century Schoolbook" w:cs="Century Schoolbook"/>
            <w:sz w:val="24"/>
            <w:szCs w:val="24"/>
          </w:rPr>
          <w:delText xml:space="preserve">yet </w:delText>
        </w:r>
        <w:r w:rsidR="005F3DB1" w:rsidRPr="2CB9C50C" w:rsidDel="00E10B45">
          <w:rPr>
            <w:rFonts w:ascii="Century Schoolbook" w:eastAsia="Century Schoolbook" w:hAnsi="Century Schoolbook" w:cs="Century Schoolbook"/>
            <w:sz w:val="24"/>
            <w:szCs w:val="24"/>
          </w:rPr>
          <w:delText xml:space="preserve">dissociable psychological </w:delText>
        </w:r>
        <w:r w:rsidRPr="2CB9C50C" w:rsidDel="00E10B45">
          <w:rPr>
            <w:rFonts w:ascii="Century Schoolbook" w:eastAsia="Century Schoolbook" w:hAnsi="Century Schoolbook" w:cs="Century Schoolbook"/>
            <w:sz w:val="24"/>
            <w:szCs w:val="24"/>
          </w:rPr>
          <w:delText xml:space="preserve">preference </w:delText>
        </w:r>
        <w:r w:rsidR="005F3DB1" w:rsidRPr="2CB9C50C" w:rsidDel="00E10B45">
          <w:rPr>
            <w:rFonts w:ascii="Century Schoolbook" w:eastAsia="Century Schoolbook" w:hAnsi="Century Schoolbook" w:cs="Century Schoolbook"/>
            <w:sz w:val="24"/>
            <w:szCs w:val="24"/>
          </w:rPr>
          <w:delText>profiles</w:delText>
        </w:r>
      </w:del>
      <w:del w:id="478" w:author="Alejandro De La Vega" w:date="2016-09-30T18:44:00Z">
        <w:r w:rsidRPr="2CB9C50C" w:rsidDel="0054511B">
          <w:rPr>
            <w:rFonts w:ascii="Century Schoolbook" w:eastAsia="Century Schoolbook" w:hAnsi="Century Schoolbook" w:cs="Century Schoolbook"/>
            <w:sz w:val="24"/>
            <w:szCs w:val="24"/>
          </w:rPr>
          <w:delText xml:space="preserve"> substantial</w:delText>
        </w:r>
      </w:del>
      <w:del w:id="479" w:author="Alejandro De La Vega" w:date="2016-10-03T17:46:00Z">
        <w:r w:rsidRPr="2CB9C50C" w:rsidDel="00E10B45">
          <w:rPr>
            <w:rFonts w:ascii="Century Schoolbook" w:eastAsia="Century Schoolbook" w:hAnsi="Century Schoolbook" w:cs="Century Schoolbook"/>
            <w:sz w:val="24"/>
            <w:szCs w:val="24"/>
          </w:rPr>
          <w:delText xml:space="preserve"> functional heterogeneity </w:delText>
        </w:r>
      </w:del>
    </w:p>
    <w:p w14:paraId="2F473CA1" w14:textId="2D592BCB" w:rsidR="005F3DB1" w:rsidRPr="00055A4D" w:rsidDel="003A50F8" w:rsidRDefault="00550847" w:rsidP="005F3DB1">
      <w:pPr>
        <w:pStyle w:val="Normal1"/>
        <w:ind w:firstLine="720"/>
        <w:rPr>
          <w:del w:id="480" w:author="Alejandro De La Vega" w:date="2016-10-03T16:08:00Z"/>
          <w:rFonts w:ascii="Century Schoolbook" w:hAnsi="Century Schoolbook"/>
          <w:sz w:val="24"/>
          <w:szCs w:val="24"/>
        </w:rPr>
      </w:pPr>
      <w:del w:id="481" w:author="Alejandro De La Vega" w:date="2016-10-03T16:08:00Z">
        <w:r w:rsidRPr="00055A4D" w:rsidDel="003A50F8">
          <w:rPr>
            <w:rFonts w:ascii="Century Schoolbook" w:hAnsi="Century Schoolbook"/>
            <w:sz w:val="24"/>
            <w:szCs w:val="24"/>
          </w:rPr>
          <w:delText>n contrast to localizationist models we find that discrete psychological states are distributed throughout LFC</w:delText>
        </w:r>
        <w:r w:rsidR="005F3DB1" w:rsidRPr="00055A4D" w:rsidDel="003A50F8">
          <w:rPr>
            <w:rFonts w:ascii="Century Schoolbook" w:hAnsi="Century Schoolbook"/>
            <w:sz w:val="24"/>
            <w:szCs w:val="24"/>
          </w:rPr>
          <w:delText xml:space="preserve">For example, sustained activity in LPFC during working memory tasks has been hypothesized to reflect the active maintenance of </w:delText>
        </w:r>
        <w:r w:rsidRPr="00055A4D" w:rsidDel="003A50F8">
          <w:rPr>
            <w:rFonts w:ascii="Century Schoolbook" w:hAnsi="Century Schoolbook"/>
            <w:sz w:val="24"/>
            <w:szCs w:val="24"/>
          </w:rPr>
          <w:delText xml:space="preserve">working memory </w:delText>
        </w:r>
        <w:r w:rsidR="005F3DB1" w:rsidRPr="00055A4D" w:rsidDel="003A50F8">
          <w:rPr>
            <w:rFonts w:ascii="Century Schoolbook" w:hAnsi="Century Schoolbook"/>
            <w:sz w:val="24"/>
            <w:szCs w:val="24"/>
          </w:rPr>
          <w:delText>representation</w:delText>
        </w:r>
        <w:r w:rsidRPr="00055A4D" w:rsidDel="003A50F8">
          <w:rPr>
            <w:rFonts w:ascii="Century Schoolbook" w:hAnsi="Century Schoolbook"/>
            <w:sz w:val="24"/>
            <w:szCs w:val="24"/>
          </w:rPr>
          <w:delText>s</w:delText>
        </w:r>
        <w:r w:rsidR="005F3DB1" w:rsidRPr="00055A4D" w:rsidDel="003A50F8">
          <w:rPr>
            <w:rFonts w:ascii="Century Schoolbook" w:hAnsi="Century Schoolbook"/>
            <w:sz w:val="24"/>
            <w:szCs w:val="24"/>
          </w:rPr>
          <w:delText xml:space="preserve"> in domain-specific buffers </w:delText>
        </w:r>
        <w:r w:rsidR="005F3DB1" w:rsidRPr="00055A4D" w:rsidDel="003A50F8">
          <w:rPr>
            <w:rFonts w:ascii="Century Schoolbook" w:hAnsi="Century Schoolbook"/>
            <w:sz w:val="24"/>
            <w:szCs w:val="24"/>
          </w:rPr>
          <w:fldChar w:fldCharType="begin"/>
        </w:r>
        <w:r w:rsidR="00FE3954" w:rsidRPr="00055A4D" w:rsidDel="003A50F8">
          <w:rPr>
            <w:rFonts w:ascii="Century Schoolbook" w:hAnsi="Century Schoolbook"/>
            <w:sz w:val="24"/>
            <w:szCs w:val="24"/>
          </w:rPr>
          <w:delInstrText xml:space="preserve"> ADDIN PAPERS2_CITATIONS &lt;citation&gt;&lt;uuid&gt;75C6025E-CC40-453F-AF30-D01CF691A744&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EF36F8FE-AB33-41BA-B460-F20FE6981506&lt;/uuid&gt;&lt;subtype&gt;400&lt;/subtype&gt;&lt;endpage&gt;839&lt;/endpage&gt;&lt;type&gt;400&lt;/type&gt;&lt;url&gt;http://www.nature.com/doifinder/10.1038/nrn1201&lt;/url&gt;&lt;bundle&gt;&lt;publication&gt;&lt;publisher&gt;Nature Publishing Group&lt;/publisher&gt;&lt;title&gt;Nature Reviews Neuroscience&lt;/title&gt;&lt;type&gt;-100&lt;/type&gt;&lt;subtype&gt;-100&lt;/subtype&gt;&lt;uuid&gt;11514A1C-6519-4C71-8114-9CD7A2F183DE&lt;/uuid&gt;&lt;/publication&gt;&lt;/bundle&gt;&lt;authors&gt;&lt;author&gt;&lt;firstName&gt;Alan&lt;/firstName&gt;&lt;lastName&gt;Baddeley&lt;/lastName&gt;&lt;/author&gt;&lt;/authors&gt;&lt;/publication&gt;&lt;/publications&gt;&lt;cites&gt;&lt;/cites&gt;&lt;/citation&gt;</w:delInstrText>
        </w:r>
        <w:r w:rsidR="005F3DB1" w:rsidRPr="00055A4D" w:rsidDel="003A50F8">
          <w:rPr>
            <w:rFonts w:ascii="Century Schoolbook" w:hAnsi="Century Schoolbook"/>
            <w:sz w:val="24"/>
            <w:szCs w:val="24"/>
          </w:rPr>
          <w:fldChar w:fldCharType="separate"/>
        </w:r>
        <w:r w:rsidR="00195259" w:rsidRPr="00055A4D" w:rsidDel="003A50F8">
          <w:rPr>
            <w:rFonts w:ascii="Century Schoolbook" w:eastAsiaTheme="minorEastAsia" w:hAnsi="Century Schoolbook" w:cs="Cambria"/>
            <w:i/>
            <w:sz w:val="24"/>
            <w:vertAlign w:val="superscript"/>
          </w:rPr>
          <w:delText>56</w:delText>
        </w:r>
        <w:r w:rsidR="005F3DB1" w:rsidRPr="00055A4D" w:rsidDel="003A50F8">
          <w:rPr>
            <w:rFonts w:ascii="Century Schoolbook" w:hAnsi="Century Schoolbook"/>
            <w:sz w:val="24"/>
            <w:szCs w:val="24"/>
          </w:rPr>
          <w:fldChar w:fldCharType="end"/>
        </w:r>
        <w:r w:rsidR="005F3DB1" w:rsidRPr="00055A4D" w:rsidDel="003A50F8">
          <w:rPr>
            <w:rFonts w:ascii="Century Schoolbook" w:hAnsi="Century Schoolbook"/>
            <w:sz w:val="24"/>
            <w:szCs w:val="24"/>
          </w:rPr>
          <w:delText xml:space="preserve">. However, we find that working memory recruits activity across a wide range of regions extending from posterior LFC </w:delText>
        </w:r>
        <w:r w:rsidRPr="00055A4D" w:rsidDel="003A50F8">
          <w:rPr>
            <w:rFonts w:ascii="Century Schoolbook" w:hAnsi="Century Schoolbook"/>
            <w:sz w:val="24"/>
            <w:szCs w:val="24"/>
          </w:rPr>
          <w:delText xml:space="preserve">to the lateral frontal pole, </w:delText>
        </w:r>
        <w:r w:rsidR="007A47F2" w:rsidRPr="00055A4D" w:rsidDel="003A50F8">
          <w:rPr>
            <w:rFonts w:ascii="Century Schoolbook" w:hAnsi="Century Schoolbook"/>
            <w:sz w:val="24"/>
            <w:szCs w:val="24"/>
          </w:rPr>
          <w:delText xml:space="preserve">suggesting sustained activity in these regions supports </w:delText>
        </w:r>
        <w:r w:rsidR="005F3DB1" w:rsidRPr="00055A4D" w:rsidDel="003A50F8">
          <w:rPr>
            <w:rFonts w:ascii="Century Schoolbook" w:hAnsi="Century Schoolbook"/>
            <w:sz w:val="24"/>
            <w:szCs w:val="24"/>
          </w:rPr>
          <w:delText xml:space="preserve">domain-general processes required to flexibly guide behavior in support of the task goals </w:delText>
        </w:r>
        <w:r w:rsidR="005F3DB1" w:rsidRPr="00055A4D" w:rsidDel="003A50F8">
          <w:rPr>
            <w:rFonts w:ascii="Century Schoolbook" w:hAnsi="Century Schoolbook"/>
            <w:sz w:val="24"/>
            <w:szCs w:val="24"/>
          </w:rPr>
          <w:fldChar w:fldCharType="begin"/>
        </w:r>
        <w:r w:rsidR="00FE3954" w:rsidRPr="00055A4D" w:rsidDel="003A50F8">
          <w:rPr>
            <w:rFonts w:ascii="Century Schoolbook" w:hAnsi="Century Schoolbook"/>
            <w:sz w:val="24"/>
            <w:szCs w:val="24"/>
          </w:rPr>
          <w:delInstrText xml:space="preserve"> ADDIN PAPERS2_CITATIONS &lt;citation&gt;&lt;uuid&gt;E19A3EC7-2523-4F86-A87B-F4CD15255492&lt;/uuid&gt;&lt;priority&gt;0&lt;/priority&gt;&lt;publications&gt;&lt;publication&gt;&lt;volume&gt;14&lt;/volume&gt;&lt;publication_date&gt;99201005001200000000220000&lt;/publication_date&gt;&lt;number&gt;5&lt;/number&gt;&lt;doi&gt;10.1016/j.tics.2010.03.006&lt;/doi&gt;&lt;startpage&gt;216&lt;/startpage&gt;&lt;title&gt;Beyond working memory: the role of persistent activity in decision making&lt;/title&gt;&lt;uuid&gt;ED9F3CE2-913C-4920-985E-0D35DCC3CBC4&lt;/uuid&gt;&lt;subtype&gt;400&lt;/subtype&gt;&lt;endpage&gt;222&lt;/endpage&gt;&lt;type&gt;400&lt;/type&gt;&lt;url&gt;http://linkinghub.elsevier.com/retrieve/pii/S1364661310000537&lt;/url&gt;&lt;bundle&gt;&lt;publication&gt;&lt;publisher&gt;Elsevier Ltd&lt;/publisher&gt;&lt;title&gt;Trends in Cognitive Sciences&lt;/title&gt;&lt;type&gt;-100&lt;/type&gt;&lt;subtype&gt;-100&lt;/subtype&gt;&lt;uuid&gt;47F1C648-8EDF-4324-9FA1-69B78466A0BF&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C420607A-7CA2-4677-922F-41CE84B3C720&lt;/uuid&gt;&lt;volume&gt;32&lt;/volume&gt;&lt;doi&gt;10.1523/JNEUROSCI.1892-12.2012&lt;/doi&gt;&lt;startpage&gt;12990&lt;/startpage&gt;&lt;publication_date&gt;99201209191200000000222000&lt;/publication_date&gt;&lt;url&gt;http://www.jneurosci.org/content/32/38/12990.full&lt;/url&gt;&lt;type&gt;400&lt;/type&gt;&lt;title&gt;The relationship between working memory storage and elevated activity as measured with functional magnetic resonance imaging.&lt;/title&gt;&lt;publisher&gt;Society for Neuroscience&lt;/publisher&gt;&lt;institution&gt;Department of Psychology, University of Wisconsin-Madison, Madison, Wisconsin 53706, USA. riggall@wisc.edu&lt;/institution&gt;&lt;number&gt;38&lt;/number&gt;&lt;subtype&gt;400&lt;/subtype&gt;&lt;endpage&gt;12998&lt;/endpage&gt;&lt;bundle&gt;&lt;publication&gt;&lt;title&gt;J Neurosci&lt;/title&gt;&lt;type&gt;-100&lt;/type&gt;&lt;subtype&gt;-100&lt;/subtype&gt;&lt;uuid&gt;65785A66-17B3-47A9-8CAC-0DC073F54F48&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gt;&lt;volume&gt;Prefrontal Cortex as an Executive, Emotional and Social Brain.&lt;/volume&gt;&lt;startpage&gt;1&lt;/startpage&gt;&lt;title&gt;Working memory functions of the prefrontal cortex&lt;/title&gt;&lt;uuid&gt;C978DC71-06D8-4848-AC57-E02630886F2F&lt;/uuid&gt;&lt;subtype&gt;-1000&lt;/subtype&gt;&lt;publisher&gt;Springer&lt;/publisher&gt;&lt;type&gt;-1000&lt;/type&gt;&lt;endpage&gt;14&lt;/endpage&gt;&lt;publication_date&gt;99201602141200000000222000&lt;/publication_dat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delInstrText>
        </w:r>
        <w:r w:rsidR="005F3DB1" w:rsidRPr="00055A4D" w:rsidDel="003A50F8">
          <w:rPr>
            <w:rFonts w:ascii="Century Schoolbook" w:hAnsi="Century Schoolbook"/>
            <w:sz w:val="24"/>
            <w:szCs w:val="24"/>
          </w:rPr>
          <w:fldChar w:fldCharType="separate"/>
        </w:r>
        <w:r w:rsidR="00195259" w:rsidRPr="00055A4D" w:rsidDel="003A50F8">
          <w:rPr>
            <w:rFonts w:ascii="Century Schoolbook" w:eastAsiaTheme="minorEastAsia" w:hAnsi="Century Schoolbook" w:cs="Cambria"/>
            <w:i/>
            <w:sz w:val="24"/>
            <w:vertAlign w:val="superscript"/>
          </w:rPr>
          <w:delText>57-59</w:delText>
        </w:r>
        <w:r w:rsidR="005F3DB1" w:rsidRPr="00055A4D" w:rsidDel="003A50F8">
          <w:rPr>
            <w:rFonts w:ascii="Century Schoolbook" w:hAnsi="Century Schoolbook"/>
            <w:sz w:val="24"/>
            <w:szCs w:val="24"/>
          </w:rPr>
          <w:fldChar w:fldCharType="end"/>
        </w:r>
        <w:r w:rsidR="005F3DB1" w:rsidRPr="00055A4D" w:rsidDel="003A50F8">
          <w:rPr>
            <w:rFonts w:ascii="Century Schoolbook" w:hAnsi="Century Schoolbook"/>
            <w:sz w:val="24"/>
            <w:szCs w:val="24"/>
          </w:rPr>
          <w:delText xml:space="preserve">. Similarly, updating task representations when switching task sets has been hypothesized the preferentially recruit specific LFC regions such as the inferior frontal junction </w:delText>
        </w:r>
        <w:r w:rsidR="005F3DB1" w:rsidRPr="00055A4D" w:rsidDel="003A50F8">
          <w:rPr>
            <w:rFonts w:ascii="Century Schoolbook" w:hAnsi="Century Schoolbook"/>
            <w:sz w:val="24"/>
            <w:szCs w:val="24"/>
          </w:rPr>
          <w:fldChar w:fldCharType="begin"/>
        </w:r>
        <w:r w:rsidR="00FE3954" w:rsidRPr="00055A4D" w:rsidDel="003A50F8">
          <w:rPr>
            <w:rFonts w:ascii="Century Schoolbook" w:hAnsi="Century Schoolbook"/>
            <w:sz w:val="24"/>
            <w:szCs w:val="24"/>
          </w:rPr>
          <w:delInstrText xml:space="preserve"> ADDIN PAPERS2_CITATIONS &lt;citation&gt;&lt;uuid&gt;B7316CAC-BA26-4FA4-989F-231D78A2A5AC&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E9307FC-114A-4E1F-A104-BBB9D2361544&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1F1C8E3D-1750-47D9-AE8D-6E001FFC6D4B&lt;/uuid&gt;&lt;volume&gt;30&lt;/volume&gt;&lt;doi&gt;10.1002/hbm.20501&lt;/doi&gt;&lt;startpage&gt;299&lt;/startpage&gt;&lt;publication_date&gt;99200901001200000000220000&lt;/publication_date&gt;&lt;url&gt;http://doi.wiley.com/10.1002/hbm.20501&lt;/url&gt;&lt;type&gt;400&lt;/type&gt;&lt;title&gt;Neural activations at the junction of the inferior frontal sulcus and the inferior precentral sulcus: Interindividual variability, reliability, and association with sulcal morphology&lt;/title&gt;&lt;publisher&gt;Wiley Subscription Services, Inc., A Wiley Company&lt;/publisher&gt;&lt;number&gt;1&lt;/number&gt;&lt;subtype&gt;400&lt;/subtype&gt;&lt;endpage&gt;311&lt;/endpage&gt;&lt;bundle&gt;&lt;publication&gt;&lt;publisher&gt;Wiley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delInstrText>
        </w:r>
        <w:r w:rsidR="005F3DB1" w:rsidRPr="00055A4D" w:rsidDel="003A50F8">
          <w:rPr>
            <w:rFonts w:ascii="Century Schoolbook" w:hAnsi="Century Schoolbook"/>
            <w:sz w:val="24"/>
            <w:szCs w:val="24"/>
          </w:rPr>
          <w:fldChar w:fldCharType="separate"/>
        </w:r>
        <w:r w:rsidR="00195259" w:rsidRPr="00055A4D" w:rsidDel="003A50F8">
          <w:rPr>
            <w:rFonts w:ascii="Century Schoolbook" w:eastAsiaTheme="minorEastAsia" w:hAnsi="Century Schoolbook" w:cs="Cambria"/>
            <w:i/>
            <w:sz w:val="24"/>
            <w:vertAlign w:val="superscript"/>
          </w:rPr>
          <w:delText>30,36,60,61</w:delText>
        </w:r>
        <w:r w:rsidR="005F3DB1" w:rsidRPr="00055A4D" w:rsidDel="003A50F8">
          <w:rPr>
            <w:rFonts w:ascii="Century Schoolbook" w:hAnsi="Century Schoolbook"/>
            <w:sz w:val="24"/>
            <w:szCs w:val="24"/>
          </w:rPr>
          <w:fldChar w:fldCharType="end"/>
        </w:r>
        <w:r w:rsidR="005F3DB1" w:rsidRPr="00055A4D" w:rsidDel="003A50F8">
          <w:rPr>
            <w:rFonts w:ascii="Century Schoolbook" w:hAnsi="Century Schoolbook"/>
            <w:sz w:val="24"/>
            <w:szCs w:val="24"/>
          </w:rPr>
          <w:delText>. However, we find that ‘switching’ is similarly predictive of activity across all L</w:delText>
        </w:r>
        <w:r w:rsidR="007A47F2" w:rsidRPr="00055A4D" w:rsidDel="003A50F8">
          <w:rPr>
            <w:rFonts w:ascii="Century Schoolbook" w:hAnsi="Century Schoolbook"/>
            <w:sz w:val="24"/>
            <w:szCs w:val="24"/>
          </w:rPr>
          <w:delText>FC fronto-parietal sub-regions; these findings are consistent with the view that</w:delText>
        </w:r>
        <w:r w:rsidR="005F3DB1" w:rsidRPr="00055A4D" w:rsidDel="003A50F8">
          <w:rPr>
            <w:rFonts w:ascii="Century Schoolbook" w:hAnsi="Century Schoolbook"/>
            <w:sz w:val="24"/>
            <w:szCs w:val="24"/>
          </w:rPr>
          <w:delText xml:space="preserve"> goal-oriented cognition </w:delText>
        </w:r>
        <w:r w:rsidR="007A47F2" w:rsidRPr="00055A4D" w:rsidDel="003A50F8">
          <w:rPr>
            <w:rFonts w:ascii="Century Schoolbook" w:hAnsi="Century Schoolbook"/>
            <w:sz w:val="24"/>
            <w:szCs w:val="24"/>
          </w:rPr>
          <w:delText>relies on</w:delText>
        </w:r>
        <w:r w:rsidR="005F3DB1" w:rsidRPr="00055A4D" w:rsidDel="003A50F8">
          <w:rPr>
            <w:rFonts w:ascii="Century Schoolbook" w:hAnsi="Century Schoolbook"/>
            <w:sz w:val="24"/>
            <w:szCs w:val="24"/>
          </w:rPr>
          <w:delText xml:space="preserve"> distributed ‘controllers’ that rely on highly distributed information processing </w:delText>
        </w:r>
        <w:r w:rsidR="005F3DB1" w:rsidRPr="00055A4D" w:rsidDel="003A50F8">
          <w:rPr>
            <w:rFonts w:ascii="Century Schoolbook" w:hAnsi="Century Schoolbook"/>
            <w:sz w:val="24"/>
            <w:szCs w:val="24"/>
          </w:rPr>
          <w:fldChar w:fldCharType="begin"/>
        </w:r>
        <w:r w:rsidR="00FE3954" w:rsidRPr="00055A4D" w:rsidDel="003A50F8">
          <w:rPr>
            <w:rFonts w:ascii="Century Schoolbook" w:hAnsi="Century Schoolbook"/>
            <w:sz w:val="24"/>
            <w:szCs w:val="24"/>
          </w:rPr>
          <w:delInstrText xml:space="preserve"> ADDIN PAPERS2_CITATIONS &lt;citation&gt;&lt;uuid&gt;9DFA7DD7-297E-44B0-BFEA-60B3969D9E36&lt;/uuid&gt;&lt;priority&gt;0&lt;/priority&gt;&lt;publications&gt;&lt;publication&gt;&lt;uuid&gt;3465F891-F1F0-4703-B555-D167BD21DE8E&lt;/uuid&gt;&lt;volume&gt;23&lt;/volume&gt;&lt;doi&gt;10.1016/j.conb.2012.12.009&lt;/doi&gt;&lt;startpage&gt;223&lt;/startpage&gt;&lt;publication_date&gt;99201304011200000000222000&lt;/publication_date&gt;&lt;url&gt;http://dx.doi.org/10.1016/j.conb.2012.12.009&lt;/url&gt;&lt;citekey&gt;Power:2013kk&lt;/citekey&gt;&lt;type&gt;400&lt;/type&gt;&lt;title&gt;Control-related systems in the human brain&lt;/title&gt;&lt;publisher&gt;Elsevier Ltd&lt;/publisher&gt;&lt;number&gt;2&lt;/number&gt;&lt;subtype&gt;400&lt;/subtype&gt;&lt;endpage&gt;228&lt;/endpage&gt;&lt;bundle&gt;&lt;publication&gt;&lt;publisher&gt;Elsevier Ltd&lt;/publisher&gt;&lt;title&gt;Current Opinion in Neurobiology&lt;/title&gt;&lt;type&gt;-100&lt;/type&gt;&lt;subtype&gt;-100&lt;/subtype&gt;&lt;uuid&gt;C5374911-5590-41DD-857A-BCA0A844539E&lt;/uuid&gt;&lt;/publication&gt;&lt;/bundle&gt;&lt;authors&gt;&lt;author&gt;&lt;firstName&gt;Jonathan&lt;/firstName&gt;&lt;middleNames&gt;D&lt;/middleNames&gt;&lt;lastName&gt;Power&lt;/lastName&gt;&lt;/author&gt;&lt;author&gt;&lt;firstName&gt;Steven&lt;/firstName&gt;&lt;middleNames&gt;E&lt;/middleNames&gt;&lt;lastName&gt;Petersen&lt;/lastName&gt;&lt;/author&gt;&lt;/authors&gt;&lt;/publication&gt;&lt;/publications&gt;&lt;cites&gt;&lt;/cites&gt;&lt;/citation&gt;</w:delInstrText>
        </w:r>
        <w:r w:rsidR="005F3DB1" w:rsidRPr="00055A4D" w:rsidDel="003A50F8">
          <w:rPr>
            <w:rFonts w:ascii="Century Schoolbook" w:hAnsi="Century Schoolbook"/>
            <w:sz w:val="24"/>
            <w:szCs w:val="24"/>
          </w:rPr>
          <w:fldChar w:fldCharType="separate"/>
        </w:r>
        <w:r w:rsidR="00195259" w:rsidRPr="00055A4D" w:rsidDel="003A50F8">
          <w:rPr>
            <w:rFonts w:ascii="Century Schoolbook" w:eastAsiaTheme="minorEastAsia" w:hAnsi="Century Schoolbook" w:cs="Cambria"/>
            <w:i/>
            <w:sz w:val="24"/>
            <w:vertAlign w:val="superscript"/>
          </w:rPr>
          <w:delText>62</w:delText>
        </w:r>
        <w:r w:rsidR="005F3DB1" w:rsidRPr="00055A4D" w:rsidDel="003A50F8">
          <w:rPr>
            <w:rFonts w:ascii="Century Schoolbook" w:hAnsi="Century Schoolbook"/>
            <w:sz w:val="24"/>
            <w:szCs w:val="24"/>
          </w:rPr>
          <w:fldChar w:fldCharType="end"/>
        </w:r>
        <w:r w:rsidR="005F3DB1" w:rsidRPr="00055A4D" w:rsidDel="003A50F8">
          <w:rPr>
            <w:rFonts w:ascii="Century Schoolbook" w:hAnsi="Century Schoolbook"/>
            <w:sz w:val="24"/>
            <w:szCs w:val="24"/>
          </w:rPr>
          <w:delText>.</w:delText>
        </w:r>
      </w:del>
    </w:p>
    <w:p w14:paraId="5AEDAE59" w14:textId="7D13EA10" w:rsidR="005F3DB1" w:rsidRPr="00055A4D" w:rsidDel="003A50F8" w:rsidRDefault="005F3DB1" w:rsidP="005F3DB1">
      <w:pPr>
        <w:pStyle w:val="Normal1"/>
        <w:ind w:firstLine="0"/>
        <w:rPr>
          <w:del w:id="482" w:author="Alejandro De La Vega" w:date="2016-10-03T16:08:00Z"/>
          <w:rFonts w:ascii="Century Schoolbook" w:hAnsi="Century Schoolbook"/>
          <w:sz w:val="24"/>
          <w:szCs w:val="24"/>
        </w:rPr>
      </w:pPr>
      <w:del w:id="483" w:author="Alejandro De La Vega" w:date="2016-10-03T16:08:00Z">
        <w:r w:rsidRPr="00055A4D" w:rsidDel="003A50F8">
          <w:rPr>
            <w:rFonts w:ascii="Century Schoolbook" w:hAnsi="Century Schoolbook"/>
            <w:sz w:val="24"/>
            <w:szCs w:val="24"/>
          </w:rPr>
          <w:tab/>
        </w:r>
        <w:r w:rsidRPr="2CB9C50C" w:rsidDel="003A50F8">
          <w:rPr>
            <w:rFonts w:ascii="Century Schoolbook" w:eastAsia="Century Schoolbook" w:hAnsi="Century Schoolbook" w:cs="Century Schoolbook"/>
            <w:sz w:val="24"/>
            <w:szCs w:val="24"/>
          </w:rPr>
          <w:delText xml:space="preserve">Although </w:delText>
        </w:r>
        <w:r w:rsidR="00550847" w:rsidRPr="2CB9C50C" w:rsidDel="003A50F8">
          <w:rPr>
            <w:rFonts w:ascii="Century Schoolbook" w:eastAsia="Century Schoolbook" w:hAnsi="Century Schoolbook" w:cs="Century Schoolbook"/>
            <w:sz w:val="24"/>
            <w:szCs w:val="24"/>
          </w:rPr>
          <w:delText>our</w:delText>
        </w:r>
        <w:r w:rsidRPr="2CB9C50C" w:rsidDel="003A50F8">
          <w:rPr>
            <w:rFonts w:ascii="Century Schoolbook" w:eastAsia="Century Schoolbook" w:hAnsi="Century Schoolbook" w:cs="Century Schoolbook"/>
            <w:sz w:val="24"/>
            <w:szCs w:val="24"/>
          </w:rPr>
          <w:delText xml:space="preserve"> results are consistent with the </w:delText>
        </w:r>
        <w:r w:rsidR="00550847" w:rsidRPr="2CB9C50C" w:rsidDel="003A50F8">
          <w:rPr>
            <w:rFonts w:ascii="Century Schoolbook" w:eastAsia="Century Schoolbook" w:hAnsi="Century Schoolbook" w:cs="Century Schoolbook"/>
            <w:sz w:val="24"/>
            <w:szCs w:val="24"/>
          </w:rPr>
          <w:delText>overarching view that whole-brain networks support discrete psychological states,</w:delText>
        </w:r>
        <w:r w:rsidRPr="2CB9C50C" w:rsidDel="003A50F8">
          <w:rPr>
            <w:rFonts w:ascii="Century Schoolbook" w:eastAsia="Century Schoolbook" w:hAnsi="Century Schoolbook" w:cs="Century Schoolbook"/>
            <w:sz w:val="24"/>
            <w:szCs w:val="24"/>
          </w:rPr>
          <w:delText xml:space="preserve"> we identified multivariate</w:delText>
        </w:r>
        <w:r w:rsidR="00332B6C" w:rsidRPr="2CB9C50C" w:rsidDel="003A50F8">
          <w:rPr>
            <w:rFonts w:ascii="Century Schoolbook" w:eastAsia="Century Schoolbook" w:hAnsi="Century Schoolbook" w:cs="Century Schoolbook"/>
            <w:sz w:val="24"/>
            <w:szCs w:val="24"/>
          </w:rPr>
          <w:delText xml:space="preserve"> functional</w:delText>
        </w:r>
        <w:r w:rsidRPr="2CB9C50C" w:rsidDel="003A50F8">
          <w:rPr>
            <w:rFonts w:ascii="Century Schoolbook" w:eastAsia="Century Schoolbook" w:hAnsi="Century Schoolbook" w:cs="Century Schoolbook"/>
            <w:sz w:val="24"/>
            <w:szCs w:val="24"/>
          </w:rPr>
          <w:delText xml:space="preserve"> patterns </w:delText>
        </w:r>
        <w:r w:rsidR="00550847" w:rsidRPr="2CB9C50C" w:rsidDel="003A50F8">
          <w:rPr>
            <w:rFonts w:ascii="Century Schoolbook" w:eastAsia="Century Schoolbook" w:hAnsi="Century Schoolbook" w:cs="Century Schoolbook"/>
            <w:sz w:val="24"/>
            <w:szCs w:val="24"/>
          </w:rPr>
          <w:delText xml:space="preserve">that </w:delText>
        </w:r>
        <w:r w:rsidR="00332B6C" w:rsidRPr="2CB9C50C" w:rsidDel="003A50F8">
          <w:rPr>
            <w:rFonts w:ascii="Century Schoolbook" w:eastAsia="Century Schoolbook" w:hAnsi="Century Schoolbook" w:cs="Century Schoolbook"/>
            <w:sz w:val="24"/>
            <w:szCs w:val="24"/>
          </w:rPr>
          <w:delText>suggest dissociable roles between sub-regions</w:delText>
        </w:r>
        <w:r w:rsidRPr="2CB9C50C" w:rsidDel="003A50F8">
          <w:rPr>
            <w:rFonts w:ascii="Century Schoolbook" w:eastAsia="Century Schoolbook" w:hAnsi="Century Schoolbook" w:cs="Century Schoolbook"/>
            <w:sz w:val="24"/>
            <w:szCs w:val="24"/>
          </w:rPr>
          <w:delText xml:space="preserve">. For instance, although many individual regions were associated with core executive functions, only IFJ showed additionally robust associations with high and low level motor function. These results are consistent with the recent appreciation of IFJ as a core cognitive control region </w:delText>
        </w:r>
        <w:r w:rsidRPr="2CB9C50C" w:rsidDel="003A50F8">
          <w:fldChar w:fldCharType="begin"/>
        </w:r>
        <w:r w:rsidR="00FE3954" w:rsidRPr="00055A4D" w:rsidDel="003A50F8">
          <w:rPr>
            <w:rFonts w:ascii="Century Schoolbook" w:hAnsi="Century Schoolbook"/>
            <w:sz w:val="24"/>
            <w:szCs w:val="24"/>
          </w:rPr>
          <w:delInstrText xml:space="preserve"> ADDIN PAPERS2_CITATIONS &lt;citation&gt;&lt;uuid&gt;55A525FB-058C-4178-8089-CF9E1F473A66&lt;/uuid&gt;&lt;priority&gt;0&lt;/priority&gt;&lt;publications&gt;&lt;publication&gt;&lt;uuid&gt;BEFD0349-95E3-40D4-A0A4-6D78199D3D9D&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47F1C648-8EDF-4324-9FA1-69B78466A0BF&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publication_date&gt;99201504211200000000222000&lt;/publication_date&gt;&lt;startpage&gt;bhv073&lt;/startpage&gt;&lt;doi&gt;10.1093/cercor/bhv073&lt;/doi&gt;&lt;title&gt;Co-Activation-Based Parcellation of the Lateral Prefrontal Cortex Delineates the Inferior Frontal Junction Area&lt;/title&gt;&lt;uuid&gt;62EA08E1-AAF5-49CA-ABEB-44A6868C12EB&lt;/uuid&gt;&lt;subtype&gt;400&lt;/subtype&gt;&lt;endpage&gt;17&lt;/endpage&gt;&lt;type&gt;400&lt;/type&gt;&lt;url&gt;http://www.cercor.oxfordjournals.org/lookup/doi/10.1093/cercor/bhv073&lt;/url&gt;&lt;bundle&gt;&lt;publication&gt;&lt;publisher&gt;Oxford University Press&lt;/publisher&gt;&lt;title&gt;Cerebral Cortex&lt;/title&gt;&lt;type&gt;-100&lt;/type&gt;&lt;subtype&gt;-100&lt;/subtype&gt;&lt;uuid&gt;1794EEFC-0112-4B9A-99D2-F2AC6DEDAC7F&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delInstrText>
        </w:r>
        <w:r w:rsidRPr="2CB9C50C" w:rsidDel="003A50F8">
          <w:rPr>
            <w:rFonts w:ascii="Century Schoolbook" w:hAnsi="Century Schoolbook"/>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30,61</w:delText>
        </w:r>
        <w:r w:rsidRPr="2CB9C50C" w:rsidDel="003A50F8">
          <w:fldChar w:fldCharType="end"/>
        </w:r>
        <w:r w:rsidRPr="2CB9C50C" w:rsidDel="003A50F8">
          <w:rPr>
            <w:rFonts w:ascii="Century Schoolbook" w:eastAsia="Century Schoolbook" w:hAnsi="Century Schoolbook" w:cs="Century Schoolbook"/>
            <w:sz w:val="24"/>
            <w:szCs w:val="24"/>
          </w:rPr>
          <w:delText xml:space="preserve"> and suggest this region may be particularly important for biasing motoric representations in support of high level goals. Put differently, this region may be important for resolving response conflict, a role typically ascribed to midcingulate cortex </w:delText>
        </w:r>
        <w:r w:rsidRPr="2CB9C50C" w:rsidDel="003A50F8">
          <w:fldChar w:fldCharType="begin"/>
        </w:r>
        <w:r w:rsidR="00FE3954" w:rsidRPr="00055A4D" w:rsidDel="003A50F8">
          <w:rPr>
            <w:rFonts w:ascii="Century Schoolbook" w:hAnsi="Century Schoolbook"/>
            <w:sz w:val="24"/>
            <w:szCs w:val="24"/>
          </w:rPr>
          <w:delInstrText xml:space="preserve"> ADDIN PAPERS2_CITATIONS &lt;citation&gt;&lt;uuid&gt;B8C65FF5-AAD2-4104-A613-A6960DF3CD2F&lt;/uuid&gt;&lt;priority&gt;0&lt;/priority&gt;&lt;publications&gt;&lt;publication&gt;&lt;uuid&gt;D8EB9142-D8B5-4D58-BD11-2347E6FBB943&lt;/uuid&gt;&lt;volume&gt;402&lt;/volume&gt;&lt;doi&gt;10.1038/46035&lt;/doi&gt;&lt;startpage&gt;179&lt;/startpage&gt;&lt;publication_date&gt;99199911111200000000222000&lt;/publication_date&gt;&lt;url&gt;http://www.nature.com/doifinder/10.1038/46035&lt;/url&gt;&lt;type&gt;400&lt;/type&gt;&lt;title&gt;Conflict monitoring versus selection-for-action in anterior cingulate cortex&lt;/title&gt;&lt;publisher&gt;Nature Publishing Group&lt;/publisher&gt;&lt;number&gt;6758&lt;/number&gt;&lt;subtype&gt;400&lt;/subtype&gt;&lt;endpage&gt;181&lt;/endpage&gt;&lt;bundle&gt;&lt;publication&gt;&lt;publisher&gt;Nature Publishing Group&lt;/publisher&gt;&lt;title&gt;Nature&lt;/title&gt;&lt;type&gt;-100&lt;/type&gt;&lt;subtype&gt;-100&lt;/subtype&gt;&lt;uuid&gt;8922E81F-FDC7-4EEB-AD52-F35F2C771D5A&lt;/uuid&gt;&lt;/publication&gt;&lt;/bundle&gt;&lt;authors&gt;&lt;author&gt;&lt;firstName&gt;Matthew&lt;/firstName&gt;&lt;lastName&gt;Botvinick&lt;/lastName&gt;&lt;/author&gt;&lt;author&gt;&lt;firstName&gt;Leigh&lt;/firstName&gt;&lt;middleNames&gt;E&lt;/middleNames&gt;&lt;lastName&gt;Nystrom&lt;/lastName&gt;&lt;/author&gt;&lt;author&gt;&lt;firstName&gt;Kate&lt;/firstName&gt;&lt;lastName&gt;Fissell&lt;/lastName&gt;&lt;/author&gt;&lt;author&gt;&lt;firstName&gt;Cameron&lt;/firstName&gt;&lt;middleNames&gt;S&lt;/middleNames&gt;&lt;lastName&gt;Carter&lt;/lastName&gt;&lt;/author&gt;&lt;author&gt;&lt;firstName&gt;Jonathan&lt;/firstName&gt;&lt;middleNames&gt;D&lt;/middleNames&gt;&lt;lastName&gt;Cohen&lt;/lastName&gt;&lt;/author&gt;&lt;/authors&gt;&lt;/publication&gt;&lt;publication&gt;&lt;uuid&gt;ED14566C-7F2A-48D1-9317-BD1248DCF71B&lt;/uuid&gt;&lt;volume&gt;280&lt;/volume&gt;&lt;doi&gt;10.1126/science.280.5364.747&lt;/doi&gt;&lt;startpage&gt;747&lt;/startpage&gt;&lt;publication_date&gt;99199805011200000000222000&lt;/publication_date&gt;&lt;url&gt;http://eutils.ncbi.nlm.nih.gov/entrez/eutils/elink.fcgi?dbfrom=pubmed&amp;amp;id=9563953&amp;amp;retmode=ref&amp;amp;cmd=prlinks&lt;/url&gt;&lt;type&gt;400&lt;/type&gt;&lt;title&gt;Anterior cingulate cortex, error detection, and the online monitoring of performance.&lt;/title&gt;&lt;institution&gt;Western Psychiatric Institute and Clinic, School of Medicine, University of Pittsburgh, 3811 O'Hara Street, Pittsburgh, PA 15213, USA. cscarter+@pitt.edu&lt;/institution&gt;&lt;number&gt;5364&lt;/number&gt;&lt;subtype&gt;400&lt;/subtype&gt;&lt;endpage&gt;749&lt;/endpage&gt;&lt;bundle&gt;&lt;publication&gt;&lt;publisher&gt;American Association for the Advancement of Science&lt;/publisher&gt;&lt;title&gt;Science&lt;/title&gt;&lt;type&gt;-100&lt;/type&gt;&lt;subtype&gt;-100&lt;/subtype&gt;&lt;uuid&gt;B1015E0B-A786-4B5D-A419-B93A27FD0BD0&lt;/uuid&gt;&lt;/publication&gt;&lt;/bundle&gt;&lt;authors&gt;&lt;author&gt;&lt;firstName&gt;C&lt;/firstName&gt;&lt;middleNames&gt;S&lt;/middleNames&gt;&lt;lastName&gt;Carter&lt;/lastName&gt;&lt;/author&gt;&lt;author&gt;&lt;firstName&gt;T&lt;/firstName&gt;&lt;middleNames&gt;S&lt;/middleNames&gt;&lt;lastName&gt;Braver&lt;/lastName&gt;&lt;/author&gt;&lt;author&gt;&lt;firstName&gt;D&lt;/firstName&gt;&lt;middleNames&gt;M&lt;/middleNames&gt;&lt;lastName&gt;Barch&lt;/lastName&gt;&lt;/author&gt;&lt;author&gt;&lt;firstName&gt;M&lt;/firstName&gt;&lt;middleNames&gt;M&lt;/middleNames&gt;&lt;lastName&gt;Botvinick&lt;/lastName&gt;&lt;/author&gt;&lt;author&gt;&lt;firstName&gt;D&lt;/firstName&gt;&lt;lastName&gt;Noll&lt;/lastName&gt;&lt;/author&gt;&lt;author&gt;&lt;firstName&gt;J&lt;/firstName&gt;&lt;middleNames&gt;D&lt;/middleNames&gt;&lt;lastName&gt;Cohen&lt;/lastName&gt;&lt;/author&gt;&lt;/authors&gt;&lt;/publication&gt;&lt;/publications&gt;&lt;cites&gt;&lt;/cites&gt;&lt;/citation&gt;</w:delInstrText>
        </w:r>
        <w:r w:rsidRPr="2CB9C50C" w:rsidDel="003A50F8">
          <w:rPr>
            <w:rFonts w:ascii="Century Schoolbook" w:hAnsi="Century Schoolbook"/>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63,64</w:delText>
        </w:r>
        <w:r w:rsidRPr="2CB9C50C" w:rsidDel="003A50F8">
          <w:fldChar w:fldCharType="end"/>
        </w:r>
        <w:r w:rsidRPr="2CB9C50C" w:rsidDel="003A50F8">
          <w:rPr>
            <w:rFonts w:ascii="Century Schoolbook" w:eastAsia="Century Schoolbook" w:hAnsi="Century Schoolbook" w:cs="Century Schoolbook"/>
            <w:sz w:val="24"/>
            <w:szCs w:val="24"/>
          </w:rPr>
          <w:delText>.</w:delText>
        </w:r>
        <w:commentRangeStart w:id="484"/>
        <w:commentRangeEnd w:id="484"/>
        <w:r w:rsidRPr="2CB9C50C" w:rsidDel="003A50F8">
          <w:rPr>
            <w:rFonts w:ascii="Century Schoolbook" w:eastAsia="Century Schoolbook" w:hAnsi="Century Schoolbook" w:cs="Century Schoolbook"/>
            <w:sz w:val="24"/>
            <w:szCs w:val="24"/>
          </w:rPr>
          <w:delText xml:space="preserve"> 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domain-specific regions of posterior cortex </w:delText>
        </w:r>
        <w:r w:rsidRPr="2CB9C50C" w:rsidDel="003A50F8">
          <w:fldChar w:fldCharType="begin"/>
        </w:r>
        <w:r w:rsidR="00FE3954" w:rsidRPr="00055A4D" w:rsidDel="003A50F8">
          <w:rPr>
            <w:rFonts w:ascii="Century Schoolbook" w:hAnsi="Century Schoolbook"/>
            <w:sz w:val="24"/>
            <w:szCs w:val="24"/>
          </w:rPr>
          <w:delInstrText xml:space="preserve"> ADDIN PAPERS2_CITATIONS &lt;citation&gt;&lt;uuid&gt;E70FF959-AE4B-4925-9910-4BC93CC71C21&lt;/uuid&gt;&lt;priority&gt;0&lt;/priority&gt;&lt;publications&gt;&lt;publication&gt;&lt;uuid&gt;6CB6025A-51A2-47A6-B92E-15717457216C&lt;/uuid&gt;&lt;volume&gt;18&lt;/volume&gt;&lt;doi&gt;10.1111/j.1467-8721.2009.01615.x&lt;/doi&gt;&lt;startpage&gt;89&lt;/startpage&gt;&lt;publication_date&gt;99200904011200000000222000&lt;/publication_date&gt;&lt;url&gt;http://cdp.sagepub.com/content/18/2/89.full&lt;/url&gt;&lt;type&gt;400&lt;/type&gt;&lt;title&gt;Executive Function The Search for an Integrated Account&lt;/title&gt;&lt;publisher&gt;SAGE Publications&lt;/publisher&gt;&lt;number&gt;2&lt;/number&gt;&lt;subtype&gt;400&lt;/subtype&gt;&lt;endpage&gt;94&lt;/endpage&gt;&lt;bundle&gt;&lt;publication&gt;&lt;title&gt;Current Directions in Psychological Science&lt;/title&gt;&lt;type&gt;-100&lt;/type&gt;&lt;subtype&gt;-100&lt;/subtype&gt;&lt;uuid&gt;BB6E8400-F1F1-4874-9F3F-16155A1DAE35&lt;/uuid&gt;&lt;/publication&gt;&lt;/bundle&gt;&lt;authors&gt;&lt;author&gt;&lt;firstName&gt;Marie&lt;/firstName&gt;&lt;middleNames&gt;T&lt;/middleNames&gt;&lt;lastName&gt;Banich&lt;/lastName&gt;&lt;/author&gt;&lt;/authors&gt;&lt;/publication&gt;&lt;publication&gt;&lt;uuid&gt;89E7E5E7-5003-44CB-8A54-33790411FE75&lt;/uuid&gt;&lt;volume&gt;12&lt;/volume&gt;&lt;accepted_date&gt;99200802201200000000222000&lt;/accepted_date&gt;&lt;doi&gt;10.1016/j.tics.2008.02.004&lt;/doi&gt;&lt;startpage&gt;193&lt;/startpage&gt;&lt;revision_date&gt;99200802181200000000222000&lt;/revision_date&gt;&lt;publication_date&gt;99200805001200000000220000&lt;/publication_date&gt;&lt;url&gt;http://eutils.ncbi.nlm.nih.gov/entrez/eutils/elink.fcgi?dbfrom=pubmed&amp;amp;id=18403252&amp;amp;retmode=ref&amp;amp;cmd=prlinks&lt;/url&gt;&lt;type&gt;400&lt;/type&gt;&lt;title&gt;Cognitive control, hierarchy, and the rostro-caudal organization of the frontal lobes.&lt;/title&gt;&lt;submission_date&gt;99200710061200000000222000&lt;/submission_date&gt;&lt;number&gt;5&lt;/number&gt;&lt;institution&gt;Department of Cognitive and Linguistic Sciences, Brown University, Box 1978, Providence, RI 02912-1978, USA. David_Badre@brown.edu&lt;/institution&gt;&lt;subtype&gt;400&lt;/subtype&gt;&lt;endpage&gt;200&lt;/endpage&gt;&lt;bundle&gt;&lt;publication&gt;&lt;publisher&gt;Elsevier Ltd&lt;/publisher&gt;&lt;title&gt;Trends in Cognitive Sciences&lt;/title&gt;&lt;type&gt;-100&lt;/type&gt;&lt;subtype&gt;-100&lt;/subtype&gt;&lt;uuid&gt;47F1C648-8EDF-4324-9FA1-69B78466A0BF&lt;/uuid&gt;&lt;/publication&gt;&lt;/bundle&gt;&lt;authors&gt;&lt;author&gt;&lt;firstName&gt;David&lt;/firstName&gt;&lt;lastName&gt;Badre&lt;/lastName&gt;&lt;/author&gt;&lt;/authors&gt;&lt;/publication&gt;&lt;/publications&gt;&lt;cites&gt;&lt;/cites&gt;&lt;/citation&gt;</w:delInstrText>
        </w:r>
        <w:r w:rsidRPr="2CB9C50C" w:rsidDel="003A50F8">
          <w:rPr>
            <w:rFonts w:ascii="Century Schoolbook" w:hAnsi="Century Schoolbook"/>
            <w:sz w:val="24"/>
            <w:szCs w:val="24"/>
          </w:rPr>
          <w:fldChar w:fldCharType="separate"/>
        </w:r>
        <w:r w:rsidR="00195259" w:rsidRPr="2CB9C50C" w:rsidDel="003A50F8">
          <w:rPr>
            <w:rFonts w:ascii="Century Schoolbook,Cambria,ＭＳ 明" w:eastAsia="Century Schoolbook,Cambria,ＭＳ 明" w:hAnsi="Century Schoolbook,Cambria,ＭＳ 明" w:cs="Century Schoolbook,Cambria,ＭＳ 明"/>
            <w:i/>
            <w:iCs/>
            <w:sz w:val="24"/>
            <w:szCs w:val="24"/>
            <w:vertAlign w:val="superscript"/>
          </w:rPr>
          <w:delText>65,66</w:delText>
        </w:r>
        <w:r w:rsidRPr="2CB9C50C" w:rsidDel="003A50F8">
          <w:fldChar w:fldCharType="end"/>
        </w:r>
        <w:r w:rsidRPr="2CB9C50C" w:rsidDel="003A50F8">
          <w:rPr>
            <w:rFonts w:ascii="Century Schoolbook" w:eastAsia="Century Schoolbook" w:hAnsi="Century Schoolbook" w:cs="Century Schoolbook"/>
            <w:sz w:val="24"/>
            <w:szCs w:val="24"/>
          </w:rPr>
          <w:delText>.</w:delText>
        </w:r>
      </w:del>
    </w:p>
    <w:p w14:paraId="6B467F92" w14:textId="6BC00D21" w:rsidR="005F3DB1" w:rsidRPr="00055A4D" w:rsidDel="003A50F8" w:rsidRDefault="005F3DB1" w:rsidP="005F3DB1">
      <w:pPr>
        <w:pStyle w:val="Normal1"/>
        <w:ind w:firstLine="0"/>
        <w:rPr>
          <w:del w:id="485" w:author="Alejandro De La Vega" w:date="2016-10-03T16:08:00Z"/>
          <w:rFonts w:ascii="Century Schoolbook" w:hAnsi="Century Schoolbook"/>
          <w:sz w:val="24"/>
          <w:szCs w:val="24"/>
        </w:rPr>
      </w:pPr>
      <w:del w:id="486" w:author="Alejandro De La Vega" w:date="2016-10-03T16:08:00Z">
        <w:r w:rsidRPr="00055A4D" w:rsidDel="003A50F8">
          <w:rPr>
            <w:rFonts w:ascii="Century Schoolbook" w:hAnsi="Century Schoolbook"/>
            <w:sz w:val="24"/>
            <w:szCs w:val="24"/>
          </w:rPr>
          <w:tab/>
          <w:delText xml:space="preserve">We also found a distinct pattern of functional associations in rostral regions of the fronto-parietal network. Although regions of the lateral frontal pole remained significantly associated with core aspects of executive function such as switching and working memory, these regions showed markedly weaker associations with ‘conflict’ and showed strong associations with ‘inhibition’ and– in the case of area 10d– ‘novelty’ detection. These results are consistent with the ‘gateway hypothesis’ </w:delText>
        </w:r>
        <w:r w:rsidRPr="00055A4D" w:rsidDel="003A50F8">
          <w:rPr>
            <w:rFonts w:ascii="Century Schoolbook" w:hAnsi="Century Schoolbook"/>
            <w:sz w:val="24"/>
            <w:szCs w:val="24"/>
          </w:rPr>
          <w:fldChar w:fldCharType="begin"/>
        </w:r>
        <w:r w:rsidR="00FE3954" w:rsidRPr="00055A4D" w:rsidDel="003A50F8">
          <w:rPr>
            <w:rFonts w:ascii="Century Schoolbook" w:hAnsi="Century Schoolbook"/>
            <w:sz w:val="24"/>
            <w:szCs w:val="24"/>
          </w:rPr>
          <w:delInstrText xml:space="preserve"> ADDIN PAPERS2_CITATIONS &lt;citation&gt;&lt;uuid&gt;482B9550-B737-4449-897A-B36839FAB283&lt;/uuid&gt;&lt;priority&gt;0&lt;/priority&gt;&lt;publications&gt;&lt;publication&gt;&lt;uuid&gt;83954099-96AB-4764-A286-7E2C2E837FB6&lt;/uuid&gt;&lt;volume&gt;11&lt;/volume&gt;&lt;accepted_date&gt;99200705181200000000222000&lt;/accepted_date&gt;&lt;doi&gt;10.1016/j.tics.2007.05.004&lt;/doi&gt;&lt;startpage&gt;290&lt;/startpage&gt;&lt;revision_date&gt;99200704261200000000222000&lt;/revision_date&gt;&lt;publication_date&gt;99200707001200000000220000&lt;/publication_date&gt;&lt;url&gt;http://linkinghub.elsevier.com/retrieve/pii/S1364661307001283&lt;/url&gt;&lt;type&gt;400&lt;/type&gt;&lt;title&gt;The gateway hypothesis of rostral prefrontal cortex (area 10) function.&lt;/title&gt;&lt;submission_date&gt;99200703161200000000222000&lt;/submission_date&gt;&lt;number&gt;7&lt;/number&gt;&lt;institution&gt;Institute of Cognitive Neuroscience &amp;amp; Psychology Department, University College London, London, WC1E 6BT, UK. p.burgess@psychol.ucl.ac.uk&lt;/institution&gt;&lt;subtype&gt;400&lt;/subtype&gt;&lt;endpage&gt;298&lt;/endpage&gt;&lt;bundle&gt;&lt;publication&gt;&lt;publisher&gt;Elsevier Ltd&lt;/publisher&gt;&lt;title&gt;Trends in Cognitive Sciences&lt;/title&gt;&lt;type&gt;-100&lt;/type&gt;&lt;subtype&gt;-100&lt;/subtype&gt;&lt;uuid&gt;47F1C648-8EDF-4324-9FA1-69B78466A0BF&lt;/uuid&gt;&lt;/publication&gt;&lt;/bundle&gt;&lt;authors&gt;&lt;author&gt;&lt;firstName&gt;Paul&lt;/firstName&gt;&lt;middleNames&gt;W&lt;/middleNames&gt;&lt;lastName&gt;Burgess&lt;/lastName&gt;&lt;/author&gt;&lt;author&gt;&lt;firstName&gt;Iroise&lt;/firstName&gt;&lt;lastName&gt;Dumontheil&lt;/lastName&gt;&lt;/author&gt;&lt;author&gt;&lt;firstName&gt;Sam&lt;/firstName&gt;&lt;middleNames&gt;J&lt;/middleNames&gt;&lt;lastName&gt;Gilbert&lt;/lastName&gt;&lt;/author&gt;&lt;/authors&gt;&lt;/publication&gt;&lt;/publications&gt;&lt;cites&gt;&lt;/cites&gt;&lt;/citation&gt;</w:delInstrText>
        </w:r>
        <w:r w:rsidRPr="00055A4D" w:rsidDel="003A50F8">
          <w:rPr>
            <w:rFonts w:ascii="Century Schoolbook" w:hAnsi="Century Schoolbook"/>
            <w:sz w:val="24"/>
            <w:szCs w:val="24"/>
          </w:rPr>
          <w:fldChar w:fldCharType="separate"/>
        </w:r>
        <w:r w:rsidR="00195259" w:rsidRPr="00055A4D" w:rsidDel="003A50F8">
          <w:rPr>
            <w:rFonts w:ascii="Century Schoolbook" w:eastAsiaTheme="minorEastAsia" w:hAnsi="Century Schoolbook" w:cs="Cambria"/>
            <w:i/>
            <w:sz w:val="24"/>
            <w:vertAlign w:val="superscript"/>
          </w:rPr>
          <w:delText>33</w:delText>
        </w:r>
        <w:r w:rsidRPr="00055A4D" w:rsidDel="003A50F8">
          <w:rPr>
            <w:rFonts w:ascii="Century Schoolbook" w:hAnsi="Century Schoolbook"/>
            <w:sz w:val="24"/>
            <w:szCs w:val="24"/>
          </w:rPr>
          <w:fldChar w:fldCharType="end"/>
        </w:r>
        <w:r w:rsidRPr="00055A4D" w:rsidDel="003A50F8">
          <w:rPr>
            <w:rFonts w:ascii="Century Schoolbook" w:hAnsi="Century Schoolbook"/>
            <w:sz w:val="24"/>
            <w:szCs w:val="24"/>
          </w:rPr>
          <w:delText xml:space="preserve"> which suggests that area 10 is important for re-directing current processing to novel environmental and internal cues. This theory is compatible with recent theories that suggest that context monitoring </w:delText>
        </w:r>
        <w:r w:rsidRPr="00055A4D" w:rsidDel="003A50F8">
          <w:rPr>
            <w:rFonts w:ascii="Century Schoolbook" w:hAnsi="Century Schoolbook"/>
            <w:sz w:val="24"/>
            <w:szCs w:val="24"/>
          </w:rPr>
          <w:fldChar w:fldCharType="begin"/>
        </w:r>
        <w:r w:rsidR="00FE3954" w:rsidRPr="00055A4D" w:rsidDel="003A50F8">
          <w:rPr>
            <w:rFonts w:ascii="Century Schoolbook" w:hAnsi="Century Schoolbook"/>
            <w:sz w:val="24"/>
            <w:szCs w:val="24"/>
          </w:rPr>
          <w:delInstrText xml:space="preserve"> ADDIN PAPERS2_CITATIONS &lt;citation&gt;&lt;uuid&gt;2C0FE875-C3FA-4496-B940-368CF1F5C2E4&lt;/uuid&gt;&lt;priority&gt;0&lt;/priority&gt;&lt;publications&gt;&lt;publication&gt;&lt;volume&gt;7&lt;/volume&gt;&lt;publication_date&gt;99201202271200000000222000&lt;/publication_date&gt;&lt;number&gt;2&lt;/number&gt;&lt;doi&gt;10.1371/journal.pone.0031546&lt;/doi&gt;&lt;startpage&gt;e31546&lt;/startpage&gt;&lt;title&gt;Cognitive Control Reflects Context Monitoring, Not Motoric Stopping, in Response Inhibition&lt;/title&gt;&lt;uuid&gt;D5083539-EBFB-4407-85F9-EA16E52B04D0&lt;/uuid&gt;&lt;subtype&gt;400&lt;/subtype&gt;&lt;publisher&gt;Public Library of Science&lt;/publisher&gt;&lt;type&gt;400&lt;/type&gt;&lt;url&gt;http://dx.plos.org/10.1371/journal.pone.0031546&lt;/url&gt;&lt;bundle&gt;&lt;publication&gt;&lt;publisher&gt;Public Library of Science&lt;/publisher&gt;&lt;title&gt;PLoS ONE&lt;/title&gt;&lt;type&gt;-100&lt;/type&gt;&lt;subtype&gt;-100&lt;/subtype&gt;&lt;uuid&gt;C3061830-F0D2-4145-90C0-97905DC55E95&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delInstrText>
        </w:r>
        <w:r w:rsidRPr="00055A4D" w:rsidDel="003A50F8">
          <w:rPr>
            <w:rFonts w:ascii="Century Schoolbook" w:hAnsi="Century Schoolbook"/>
            <w:sz w:val="24"/>
            <w:szCs w:val="24"/>
          </w:rPr>
          <w:fldChar w:fldCharType="separate"/>
        </w:r>
        <w:r w:rsidR="00195259" w:rsidRPr="00055A4D" w:rsidDel="003A50F8">
          <w:rPr>
            <w:rFonts w:ascii="Century Schoolbook" w:eastAsiaTheme="minorEastAsia" w:hAnsi="Century Schoolbook" w:cs="Cambria"/>
            <w:i/>
            <w:sz w:val="24"/>
            <w:vertAlign w:val="superscript"/>
          </w:rPr>
          <w:delText>67</w:delText>
        </w:r>
        <w:r w:rsidRPr="00055A4D" w:rsidDel="003A50F8">
          <w:rPr>
            <w:rFonts w:ascii="Century Schoolbook" w:hAnsi="Century Schoolbook"/>
            <w:sz w:val="24"/>
            <w:szCs w:val="24"/>
          </w:rPr>
          <w:fldChar w:fldCharType="end"/>
        </w:r>
        <w:r w:rsidRPr="00055A4D" w:rsidDel="003A50F8">
          <w:rPr>
            <w:rFonts w:ascii="Century Schoolbook" w:hAnsi="Century Schoolbook"/>
            <w:sz w:val="24"/>
            <w:szCs w:val="24"/>
          </w:rPr>
          <w:delText xml:space="preserve"> or attentional capture </w:delText>
        </w:r>
        <w:r w:rsidRPr="00055A4D" w:rsidDel="003A50F8">
          <w:rPr>
            <w:rFonts w:ascii="Century Schoolbook" w:hAnsi="Century Schoolbook"/>
            <w:sz w:val="24"/>
            <w:szCs w:val="24"/>
          </w:rPr>
          <w:fldChar w:fldCharType="begin"/>
        </w:r>
        <w:r w:rsidR="00FE3954" w:rsidRPr="00055A4D" w:rsidDel="003A50F8">
          <w:rPr>
            <w:rFonts w:ascii="Century Schoolbook" w:hAnsi="Century Schoolbook"/>
            <w:sz w:val="24"/>
            <w:szCs w:val="24"/>
          </w:rPr>
          <w:delInstrText xml:space="preserve"> ADDIN PAPERS2_CITATIONS &lt;citation&gt;&lt;uuid&gt;8F115723-01DE-471D-B487-CB0505D9C622&lt;/uuid&gt;&lt;priority&gt;0&lt;/priority&gt;&lt;publications&gt;&lt;publication&gt;&lt;volume&gt;107&lt;/volume&gt;&lt;publication_date&gt;99201003301200000000222000&lt;/publication_date&gt;&lt;number&gt;13&lt;/number&gt;&lt;doi&gt;10.1073/pnas.1000175107&lt;/doi&gt;&lt;startpage&gt;6106&lt;/startpage&gt;&lt;title&gt;Distinct frontal systems for response inhibition, attentional capture, and error processing&lt;/title&gt;&lt;uuid&gt;FB34D125-27BA-47ED-B9F3-D85D9F03009E&lt;/uuid&gt;&lt;subtype&gt;400&lt;/subtype&gt;&lt;endpage&gt;6111&lt;/endpage&gt;&lt;type&gt;400&lt;/type&gt;&lt;url&gt;http://www.pnas.org/cgi/doi/10.1073/pnas.1000175107&lt;/url&gt;&lt;bundle&gt;&lt;publication&gt;&lt;publisher&gt;National Acad Sciences&lt;/publisher&gt;&lt;title&gt;Proceedings of the National Academy of Sciences&lt;/title&gt;&lt;type&gt;-100&lt;/type&gt;&lt;subtype&gt;-100&lt;/subtype&gt;&lt;uuid&gt;F7199FA4-E2CA-4E16-BE94-90F4C49F1B5A&lt;/uuid&gt;&lt;/publication&gt;&lt;/bundle&gt;&lt;authors&gt;&lt;author&gt;&lt;firstName&gt;D&lt;/firstName&gt;&lt;middleNames&gt;J&lt;/middleNames&gt;&lt;lastName&gt;Sharp&lt;/lastName&gt;&lt;/author&gt;&lt;author&gt;&lt;firstName&gt;V&lt;/firstName&gt;&lt;lastName&gt;Bonnelle&lt;/lastName&gt;&lt;/author&gt;&lt;author&gt;&lt;nonDroppingParticle&gt;De&lt;/nonDroppingParticle&gt;&lt;firstName&gt;X&lt;/firstName&gt;&lt;lastName&gt;Boissezon&lt;/lastName&gt;&lt;/author&gt;&lt;author&gt;&lt;firstName&gt;C&lt;/firstName&gt;&lt;middleNames&gt;F&lt;/middleNames&gt;&lt;lastName&gt;Beckmann&lt;/lastName&gt;&lt;/author&gt;&lt;author&gt;&lt;firstName&gt;S&lt;/firstName&gt;&lt;middleNames&gt;G&lt;/middleNames&gt;&lt;lastName&gt;James&lt;/lastName&gt;&lt;/author&gt;&lt;author&gt;&lt;firstName&gt;M&lt;/firstName&gt;&lt;middleNames&gt;C&lt;/middleNames&gt;&lt;lastName&gt;Patel&lt;/lastName&gt;&lt;/author&gt;&lt;author&gt;&lt;firstName&gt;M&lt;/firstName&gt;&lt;middleNames&gt;A&lt;/middleNames&gt;&lt;lastName&gt;Mehta&lt;/lastName&gt;&lt;/author&gt;&lt;/authors&gt;&lt;/publication&gt;&lt;/publications&gt;&lt;cites&gt;&lt;/cites&gt;&lt;/citation&gt;</w:delInstrText>
        </w:r>
        <w:r w:rsidRPr="00055A4D" w:rsidDel="003A50F8">
          <w:rPr>
            <w:rFonts w:ascii="Century Schoolbook" w:hAnsi="Century Schoolbook"/>
            <w:sz w:val="24"/>
            <w:szCs w:val="24"/>
          </w:rPr>
          <w:fldChar w:fldCharType="separate"/>
        </w:r>
        <w:r w:rsidR="00195259" w:rsidRPr="00055A4D" w:rsidDel="003A50F8">
          <w:rPr>
            <w:rFonts w:ascii="Century Schoolbook" w:eastAsiaTheme="minorEastAsia" w:hAnsi="Century Schoolbook" w:cs="Cambria"/>
            <w:i/>
            <w:sz w:val="24"/>
            <w:vertAlign w:val="superscript"/>
          </w:rPr>
          <w:delText>68</w:delText>
        </w:r>
        <w:r w:rsidRPr="00055A4D" w:rsidDel="003A50F8">
          <w:rPr>
            <w:rFonts w:ascii="Century Schoolbook" w:hAnsi="Century Schoolbook"/>
            <w:sz w:val="24"/>
            <w:szCs w:val="24"/>
          </w:rPr>
          <w:fldChar w:fldCharType="end"/>
        </w:r>
        <w:r w:rsidRPr="00055A4D" w:rsidDel="003A50F8">
          <w:rPr>
            <w:rFonts w:ascii="Century Schoolbook" w:hAnsi="Century Schoolbook"/>
            <w:sz w:val="24"/>
            <w:szCs w:val="24"/>
          </w:rPr>
          <w:delText xml:space="preserve"> are important pre-requisites of response inhibition and extends these results by suggesting that such a function may not be the sole provenance of right IFG. </w:delText>
        </w:r>
      </w:del>
    </w:p>
    <w:p w14:paraId="0A98EBD1" w14:textId="3B85413A" w:rsidR="005F3DB1" w:rsidRPr="00055A4D" w:rsidDel="00A57557" w:rsidRDefault="00BA2741" w:rsidP="005F3DB1">
      <w:pPr>
        <w:pStyle w:val="Normal1"/>
        <w:ind w:firstLine="720"/>
        <w:rPr>
          <w:rFonts w:ascii="Century Schoolbook" w:hAnsi="Century Schoolbook"/>
          <w:sz w:val="24"/>
          <w:szCs w:val="24"/>
        </w:rPr>
      </w:pPr>
      <w:moveFromRangeStart w:id="487" w:author="Alejandro De La Vega" w:date="2016-10-03T15:34:00Z" w:name="move337128207"/>
      <w:moveFrom w:id="488" w:author="Alejandro De La Vega" w:date="2016-10-03T15:34:00Z">
        <w:r w:rsidRPr="2CB9C50C" w:rsidDel="00A57557">
          <w:rPr>
            <w:rFonts w:ascii="Century Schoolbook" w:eastAsia="Century Schoolbook" w:hAnsi="Century Schoolbook" w:cs="Century Schoolbook"/>
            <w:sz w:val="24"/>
            <w:szCs w:val="24"/>
          </w:rPr>
          <w:t>Although</w:t>
        </w:r>
        <w:r w:rsidR="00332B6C" w:rsidRPr="2CB9C50C" w:rsidDel="00A57557">
          <w:rPr>
            <w:rFonts w:ascii="Century Schoolbook" w:eastAsia="Century Schoolbook" w:hAnsi="Century Schoolbook" w:cs="Century Schoolbook"/>
            <w:sz w:val="24"/>
            <w:szCs w:val="24"/>
          </w:rPr>
          <w:t xml:space="preserve"> we generally observed within-network functional similarity, </w:t>
        </w:r>
        <w:r w:rsidR="007A47F2" w:rsidRPr="2CB9C50C" w:rsidDel="00A57557">
          <w:rPr>
            <w:rFonts w:ascii="Century Schoolbook" w:eastAsia="Century Schoolbook" w:hAnsi="Century Schoolbook" w:cs="Century Schoolbook"/>
            <w:sz w:val="24"/>
            <w:szCs w:val="24"/>
          </w:rPr>
          <w:t>functional differences between networks were</w:t>
        </w:r>
        <w:r w:rsidRPr="2CB9C50C" w:rsidDel="00A57557">
          <w:rPr>
            <w:rFonts w:ascii="Century Schoolbook" w:eastAsia="Century Schoolbook" w:hAnsi="Century Schoolbook" w:cs="Century Schoolbook"/>
            <w:sz w:val="24"/>
            <w:szCs w:val="24"/>
          </w:rPr>
          <w:t xml:space="preserve"> substantial</w:t>
        </w:r>
        <w:r w:rsidR="00332B6C" w:rsidRPr="2CB9C50C" w:rsidDel="00A57557">
          <w:rPr>
            <w:rFonts w:ascii="Century Schoolbook" w:eastAsia="Century Schoolbook" w:hAnsi="Century Schoolbook" w:cs="Century Schoolbook"/>
            <w:sz w:val="24"/>
            <w:szCs w:val="24"/>
          </w:rPr>
          <w:t xml:space="preserve">– such as between default and fronto-parietal clusters. This was true despite close spatial proximity between clusters; for example, </w:t>
        </w:r>
        <w:r w:rsidR="005F3DB1" w:rsidRPr="2CB9C50C" w:rsidDel="00A57557">
          <w:rPr>
            <w:rFonts w:ascii="Century Schoolbook" w:eastAsia="Century Schoolbook" w:hAnsi="Century Schoolbook" w:cs="Century Schoolbook"/>
            <w:sz w:val="24"/>
            <w:szCs w:val="24"/>
          </w:rPr>
          <w:t>in the case of area 9, which lies immediately dorsal to area 9/46, we found no association with executive function topics, suggesting the relatively low functional-anatomical selectivity we observed within the fronto-parietal network was not due to poor spatial resolution in our approach. Instead, areas 9 and 47/12 were preferentially recruited by internally oriented processes such as ‘mentaliz</w:t>
        </w:r>
        <w:r w:rsidR="00332B6C" w:rsidRPr="2CB9C50C" w:rsidDel="00A57557">
          <w:rPr>
            <w:rFonts w:ascii="Century Schoolbook" w:eastAsia="Century Schoolbook" w:hAnsi="Century Schoolbook" w:cs="Century Schoolbook"/>
            <w:sz w:val="24"/>
            <w:szCs w:val="24"/>
          </w:rPr>
          <w:t>ing’, ‘emotion’ and ‘memory’– a pattern</w:t>
        </w:r>
        <w:r w:rsidR="005F3DB1" w:rsidRPr="2CB9C50C" w:rsidDel="00A57557">
          <w:rPr>
            <w:rFonts w:ascii="Century Schoolbook" w:eastAsia="Century Schoolbook" w:hAnsi="Century Schoolbook" w:cs="Century Schoolbook"/>
            <w:sz w:val="24"/>
            <w:szCs w:val="24"/>
          </w:rPr>
          <w:t xml:space="preserve"> consistent</w:t>
        </w:r>
        <w:r w:rsidR="00332B6C" w:rsidRPr="2CB9C50C" w:rsidDel="00A57557">
          <w:rPr>
            <w:rFonts w:ascii="Century Schoolbook" w:eastAsia="Century Schoolbook" w:hAnsi="Century Schoolbook" w:cs="Century Schoolbook"/>
            <w:sz w:val="24"/>
            <w:szCs w:val="24"/>
          </w:rPr>
          <w:t xml:space="preserve"> with a hypothesized role </w:t>
        </w:r>
        <w:r w:rsidR="005F3DB1" w:rsidRPr="2CB9C50C" w:rsidDel="00A57557">
          <w:rPr>
            <w:rFonts w:ascii="Century Schoolbook" w:eastAsia="Century Schoolbook" w:hAnsi="Century Schoolbook" w:cs="Century Schoolbook"/>
            <w:sz w:val="24"/>
            <w:szCs w:val="24"/>
          </w:rPr>
          <w:t xml:space="preserve">the dorso-medial subsystem of the default network in self-generated conceptual processing </w:t>
        </w:r>
        <w:r w:rsidR="005F3DB1" w:rsidRPr="2CB9C50C" w:rsidDel="00A57557">
          <w:fldChar w:fldCharType="begin"/>
        </w:r>
        <w:r w:rsidR="00FE3954" w:rsidRPr="00055A4D" w:rsidDel="00A57557">
          <w:rPr>
            <w:rFonts w:ascii="Century Schoolbook" w:hAnsi="Century Schoolbook"/>
            <w:sz w:val="24"/>
            <w:szCs w:val="24"/>
          </w:rPr>
          <w:instrText xml:space="preserve"> ADDIN PAPERS2_CITATIONS &lt;citation&gt;&lt;uuid&gt;240A070D-9558-4E26-9A8E-EE7F118E4882&lt;/uuid&gt;&lt;priority&gt;0&lt;/priority&gt;&lt;publications&gt;&lt;publication&gt;&lt;uuid&gt;0D05DC4D-6FA7-4287-A28D-F734730C01FF&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relevance&lt;/title&gt;&lt;number&gt;1&lt;/number&gt;&lt;subtype&gt;400&lt;/subtype&gt;&lt;endpage&gt;52&lt;/endpage&gt;&lt;bundle&gt;&lt;publication&gt;&lt;publisher&gt;Blackwell Publishing Inc&lt;/publisher&gt;&lt;title&gt;Annals of the New York Academy of Sciences&lt;/title&gt;&lt;type&gt;-100&lt;/type&gt;&lt;subtype&gt;-100&lt;/subtype&gt;&lt;uuid&gt;9B21474C-8006-4196-A7C2-6E06673868A9&lt;/uuid&gt;&lt;/publication&gt;&lt;/bundle&gt;&lt;authors&gt;&lt;author&gt;&lt;firstName&gt;Jessica&lt;/firstName&gt;&lt;middleNames&gt;R&lt;/middleNames&gt;&lt;lastName&gt;Andrews 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5F3DB1" w:rsidRPr="2CB9C50C" w:rsidDel="00A57557">
          <w:rPr>
            <w:rFonts w:ascii="Century Schoolbook" w:hAnsi="Century Schoolbook"/>
            <w:sz w:val="24"/>
            <w:szCs w:val="24"/>
          </w:rPr>
          <w:fldChar w:fldCharType="separate"/>
        </w:r>
        <w:r w:rsidR="00195259" w:rsidRPr="2CB9C50C" w:rsidDel="00A57557">
          <w:rPr>
            <w:rFonts w:ascii="Century Schoolbook,Cambria,ＭＳ 明" w:eastAsia="Century Schoolbook,Cambria,ＭＳ 明" w:hAnsi="Century Schoolbook,Cambria,ＭＳ 明" w:cs="Century Schoolbook,Cambria,ＭＳ 明"/>
            <w:i/>
            <w:iCs/>
            <w:sz w:val="24"/>
            <w:szCs w:val="24"/>
            <w:vertAlign w:val="superscript"/>
          </w:rPr>
          <w:t>49</w:t>
        </w:r>
        <w:r w:rsidR="005F3DB1" w:rsidRPr="2CB9C50C" w:rsidDel="00A57557">
          <w:fldChar w:fldCharType="end"/>
        </w:r>
        <w:r w:rsidR="005F3DB1" w:rsidRPr="2CB9C50C" w:rsidDel="00A57557">
          <w:rPr>
            <w:rFonts w:ascii="Century Schoolbook" w:eastAsia="Century Schoolbook" w:hAnsi="Century Schoolbook" w:cs="Century Schoolbook"/>
            <w:sz w:val="24"/>
            <w:szCs w:val="24"/>
          </w:rPr>
          <w:t xml:space="preserve">. </w:t>
        </w:r>
      </w:moveFrom>
    </w:p>
    <w:moveFromRangeEnd w:id="487"/>
    <w:p w14:paraId="12B4AF12" w14:textId="77F6C864" w:rsidR="005F3DB1" w:rsidRPr="00055A4D" w:rsidRDefault="00332B6C" w:rsidP="005F3DB1">
      <w:pPr>
        <w:pStyle w:val="Normal1"/>
        <w:ind w:firstLine="720"/>
        <w:rPr>
          <w:rFonts w:ascii="Century Schoolbook" w:hAnsi="Century Schoolbook"/>
          <w:sz w:val="24"/>
          <w:szCs w:val="24"/>
        </w:rPr>
      </w:pPr>
      <w:r w:rsidRPr="00055A4D">
        <w:rPr>
          <w:rFonts w:ascii="Century Schoolbook" w:hAnsi="Century Schoolbook"/>
          <w:sz w:val="24"/>
          <w:szCs w:val="24"/>
        </w:rPr>
        <w:t>Although the present results provide a comprehensive view into the functional organization of LFC, several challenges remain. More broadly, a</w:t>
      </w:r>
      <w:r w:rsidR="005F3DB1" w:rsidRPr="00055A4D">
        <w:rPr>
          <w:rFonts w:ascii="Century Schoolbook" w:hAnsi="Century Schoolbook"/>
          <w:sz w:val="24"/>
          <w:szCs w:val="24"/>
        </w:rPr>
        <w:t xml:space="preserve"> difficult challenge in cognitive neuroscience is developing the appropriate psychological constructs that distinguish activity in related brain regions. Appropriately modeling the differences between nuanced psychological concepts is particularly difficult for large-scale meta-analyses, as there is no established ontology of psychological constructs, unlike in fields such as genetics </w:t>
      </w:r>
      <w:r w:rsidR="005F3DB1"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&lt;citation&gt;&lt;uuid&gt;5E0B036E-9779-46AF-8AFD-B20C5FB14A4F&lt;/uuid&gt;&lt;priority&gt;0&lt;/priority&gt;&lt;publications&gt;&lt;publication&gt;&lt;type&gt;400&lt;/type&gt;&lt;publication_date&gt;99200000001200000000200000&lt;/publication_date&gt;&lt;title&gt;Gene Ontology: tool for the unification of biology&lt;/title&gt;&lt;url&gt;https://www.researchgate.net/profile/Suzanna_Lewis/publication/12514438_GOConsortiumAshburner_M_Ball_CA_Blake_JA_Botstein_D_Butler_H_Cherry_JM_et_al_Gene_ontology_tool_for_the_unification_of_biology_The_Gene_Ontology_Consortium_Nat_Genet_25_25-29/links/09e41502930ca71245000000.pdf&lt;/url&gt;&lt;subtype&gt;400&lt;/subtype&gt;&lt;uuid&gt;7051CFD6-C037-4254-8918-3660D8F37FC0&lt;/uuid&gt;&lt;bundle&gt;&lt;publication&gt;&lt;title&gt;Nat Genet&lt;/title&gt;&lt;type&gt;-100&lt;/type&gt;&lt;subtype&gt;-100&lt;/subtype&gt;&lt;uuid&gt;45BBBBE0-7175-419F-886C-87CEC7B94FAD&lt;/uuid&gt;&lt;/publication&gt;&lt;/bundle&gt;&lt;authors&gt;&lt;author&gt;&lt;firstName&gt;D&lt;/firstName&gt;&lt;lastName&gt;Botstein&lt;/lastName&gt;&lt;/author&gt;&lt;author&gt;&lt;firstName&gt;J&lt;/firstName&gt;&lt;middleNames&gt;M&lt;/middleNames&gt;&lt;lastName&gt;Cherry&lt;/lastName&gt;&lt;/author&gt;&lt;author&gt;&lt;firstName&gt;M&lt;/firstName&gt;&lt;lastName&gt;Ashburner&lt;/lastName&gt;&lt;/author&gt;&lt;author&gt;&lt;firstName&gt;C&lt;/firstName&gt;&lt;middleNames&gt;A&lt;/middleNames&gt;&lt;lastName&gt;Ball&lt;/lastName&gt;&lt;/author&gt;&lt;/authors&gt;&lt;/publication&gt;&lt;/publications&gt;&lt;cites&gt;&lt;/cites&gt;&lt;/citation&gt;</w:instrText>
      </w:r>
      <w:r w:rsidR="005F3DB1"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71</w:t>
      </w:r>
      <w:r w:rsidR="005F3DB1" w:rsidRPr="00055A4D">
        <w:rPr>
          <w:rFonts w:ascii="Century Schoolbook" w:hAnsi="Century Schoolbook"/>
          <w:sz w:val="24"/>
          <w:szCs w:val="24"/>
        </w:rPr>
        <w:fldChar w:fldCharType="end"/>
      </w:r>
      <w:r w:rsidR="005F3DB1" w:rsidRPr="00055A4D">
        <w:rPr>
          <w:rFonts w:ascii="Century Schoolbook" w:hAnsi="Century Schoolbook"/>
          <w:sz w:val="24"/>
          <w:szCs w:val="24"/>
        </w:rPr>
        <w:t xml:space="preserve">. In the present study, we used a data-driven set of topics derived from the abstracts of fMRI papers to represent major psychological phenomena. Although these topics are a major improvement on more simple term based features, due to their data-driven nature they are likely to misrepresent psychological </w:t>
      </w:r>
      <w:r w:rsidRPr="00055A4D">
        <w:rPr>
          <w:rFonts w:ascii="Century Schoolbook" w:hAnsi="Century Schoolbook"/>
          <w:sz w:val="24"/>
          <w:szCs w:val="24"/>
        </w:rPr>
        <w:t>dimensions that</w:t>
      </w:r>
      <w:r w:rsidR="005F3DB1" w:rsidRPr="00055A4D">
        <w:rPr>
          <w:rFonts w:ascii="Century Schoolbook" w:hAnsi="Century Schoolbook"/>
          <w:sz w:val="24"/>
          <w:szCs w:val="24"/>
        </w:rPr>
        <w:t xml:space="preserve"> are hypothesized to be important for differentiating regions. For example, in our set of 60 topics, only a single topic represented </w:t>
      </w:r>
      <w:proofErr w:type="gramStart"/>
      <w:r w:rsidR="005F3DB1" w:rsidRPr="00055A4D">
        <w:rPr>
          <w:rFonts w:ascii="Century Schoolbook" w:hAnsi="Century Schoolbook"/>
          <w:sz w:val="24"/>
          <w:szCs w:val="24"/>
        </w:rPr>
        <w:t>long term</w:t>
      </w:r>
      <w:proofErr w:type="gramEnd"/>
      <w:r w:rsidR="005F3DB1" w:rsidRPr="00055A4D">
        <w:rPr>
          <w:rFonts w:ascii="Century Schoolbook" w:hAnsi="Century Schoolbook"/>
          <w:sz w:val="24"/>
          <w:szCs w:val="24"/>
        </w:rPr>
        <w:t xml:space="preserve"> memory function, and likely combined memory retrieval and autobiographical memory processes. Although the Neurosynth framework allows researchers to develop custom meta-analyses that can be used to test apriori predictions, the myriad of combinations in which studies can be combined is not conducive to establishing the optimal differentiating dimensions of psychological function between regions. </w:t>
      </w:r>
    </w:p>
    <w:p w14:paraId="38AD089A" w14:textId="36584491"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lastRenderedPageBreak/>
        <w:t xml:space="preserve">The </w:t>
      </w:r>
      <w:r w:rsidR="00332B6C" w:rsidRPr="00055A4D">
        <w:rPr>
          <w:rFonts w:ascii="Century Schoolbook" w:hAnsi="Century Schoolbook"/>
          <w:sz w:val="24"/>
          <w:szCs w:val="24"/>
        </w:rPr>
        <w:t>classification-based</w:t>
      </w:r>
      <w:r w:rsidRPr="00055A4D">
        <w:rPr>
          <w:rFonts w:ascii="Century Schoolbook" w:hAnsi="Century Schoolbook"/>
          <w:sz w:val="24"/>
          <w:szCs w:val="24"/>
        </w:rPr>
        <w:t xml:space="preserve"> approach we employed is a step in the direction of quantifying the extent to which a given set of psychological features explains variability in brain activity. A promising future direction is to use classification based approaches to find the psychological dimensions that best differentiate patterns in activity between related regions, such as regions within a network. In combination with the adoption of standardized cognitive ontologies, such as the Cognitive Atlas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CFB81CC4-E76D-4279-8679-6939683FE715&lt;/uuid&gt;&lt;priority&gt;0&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1C22729D-144B-4C49-90BE-2D6C123A4B88&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3EDEB20D-A882-4B49-9252-329D350159CB&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72,73</w:t>
      </w:r>
      <w:r w:rsidRPr="00055A4D">
        <w:rPr>
          <w:rFonts w:ascii="Century Schoolbook" w:hAnsi="Century Schoolbook"/>
          <w:sz w:val="24"/>
          <w:szCs w:val="24"/>
        </w:rPr>
        <w:fldChar w:fldCharType="end"/>
      </w:r>
      <w:r w:rsidRPr="00055A4D">
        <w:rPr>
          <w:rFonts w:ascii="Century Schoolbook" w:hAnsi="Century Schoolbook"/>
          <w:sz w:val="24"/>
          <w:szCs w:val="24"/>
        </w:rPr>
        <w:t xml:space="preserve">, such large-scale approaches should help the development of novel theories of functional brain organization. Moreover, given the limited quality of the summarized coordinate based data in Neurosynth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12838B0B-6455-4E19-8761-A0FE8CDA44B6&lt;/uuid&gt;&lt;priority&gt;0&lt;/priority&gt;&lt;publications&gt;&lt;publication&gt;&lt;volume&gt;45&lt;/volume&gt;&lt;publication_date&gt;99200904001200000000220000&lt;/publication_date&gt;&lt;number&gt;3&lt;/number&gt;&lt;doi&gt;10.1016/j.neuroimage.2008.12.039&lt;/doi&gt;&lt;startpage&gt;810&lt;/startpage&gt;&lt;title&gt;Meta-analysis of neuroimaging data: A comparison of image-based and coordinate-based pooling of studies&lt;/title&gt;&lt;uuid&gt;1C370EE2-D9A5-4F4F-876A-7D5E3A6DA7D0&lt;/uuid&gt;&lt;subtype&gt;400&lt;/subtype&gt;&lt;endpage&gt;823&lt;/endpage&gt;&lt;type&gt;400&lt;/type&gt;&lt;url&gt;http://linkinghub.elsevier.com/retrieve/pii/S1053811908012901&lt;/url&gt;&lt;bundle&gt;&lt;publication&gt;&lt;publisher&gt;Elsevier Inc.&lt;/publisher&gt;&lt;title&gt;NeuroImage&lt;/title&gt;&lt;type&gt;-100&lt;/type&gt;&lt;subtype&gt;-100&lt;/subtype&gt;&lt;uuid&gt;C999927C-B94A-48FA-98D1-0626ECBA674C&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74</w:t>
      </w:r>
      <w:r w:rsidRPr="00055A4D">
        <w:rPr>
          <w:rFonts w:ascii="Century Schoolbook" w:hAnsi="Century Schoolbook"/>
          <w:sz w:val="24"/>
          <w:szCs w:val="24"/>
        </w:rPr>
        <w:fldChar w:fldCharType="end"/>
      </w:r>
      <w:r w:rsidRPr="00055A4D">
        <w:rPr>
          <w:rFonts w:ascii="Century Schoolbook" w:hAnsi="Century Schoolbook"/>
          <w:sz w:val="24"/>
          <w:szCs w:val="24"/>
        </w:rPr>
        <w:t xml:space="preserve"> the widespread sharing of richer statistical images in databases such as </w:t>
      </w:r>
      <w:proofErr w:type="spellStart"/>
      <w:r w:rsidRPr="00055A4D">
        <w:rPr>
          <w:rFonts w:ascii="Century Schoolbook" w:hAnsi="Century Schoolbook"/>
          <w:sz w:val="24"/>
          <w:szCs w:val="24"/>
        </w:rPr>
        <w:t>NeuroVault</w:t>
      </w:r>
      <w:proofErr w:type="spellEnd"/>
      <w:r w:rsidRPr="00055A4D">
        <w:rPr>
          <w:rFonts w:ascii="Century Schoolbook" w:hAnsi="Century Schoolbook"/>
          <w:sz w:val="24"/>
          <w:szCs w:val="24"/>
        </w:rPr>
        <w:t xml:space="preserve">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6A493175-76F1-4315-9F73-D3DD273F4F34&lt;/uuid&gt;&lt;priority&gt;0&lt;/priority&gt;&lt;publications&gt;&lt;publication&gt;&lt;uuid&gt;A4F8A03D-5710-4079-8B7B-C89225246E82&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3EDEB20D-A882-4B49-9252-329D350159CB&lt;/uuid&gt;&lt;/publication&gt;&lt;/bundle&gt;&lt;authors&gt;&lt;author&gt;&lt;firstName&gt;Krzysztof&lt;/firstName&gt;&lt;middleNames&gt;J&lt;/middleNames&gt;&lt;lastName&gt;Gorgolewski&lt;/lastName&gt;&lt;/author&gt;&lt;author&gt;&lt;firstName&gt;Gae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75</w:t>
      </w:r>
      <w:r w:rsidRPr="00055A4D">
        <w:rPr>
          <w:rFonts w:ascii="Century Schoolbook" w:hAnsi="Century Schoolbook"/>
          <w:sz w:val="24"/>
          <w:szCs w:val="24"/>
        </w:rPr>
        <w:fldChar w:fldCharType="end"/>
      </w:r>
      <w:r w:rsidRPr="00055A4D">
        <w:rPr>
          <w:rFonts w:ascii="Century Schoolbook" w:hAnsi="Century Schoolbook"/>
          <w:sz w:val="24"/>
          <w:szCs w:val="24"/>
        </w:rPr>
        <w:t xml:space="preserve"> will greatly improve the fidelity of future meta-analyses.</w:t>
      </w:r>
    </w:p>
    <w:p w14:paraId="00AE0E47" w14:textId="1D70ED3C" w:rsidR="008E2084" w:rsidRPr="00055A4D" w:rsidRDefault="005F3DB1" w:rsidP="003C43BA">
      <w:pPr>
        <w:tabs>
          <w:tab w:val="left" w:pos="900"/>
        </w:tabs>
        <w:spacing w:line="480" w:lineRule="auto"/>
        <w:rPr>
          <w:i w:val="0"/>
          <w:sz w:val="24"/>
        </w:rPr>
      </w:pPr>
      <w:r w:rsidRPr="00055A4D">
        <w:rPr>
          <w:i w:val="0"/>
          <w:sz w:val="24"/>
        </w:rPr>
        <w:tab/>
        <w:t xml:space="preserve">In the present study, we used relatively unbiased data-driven methods 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w:t>
      </w:r>
      <w:r w:rsidR="00BA2741" w:rsidRPr="00055A4D">
        <w:rPr>
          <w:i w:val="0"/>
          <w:sz w:val="24"/>
        </w:rPr>
        <w:t>processes that have been previously hypothesized to map onto specific brain regions</w:t>
      </w:r>
      <w:r w:rsidRPr="00055A4D">
        <w:rPr>
          <w:i w:val="0"/>
          <w:sz w:val="24"/>
        </w:rPr>
        <w:t xml:space="preserve"> were widely distributed throughout lateral frontal cortex. However, we identified dissociable functional signature for each sub-region, suggesting that lateral frontal cortex supports a wide variety of psychological state through a mixture of network-level dynamics and moderate degree of functional specialization.</w:t>
      </w:r>
    </w:p>
    <w:p w14:paraId="7CC7F4DA" w14:textId="77777777" w:rsidR="00195259" w:rsidRPr="00055A4D" w:rsidRDefault="00195259">
      <w:pPr>
        <w:overflowPunct/>
        <w:autoSpaceDE/>
        <w:autoSpaceDN/>
        <w:adjustRightInd/>
        <w:rPr>
          <w:b/>
          <w:i w:val="0"/>
          <w:sz w:val="24"/>
        </w:rPr>
      </w:pPr>
      <w:r w:rsidRPr="00055A4D">
        <w:rPr>
          <w:b/>
          <w:i w:val="0"/>
          <w:sz w:val="24"/>
        </w:rPr>
        <w:br w:type="page"/>
      </w:r>
    </w:p>
    <w:p w14:paraId="69A63A86" w14:textId="06762076" w:rsidR="006D6FD3" w:rsidRPr="00055A4D" w:rsidRDefault="006D6FD3" w:rsidP="006D6FD3">
      <w:pPr>
        <w:spacing w:line="420" w:lineRule="auto"/>
        <w:outlineLvl w:val="0"/>
        <w:rPr>
          <w:b/>
          <w:i w:val="0"/>
          <w:sz w:val="24"/>
        </w:rPr>
      </w:pPr>
      <w:r w:rsidRPr="00055A4D">
        <w:rPr>
          <w:b/>
          <w:i w:val="0"/>
          <w:sz w:val="24"/>
        </w:rPr>
        <w:lastRenderedPageBreak/>
        <w:t>Methods</w:t>
      </w:r>
    </w:p>
    <w:p w14:paraId="29201174" w14:textId="22CD8493" w:rsidR="006D6FD3" w:rsidRPr="00055A4D" w:rsidRDefault="006D6FD3" w:rsidP="006D6FD3">
      <w:pPr>
        <w:pStyle w:val="Normal1"/>
        <w:spacing w:after="160" w:line="420" w:lineRule="auto"/>
        <w:ind w:firstLine="720"/>
        <w:rPr>
          <w:rFonts w:ascii="Century Schoolbook" w:hAnsi="Century Schoolbook"/>
          <w:color w:val="333333"/>
          <w:sz w:val="24"/>
          <w:szCs w:val="24"/>
          <w:highlight w:val="white"/>
        </w:rPr>
      </w:pPr>
      <w:r w:rsidRPr="00055A4D">
        <w:rPr>
          <w:rFonts w:ascii="Century Schoolbook" w:hAnsi="Century Schoolbook"/>
          <w:b/>
          <w:color w:val="333333"/>
          <w:sz w:val="24"/>
          <w:szCs w:val="24"/>
          <w:highlight w:val="white"/>
        </w:rPr>
        <w:t>Dataset.</w:t>
      </w:r>
      <w:r w:rsidRPr="00055A4D">
        <w:rPr>
          <w:rFonts w:ascii="Century Schoolbook" w:hAnsi="Century Schoolbook"/>
          <w:color w:val="333333"/>
          <w:sz w:val="24"/>
          <w:szCs w:val="24"/>
          <w:highlight w:val="white"/>
        </w:rPr>
        <w:t xml:space="preserve"> We analyzed version 0.6 of the Neurosynth database </w:t>
      </w:r>
      <w:r w:rsidRPr="00055A4D">
        <w:rPr>
          <w:rFonts w:ascii="Century Schoolbook" w:hAnsi="Century Schoolbook"/>
          <w:color w:val="333333"/>
          <w:sz w:val="24"/>
          <w:szCs w:val="24"/>
          <w:highlight w:val="white"/>
        </w:rPr>
        <w:fldChar w:fldCharType="begin"/>
      </w:r>
      <w:r w:rsidR="00FE3954" w:rsidRPr="00055A4D">
        <w:rPr>
          <w:rFonts w:ascii="Century Schoolbook" w:hAnsi="Century Schoolbook"/>
          <w:color w:val="333333"/>
          <w:sz w:val="24"/>
          <w:szCs w:val="24"/>
          <w:highlight w:val="white"/>
        </w:rPr>
        <w:instrText xml:space="preserve"> ADDIN PAPERS2_CITATIONS &lt;citation&gt;&lt;uuid&gt;79F0AACC-10B4-406A-8E90-F03F79B0237C&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17</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a repository of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fMRI studies and over 410,000 activation</w:t>
      </w:r>
      <w:r w:rsidRPr="00055A4D">
        <w:rPr>
          <w:rFonts w:ascii="Century Schoolbook" w:hAnsi="Century Schoolbook"/>
          <w:color w:val="333333"/>
          <w:sz w:val="24"/>
          <w:szCs w:val="24"/>
        </w:rPr>
        <w:t xml:space="preserve"> peaks</w:t>
      </w:r>
      <w:r w:rsidRPr="00055A4D">
        <w:rPr>
          <w:rFonts w:ascii="Century Schoolbook" w:hAnsi="Century Schoolbook"/>
          <w:sz w:val="24"/>
          <w:szCs w:val="24"/>
        </w:rPr>
        <w:t xml:space="preserve"> that span the full range of the published neuroimaging literature.</w:t>
      </w:r>
      <w:r w:rsidRPr="00055A4D">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to the standard MNI space (see: Yarkoni et al., 2011). As such, all activations and subsequent analyses are in MNI152 coordinate space. </w:t>
      </w:r>
      <w:r w:rsidRPr="00055A4D">
        <w:rPr>
          <w:rFonts w:ascii="Century Schoolbook" w:hAnsi="Century Schoolbook"/>
          <w:sz w:val="24"/>
          <w:szCs w:val="24"/>
        </w:rPr>
        <w:t xml:space="preserve">The scikit-learn Python package </w:t>
      </w:r>
      <w:r w:rsidRPr="00055A4D">
        <w:rPr>
          <w:rFonts w:ascii="Century Schoolbook" w:hAnsi="Century Schoolbook"/>
          <w:sz w:val="24"/>
          <w:szCs w:val="24"/>
        </w:rPr>
        <w:fldChar w:fldCharType="begin"/>
      </w:r>
      <w:r w:rsidR="00FE3954" w:rsidRPr="00055A4D">
        <w:rPr>
          <w:rFonts w:ascii="Century Schoolbook" w:hAnsi="Century Schoolbook"/>
          <w:sz w:val="24"/>
          <w:szCs w:val="24"/>
        </w:rPr>
        <w:instrText xml:space="preserve"> ADDIN PAPERS2_CITATIONS &lt;citation&gt;&lt;uuid&gt;0D7149FD-F996-4FB8-BDD3-5EA7FAAB4E1E&lt;/uuid&gt;&lt;priority&gt;0&lt;/priority&gt;&lt;publications&gt;&lt;publication&gt;&lt;volume&gt;12&lt;/volume&gt;&lt;number&gt;Oct&lt;/number&gt;&lt;startpage&gt;2825&lt;/startpage&gt;&lt;title&gt;Scikit-learn: Machine Learning in Python&lt;/title&gt;&lt;uuid&gt;C7F6E882-F388-4D4F-A17D-D952FADB2411&lt;/uuid&gt;&lt;subtype&gt;400&lt;/subtype&gt;&lt;endpage&gt;2830&lt;/endpage&gt;&lt;type&gt;400&lt;/type&gt;&lt;publication_date&gt;99201100001200000000200000&lt;/publication_date&gt;&lt;bundle&gt;&lt;publication&gt;&lt;title&gt;Journal of Machine Learning Research&lt;/title&gt;&lt;type&gt;-100&lt;/type&gt;&lt;subtype&gt;-100&lt;/subtype&gt;&lt;uuid&gt;4E803A49-79E0-4F0C-BA5C-F4D82827CA07&lt;/uuid&gt;&lt;/publication&gt;&lt;/bundle&gt;&lt;authors&gt;&lt;author&gt;&lt;firstName&gt;Fabian&lt;/firstName&gt;&lt;lastName&gt;Pedregosa&lt;/lastName&gt;&lt;/author&gt;&lt;author&gt;&lt;firstName&gt;Gael&lt;/firstName&gt;&lt;lastName&gt;Varoquaux&lt;/lastName&gt;&lt;/author&gt;&lt;author&gt;&lt;firstName&gt;Alexandre&lt;/firstName&gt;&lt;lastName&gt;Gamfort&lt;/lastName&gt;&lt;/author&gt;&lt;author&gt;&lt;firstName&gt;Vincent&lt;/firstName&gt;&lt;lastName&gt;Michel&lt;/lastName&gt;&lt;/author&gt;&lt;author&gt;&lt;firstName&gt;Bertrand&lt;/firstName&gt;&lt;lastName&gt;Thirion&lt;/lastName&gt;&lt;/author&gt;&lt;author&gt;&lt;firstName&gt;Oliver&lt;/firstName&gt;&lt;lastName&gt;Grisel&lt;/lastName&gt;&lt;/author&gt;&lt;author&gt;&lt;firstName&gt;Mathieu&lt;/firstName&gt;&lt;lastName&gt;Blondel&lt;/lastName&gt;&lt;/author&gt;&lt;author&gt;&lt;firstName&gt;Peter&lt;/firstName&gt;&lt;lastName&gt;Prettenhofer&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76</w:t>
      </w:r>
      <w:r w:rsidRPr="00055A4D">
        <w:rPr>
          <w:rFonts w:ascii="Century Schoolbook" w:hAnsi="Century Schoolbook"/>
          <w:sz w:val="24"/>
          <w:szCs w:val="24"/>
        </w:rPr>
        <w:fldChar w:fldCharType="end"/>
      </w:r>
      <w:r w:rsidRPr="00055A4D">
        <w:rPr>
          <w:rFonts w:ascii="Century Schoolbook" w:hAnsi="Century Schoolbook"/>
          <w:sz w:val="24"/>
          <w:szCs w:val="24"/>
        </w:rPr>
        <w:t xml:space="preserve"> was used for all machine learning analyses. Analyses were performed using the core Neurosynth python tools (https://github.com/neurosynth/neurosynth). </w:t>
      </w:r>
    </w:p>
    <w:p w14:paraId="4E4A62C3" w14:textId="008B1CCB" w:rsidR="006D6FD3" w:rsidRPr="00055A4D" w:rsidRDefault="006D6FD3" w:rsidP="006D6FD3">
      <w:pPr>
        <w:pStyle w:val="Normal1"/>
        <w:spacing w:after="160"/>
        <w:ind w:firstLine="720"/>
        <w:rPr>
          <w:rFonts w:ascii="Century Schoolbook" w:hAnsi="Century Schoolbook"/>
          <w:sz w:val="24"/>
          <w:szCs w:val="24"/>
        </w:rPr>
      </w:pPr>
      <w:r w:rsidRPr="00055A4D">
        <w:rPr>
          <w:rFonts w:ascii="Century Schoolbook" w:hAnsi="Century Schoolbook"/>
          <w:b/>
          <w:sz w:val="24"/>
          <w:szCs w:val="24"/>
        </w:rPr>
        <w:t>Lateral frontal cortex mask.</w:t>
      </w:r>
      <w:r w:rsidRPr="00055A4D">
        <w:rPr>
          <w:rFonts w:ascii="Century Schoolbook" w:hAnsi="Century Schoolbook"/>
          <w:sz w:val="24"/>
          <w:szCs w:val="24"/>
        </w:rPr>
        <w:t xml:space="preserve"> </w:t>
      </w:r>
      <w:r w:rsidRPr="00055A4D">
        <w:rPr>
          <w:rFonts w:ascii="Century Schoolbook" w:hAnsi="Century Schoolbook"/>
          <w:color w:val="333333"/>
          <w:sz w:val="24"/>
          <w:szCs w:val="24"/>
          <w:highlight w:val="white"/>
        </w:rPr>
        <w:t xml:space="preserve">To select clusters from whole-brain clustering solutions in lateral frontal cortex, </w:t>
      </w:r>
      <w:r w:rsidRPr="00055A4D">
        <w:rPr>
          <w:rFonts w:ascii="Century Schoolbook" w:hAnsi="Century Schoolbook"/>
          <w:color w:val="333333"/>
          <w:sz w:val="24"/>
          <w:szCs w:val="24"/>
        </w:rPr>
        <w:t xml:space="preserve">we defined an LFC anatomical mask. Crucially, we only used this mask to select clusters that fell within this mask, and not to exclude individual voxels. First, we included voxels with a greater than 30% chance of falling in the frontal lobes according to the Montreal Neurological Institute structural probabilistic atlas </w:t>
      </w:r>
      <w:r w:rsidRPr="00055A4D">
        <w:rPr>
          <w:rFonts w:ascii="Century Schoolbook" w:hAnsi="Century Schoolbook"/>
          <w:color w:val="333333"/>
          <w:sz w:val="24"/>
          <w:szCs w:val="24"/>
        </w:rPr>
        <w:fldChar w:fldCharType="begin"/>
      </w:r>
      <w:r w:rsidR="00FE3954" w:rsidRPr="00055A4D">
        <w:rPr>
          <w:rFonts w:ascii="Century Schoolbook" w:hAnsi="Century Schoolbook"/>
          <w:color w:val="333333"/>
          <w:sz w:val="24"/>
          <w:szCs w:val="24"/>
        </w:rPr>
        <w:instrText xml:space="preserve"> ADDIN PAPERS2_CITATIONS &lt;citation&gt;&lt;uuid&gt;6C1E348F-280A-45D3-9094-B26F247C65A9&lt;/uuid&gt;&lt;priority&gt;0&lt;/priority&gt;&lt;publications&gt;&lt;publication&gt;&lt;uuid&gt;1F7571A8-97BA-4A32-91C6-4E5E8F6473B2&lt;/uuid&gt;&lt;volume&gt;3&lt;/volume&gt;&lt;doi&gt;10.1002/hbm.460030304&lt;/doi&gt;&lt;startpage&gt;190&lt;/startpage&gt;&lt;publication_date&gt;99199501011200000000222000&lt;/publication_date&gt;&lt;url&gt;http://doi.wiley.com/10.1002/hbm.460030304&lt;/url&gt;&lt;type&gt;400&lt;/type&gt;&lt;title&gt;Automatic 3</w:instrText>
      </w:r>
      <w:r w:rsidR="00FE3954" w:rsidRPr="00055A4D">
        <w:rPr>
          <w:rFonts w:ascii="Party LET" w:hAnsi="Party LET" w:cs="Party LET"/>
          <w:color w:val="333333"/>
          <w:sz w:val="24"/>
          <w:szCs w:val="24"/>
        </w:rPr>
        <w:instrText>‐</w:instrText>
      </w:r>
      <w:r w:rsidR="00FE3954" w:rsidRPr="00055A4D">
        <w:rPr>
          <w:rFonts w:ascii="Century Schoolbook" w:hAnsi="Century Schoolbook"/>
          <w:color w:val="333333"/>
          <w:sz w:val="24"/>
          <w:szCs w:val="24"/>
        </w:rPr>
        <w:instrText>D model</w:instrText>
      </w:r>
      <w:r w:rsidR="00FE3954" w:rsidRPr="00055A4D">
        <w:rPr>
          <w:rFonts w:ascii="Party LET" w:hAnsi="Party LET" w:cs="Party LET"/>
          <w:color w:val="333333"/>
          <w:sz w:val="24"/>
          <w:szCs w:val="24"/>
        </w:rPr>
        <w:instrText>‐</w:instrText>
      </w:r>
      <w:r w:rsidR="00FE3954" w:rsidRPr="00055A4D">
        <w:rPr>
          <w:rFonts w:ascii="Century Schoolbook" w:hAnsi="Century Schoolbook"/>
          <w:color w:val="333333"/>
          <w:sz w:val="24"/>
          <w:szCs w:val="24"/>
        </w:rPr>
        <w:instrText>based neuroanatomical segmentation&lt;/title&gt;&lt;publisher&gt;Wiley Subscription Services, Inc., A Wiley Company&lt;/publisher&gt;&lt;number&gt;3&lt;/number&gt;&lt;subtype&gt;400&lt;/subtype&gt;&lt;endpage&gt;208&lt;/endpage&gt;&lt;bundle&gt;&lt;publication&gt;&lt;publisher&gt;Wiley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D&lt;/firstName&gt;&lt;middleNames&gt;Louis&lt;/middleNames&gt;&lt;lastName&gt;Collins&lt;/lastName&gt;&lt;/author&gt;&lt;author&gt;&lt;firstName&gt;C&lt;/firstName&gt;&lt;middleNames&gt;J&lt;/middleNames&gt;&lt;lastName&gt;Holmes&lt;/lastName&gt;&lt;/author&gt;&lt;author&gt;&lt;firstName&gt;T&lt;/firstName&gt;&lt;middleNames&gt;M&lt;/middleNames&gt;&lt;lastName&gt;Peters&lt;/lastName&gt;&lt;/author&gt;&lt;author&gt;&lt;firstName&gt;A&lt;/firstName&gt;&lt;middleNames&gt;C&lt;/middleNames&gt;&lt;lastName&gt;Evans&lt;/lastName&gt;&lt;/author&gt;&lt;/authors&gt;&lt;/publication&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s&gt;&lt;cites&gt;&lt;/cites&gt;&lt;/citation&gt;</w:instrText>
      </w:r>
      <w:r w:rsidRPr="00055A4D">
        <w:rPr>
          <w:rFonts w:ascii="Century Schoolbook" w:hAnsi="Century Schoolbook"/>
          <w:color w:val="333333"/>
          <w:sz w:val="24"/>
          <w:szCs w:val="24"/>
        </w:rPr>
        <w:fldChar w:fldCharType="separate"/>
      </w:r>
      <w:r w:rsidR="00195259" w:rsidRPr="00055A4D">
        <w:rPr>
          <w:rFonts w:ascii="Century Schoolbook" w:eastAsiaTheme="minorEastAsia" w:hAnsi="Century Schoolbook" w:cs="Cambria"/>
          <w:i/>
          <w:sz w:val="24"/>
          <w:vertAlign w:val="superscript"/>
        </w:rPr>
        <w:t>77,78</w:t>
      </w:r>
      <w:r w:rsidRPr="00055A4D">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 and excluded medial voxels within 14mm of the midline. To focus on lateral frontal cortex, we excluded voxels that were exclusively located on the orbital surface– ensuring to include lateral orbitofrontal voxels– by removing voxels in the superior and medial orbital </w:t>
      </w:r>
      <w:proofErr w:type="spellStart"/>
      <w:r w:rsidRPr="00055A4D">
        <w:rPr>
          <w:rFonts w:ascii="Century Schoolbook" w:hAnsi="Century Schoolbook"/>
          <w:color w:val="333333"/>
          <w:sz w:val="24"/>
          <w:szCs w:val="24"/>
        </w:rPr>
        <w:t>gyri</w:t>
      </w:r>
      <w:proofErr w:type="spellEnd"/>
      <w:r w:rsidRPr="00055A4D">
        <w:rPr>
          <w:rFonts w:ascii="Century Schoolbook" w:hAnsi="Century Schoolbook"/>
          <w:color w:val="333333"/>
          <w:sz w:val="24"/>
          <w:szCs w:val="24"/>
        </w:rPr>
        <w:t xml:space="preserve"> according to the AAL atlas and voxels with a greater than 30% probability of falling in ‘Frontal Operculum Cortex’ in the Harvard-Oxford atlas. Finally, we also excluded far ventral voxels of OFC (Z &lt; -14mm) that were not excluded using anatomical atlases. </w:t>
      </w:r>
    </w:p>
    <w:p w14:paraId="16BBA198" w14:textId="5BD8CB10" w:rsidR="006D6FD3" w:rsidRPr="00055A4D" w:rsidRDefault="006D6FD3" w:rsidP="006D6FD3">
      <w:pPr>
        <w:pStyle w:val="Heading3"/>
        <w:spacing w:after="160" w:line="480" w:lineRule="auto"/>
        <w:ind w:firstLine="360"/>
        <w:rPr>
          <w:rFonts w:ascii="Century Schoolbook" w:hAnsi="Century Schoolbook"/>
          <w:b w:val="0"/>
          <w:i w:val="0"/>
          <w:sz w:val="24"/>
          <w:szCs w:val="24"/>
        </w:rPr>
      </w:pPr>
      <w:r w:rsidRPr="00055A4D">
        <w:rPr>
          <w:rFonts w:ascii="Century Schoolbook" w:hAnsi="Century Schoolbook"/>
          <w:i w:val="0"/>
          <w:sz w:val="24"/>
          <w:szCs w:val="24"/>
        </w:rPr>
        <w:lastRenderedPageBreak/>
        <w:t xml:space="preserve">Co-activation clustering. </w:t>
      </w:r>
      <w:r w:rsidRPr="00055A4D">
        <w:rPr>
          <w:rFonts w:ascii="Century Schoolbook" w:hAnsi="Century Schoolbook"/>
          <w:b w:val="0"/>
          <w:i w:val="0"/>
          <w:color w:val="333333"/>
          <w:sz w:val="24"/>
          <w:szCs w:val="24"/>
          <w:highlight w:val="white"/>
        </w:rPr>
        <w:t xml:space="preserve">Next, we clustered individual grey-matter cortical voxels across the whole brain based on their meta-analytic co-activation with the whole brain across studies in the database (Figure </w:t>
      </w:r>
      <w:r w:rsidR="00E87AA4">
        <w:rPr>
          <w:rFonts w:ascii="Century Schoolbook" w:hAnsi="Century Schoolbook"/>
          <w:b w:val="0"/>
          <w:i w:val="0"/>
          <w:color w:val="333333"/>
          <w:sz w:val="24"/>
          <w:szCs w:val="24"/>
          <w:highlight w:val="white"/>
        </w:rPr>
        <w:t>1A</w:t>
      </w:r>
      <w:r w:rsidRPr="00055A4D">
        <w:rPr>
          <w:rFonts w:ascii="Century Schoolbook" w:hAnsi="Century Schoolbook"/>
          <w:b w:val="0"/>
          <w:i w:val="0"/>
          <w:color w:val="333333"/>
          <w:sz w:val="24"/>
          <w:szCs w:val="24"/>
          <w:highlight w:val="white"/>
        </w:rPr>
        <w:t xml:space="preserve">). In order to avoid potentially biased or arbitrary cluster boundaries, we clustered the whole cortex and selected clusters for further analysis that fell within an anatomically defined LFC mask. Critically, we did not mask out voxels that were slightly outside of our mask– we either included or excluded entire clusters.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 </w:t>
      </w:r>
      <w:r w:rsidRPr="00055A4D">
        <w:rPr>
          <w:rFonts w:ascii="Century Schoolbook" w:hAnsi="Century Schoolbook"/>
          <w:b w:val="0"/>
          <w:i w:val="0"/>
          <w:color w:val="333333"/>
          <w:sz w:val="24"/>
          <w:szCs w:val="24"/>
          <w:highlight w:val="white"/>
        </w:rPr>
        <w:fldChar w:fldCharType="begin"/>
      </w:r>
      <w:r w:rsidR="00FE3954" w:rsidRPr="00055A4D">
        <w:rPr>
          <w:rFonts w:ascii="Century Schoolbook" w:hAnsi="Century Schoolbook"/>
          <w:b w:val="0"/>
          <w:i w:val="0"/>
          <w:color w:val="333333"/>
          <w:sz w:val="24"/>
          <w:szCs w:val="24"/>
          <w:highlight w:val="white"/>
        </w:rPr>
        <w:instrText xml:space="preserve"> ADDIN PAPERS2_CITATIONS &lt;citation&gt;&lt;uuid&gt;B1364283-D6C8-4291-BA88-2D9AC9F6B61F&lt;/uuid&gt;&lt;priority&gt;0&lt;/priority&gt;&lt;publications&gt;&lt;publication&gt;&lt;uuid&gt;091DF7E8-40C5-4E76-ADB5-0EBA79D06E00&lt;/uuid&gt;&lt;volume&gt;106&lt;/volume&gt;&lt;doi&gt;10.1152/jn.00338.2011&lt;/doi&gt;&lt;startpage&gt;1125&lt;/startpage&gt;&lt;publication_date&gt;99201109001200000000220000&lt;/publication_date&gt;&lt;url&gt;http://eutils.ncbi.nlm.nih.gov/entrez/eutils/elink.fcgi?dbfrom=pubmed&amp;amp;id=21653723&amp;amp;retmode=ref&amp;amp;cmd=prlinks&lt;/url&gt;&lt;type&gt;400&lt;/type&gt;&lt;title&gt;The organization of the human cerebral cortex estimated by intrinsic functional connectivity.&lt;/title&gt;&lt;institution&gt;Harvard University, Department of Psychology, Center for Brain Science, Cambridge, MA 02138, USA.&lt;/institution&gt;&lt;number&gt;3&lt;/number&gt;&lt;subtype&gt;400&lt;/subtype&gt;&lt;endpage&gt;1165&lt;/endpage&gt;&lt;bundle&gt;&lt;publication&gt;&lt;publisher&gt;American Physiological Society&lt;/publisher&gt;&lt;title&gt;Journal of Neurophysiology&lt;/title&gt;&lt;type&gt;-100&lt;/type&gt;&lt;subtype&gt;-100&lt;/subtype&gt;&lt;uuid&gt;6EE5FAE6-3A33-47BA-A6C0-967524D1696F&lt;/uuid&gt;&lt;/publication&gt;&lt;/bundle&gt;&lt;authors&gt;&lt;author&gt;&lt;firstName&gt;B&lt;/firstName&gt;&lt;middleNames&gt;T Thomas&lt;/middleNames&gt;&lt;lastName&gt;Yeo&lt;/lastName&gt;&lt;/author&gt;&lt;author&gt;&lt;firstName&gt;Fenna&lt;/firstName&gt;&lt;middleNames&gt;M&lt;/middleNames&gt;&lt;lastName&gt;Krienen&lt;/lastName&gt;&lt;/author&gt;&lt;author&gt;&lt;firstName&gt;Jorge&lt;/firstName&gt;&lt;lastName&gt;Sepulcre&lt;/lastName&gt;&lt;/author&gt;&lt;author&gt;&lt;firstName&gt;Mert&lt;/firstName&gt;&lt;middleNames&gt;R&lt;/middleNames&gt;&lt;lastName&gt;Sabuncu&lt;/lastName&gt;&lt;/author&gt;&lt;author&gt;&lt;firstName&gt;Danial&lt;/firstName&gt;&lt;lastName&gt;Lashkari&lt;/lastName&gt;&lt;/author&gt;&lt;author&gt;&lt;firstName&gt;Marisa&lt;/firstName&gt;&lt;lastName&gt;Hollinshead&lt;/lastName&gt;&lt;/author&gt;&lt;author&gt;&lt;firstName&gt;Joshua&lt;/firstName&gt;&lt;middleNames&gt;L&lt;/middleNames&gt;&lt;lastName&gt;Roffman&lt;/lastName&gt;&lt;/author&gt;&lt;author&gt;&lt;firstName&gt;Jordan&lt;/firstName&gt;&lt;middleNames&gt;W&lt;/middleNames&gt;&lt;lastName&gt;Smoller&lt;/lastName&gt;&lt;/author&gt;&lt;author&gt;&lt;firstName&gt;Lilla&lt;/firstName&gt;&lt;lastName&gt;Zöllei&lt;/lastName&gt;&lt;/author&gt;&lt;author&gt;&lt;firstName&gt;Jonathan&lt;/firstName&gt;&lt;middleNames&gt;R&lt;/middleNames&gt;&lt;lastName&gt;Polimeni&lt;/lastName&gt;&lt;/author&gt;&lt;author&gt;&lt;firstName&gt;Bruce&lt;/firstName&gt;&lt;lastName&gt;Fischl&lt;/lastName&gt;&lt;/author&gt;&lt;author&gt;&lt;firstName&gt;Hesheng&lt;/firstName&gt;&lt;lastName&gt;Liu&lt;/lastName&gt;&lt;/author&gt;&lt;author&gt;&lt;firstName&gt;Randy&lt;/firstName&gt;&lt;middleNames&gt;L&lt;/middleNames&gt;&lt;lastName&gt;Buckner&lt;/lastName&gt;&lt;/author&gt;&lt;/authors&gt;&lt;/publication&gt;&lt;publication&gt;&lt;uuid&gt;B98677CA-FD2F-4583-8DB6-E079A8445760&lt;/uuid&gt;&lt;volume&gt;72&lt;/volume&gt;&lt;doi&gt;10.1016/j.neuron.2011.09.006&lt;/doi&gt;&lt;startpage&gt;665&lt;/startpage&gt;&lt;publication_date&gt;99201100001200000000200000&lt;/publication_date&gt;&lt;url&gt;http://www.cell.com/article/S0896627311007926/fulltext&lt;/url&gt;&lt;type&gt;400&lt;/type&gt;&lt;title&gt;Functional Network Organization of the Human Brain&lt;/title&gt;&lt;publisher&gt;Elsevier&lt;/publisher&gt;&lt;number&gt;4&lt;/number&gt;&lt;subtype&gt;400&lt;/subtype&gt;&lt;endpage&gt;678&lt;/endpage&gt;&lt;bundle&gt;&lt;publication&gt;&lt;publisher&gt;Elsevier Inc.&lt;/publisher&gt;&lt;title&gt;Neuron&lt;/title&gt;&lt;type&gt;-100&lt;/type&gt;&lt;subtype&gt;-100&lt;/subtype&gt;&lt;uuid&gt;4F760053-710C-45E0-BDA8-53102C65B1F7&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22,24</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w:t>
      </w:r>
      <w:proofErr w:type="spellStart"/>
      <w:r w:rsidRPr="00055A4D">
        <w:rPr>
          <w:rFonts w:ascii="Century Schoolbook" w:hAnsi="Century Schoolbook"/>
          <w:b w:val="0"/>
          <w:i w:val="0"/>
          <w:color w:val="333333"/>
          <w:sz w:val="24"/>
          <w:szCs w:val="24"/>
          <w:highlight w:val="white"/>
        </w:rPr>
        <w:t>Neurosynth’s</w:t>
      </w:r>
      <w:proofErr w:type="spellEnd"/>
      <w:r w:rsidRPr="00055A4D">
        <w:rPr>
          <w:rFonts w:ascii="Century Schoolbook" w:hAnsi="Century Schoolbook"/>
          <w:b w:val="0"/>
          <w:i w:val="0"/>
          <w:color w:val="333333"/>
          <w:sz w:val="24"/>
          <w:szCs w:val="24"/>
          <w:highlight w:val="white"/>
        </w:rPr>
        <w:t xml:space="preserve">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p>
    <w:p w14:paraId="3732F406" w14:textId="77777777"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calculated the co-activation between each cortical voxel and every other voxel in the brain (including sub-cortex) by correlating the target voxel’s activation pattern across studies with the rest of the brain. Activation in each voxel is represented as a binary vector of length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 xml:space="preserve">(the number of studies). A value of 1 </w:t>
      </w:r>
      <w:r w:rsidRPr="00055A4D">
        <w:rPr>
          <w:rFonts w:ascii="Century Schoolbook" w:hAnsi="Century Schoolbook"/>
          <w:color w:val="333333"/>
          <w:sz w:val="24"/>
          <w:szCs w:val="24"/>
          <w:highlight w:val="white"/>
        </w:rPr>
        <w:lastRenderedPageBreak/>
        <w:t>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055A4D">
        <w:rPr>
          <w:rFonts w:ascii="Century Schoolbook" w:hAnsi="Century Schoolbook"/>
          <w:color w:val="333333"/>
          <w:sz w:val="24"/>
          <w:szCs w:val="24"/>
        </w:rPr>
        <w:t xml:space="preserve">112,358 cortical voxels x </w:t>
      </w:r>
      <w:r w:rsidRPr="00055A4D">
        <w:rPr>
          <w:rFonts w:ascii="Century Schoolbook" w:hAnsi="Century Schoolbook"/>
          <w:color w:val="333333"/>
          <w:sz w:val="24"/>
          <w:szCs w:val="24"/>
          <w:highlight w:val="white"/>
        </w:rPr>
        <w:t xml:space="preserve">171,534 whole-brain voxels) that would be very computationally costly to cluster so as to identify distinct LFC regions. Hence,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055A4D">
        <w:rPr>
          <w:rFonts w:ascii="Century Schoolbook" w:hAnsi="Century Schoolbook"/>
          <w:color w:val="333333"/>
          <w:sz w:val="24"/>
          <w:szCs w:val="24"/>
        </w:rPr>
        <w:t xml:space="preserve">with the rest of the brain. </w:t>
      </w:r>
    </w:p>
    <w:p w14:paraId="38C85FAC" w14:textId="0A01A735"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rPr>
        <w:t xml:space="preserve">As an additional pre-processing step, we standardized each cortical voxel’s co-activation with other brain voxels to ensure clustering would be driven by relative differences in whole brain co-activation and not the overall activation rate of each voxel. That is, if two voxels co-activated with similar voxels across the brain, we should consider them to be relatively similar even if one of those voxels activates more frequently (and thus has slightly stronger correlations with all voxels). This adjustment was particularly important as preliminary analyses indicated that regions with very high rates of activation (e.g. pre-SMA/mid-cingulate cortex) more readily clustered into multiple clusters with few voxels, reflecting base rates in activation, although differences in their functional associations were minimal. Indeed, preliminary analyses confirmed that standardizing the co-activation matrix </w:t>
      </w:r>
      <w:r w:rsidRPr="00055A4D">
        <w:rPr>
          <w:rFonts w:ascii="Century Schoolbook" w:hAnsi="Century Schoolbook"/>
          <w:color w:val="333333"/>
          <w:sz w:val="24"/>
          <w:szCs w:val="24"/>
        </w:rPr>
        <w:lastRenderedPageBreak/>
        <w:t xml:space="preserve">alleviated this concern. At k = 70, the mean activation rate of each cluster showed no correlation with voxel size when Z-scoring was used (r=0.05), as compared to when the raw co-activation matrix </w:t>
      </w:r>
      <w:r w:rsidR="00E87AA4">
        <w:rPr>
          <w:rFonts w:ascii="Century Schoolbook" w:hAnsi="Century Schoolbook"/>
          <w:color w:val="333333"/>
          <w:sz w:val="24"/>
          <w:szCs w:val="24"/>
        </w:rPr>
        <w:t xml:space="preserve">was used (r = -0.65) at k = 70. </w:t>
      </w:r>
      <w:r w:rsidRPr="00055A4D">
        <w:rPr>
          <w:rFonts w:ascii="Century Schoolbook" w:hAnsi="Century Schoolbook"/>
          <w:color w:val="333333"/>
          <w:sz w:val="24"/>
          <w:szCs w:val="24"/>
        </w:rPr>
        <w:t>Additionally, the range of cluster sizes was compressed, resulting in more evenly sized clusters. Cluster sizes ranged from 352 to 4546 voxels using the raw activation, compared to a range of 560 to 2862 voxels using standardized co-activation. See Chapter 4 for a more in depth investigation of the implications of this preprocessing strategy.</w:t>
      </w:r>
    </w:p>
    <w:p w14:paraId="7A0B2CFC" w14:textId="19688EAC"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Ward’s </w:t>
      </w:r>
      <w:r w:rsidRPr="00055A4D">
        <w:rPr>
          <w:rFonts w:ascii="Century Schoolbook" w:hAnsi="Century Schoolbook"/>
          <w:color w:val="333333"/>
          <w:sz w:val="24"/>
          <w:szCs w:val="24"/>
        </w:rPr>
        <w:t xml:space="preserve">clustering was selected </w:t>
      </w:r>
      <w:r w:rsidRPr="00055A4D">
        <w:rPr>
          <w:rFonts w:ascii="Century Schoolbook" w:hAnsi="Century Schoolbook"/>
          <w:color w:val="333333"/>
          <w:sz w:val="24"/>
          <w:szCs w:val="24"/>
          <w:highlight w:val="white"/>
        </w:rPr>
        <w:t xml:space="preserve">as this algorithm is recommended as the best compromise between accuracy (e.g., fit to data) and reproducibility for clustering fMRI data </w:t>
      </w:r>
      <w:r w:rsidRPr="00055A4D">
        <w:rPr>
          <w:rFonts w:ascii="Century Schoolbook" w:hAnsi="Century Schoolbook"/>
          <w:color w:val="333333"/>
          <w:sz w:val="24"/>
          <w:szCs w:val="24"/>
          <w:highlight w:val="white"/>
        </w:rPr>
        <w:fldChar w:fldCharType="begin"/>
      </w:r>
      <w:r w:rsidR="00FE3954" w:rsidRPr="00055A4D">
        <w:rPr>
          <w:rFonts w:ascii="Century Schoolbook" w:hAnsi="Century Schoolbook"/>
          <w:color w:val="333333"/>
          <w:sz w:val="24"/>
          <w:szCs w:val="24"/>
          <w:highlight w:val="white"/>
        </w:rPr>
        <w:instrText xml:space="preserve"> ADDIN PAPERS2_CITATIONS &lt;citation&gt;&lt;uuid&gt;0E0DAD51-690C-480F-A735-0762849263FC&lt;/uuid&gt;&lt;priority&gt;0&lt;/priority&gt;&lt;publications&gt;&lt;publication&gt;&lt;uuid&gt;9824F089-2130-43C8-9312-7E6A90E1702A&lt;/uuid&gt;&lt;volume&gt;8&lt;/volume&gt;&lt;accepted_date&gt;99201405301200000000222000&lt;/accepted_date&gt;&lt;doi&gt;10.3389/fnins.2014.00167&lt;/doi&gt;&lt;startpage&gt;167&lt;/startpage&gt;&lt;publication_date&gt;99201400001200000000200000&lt;/publication_date&gt;&lt;url&gt;http://journal.frontiersin.org/article/10.3389/fnins.2014.00167/abstract&lt;/url&gt;&lt;type&gt;400&lt;/type&gt;&lt;title&gt;Which fMRI clustering gives good brain parcellations?&lt;/title&gt;&lt;submission_date&gt;99201401021200000000222000&lt;/submission_date&gt;&lt;number&gt;171&lt;/number&gt;&lt;institution&gt;Parietal Project-Team, Institut National de Recherche en Informatique et Automatique Palaiseau, France ; Commissariat à l'énergie Atomique et Aux Énergies Alternatives, DSV, Neurospin, I2 BM Gif-sur-Yvette, France.&lt;/institution&gt;&lt;subtype&gt;400&lt;/subtype&gt;&lt;bundle&gt;&lt;publication&gt;&lt;title&gt;Frontiers in neuroscience&lt;/title&gt;&lt;type&gt;-100&lt;/type&gt;&lt;subtype&gt;-100&lt;/subtype&gt;&lt;uuid&gt;D4AD5F8D-9C68-47AF-821B-79BABE14BA2A&lt;/uuid&gt;&lt;/publication&gt;&lt;/bundle&gt;&lt;authors&gt;&lt;author&gt;&lt;firstName&gt;Bertrand&lt;/firstName&gt;&lt;lastName&gt;Thirion&lt;/lastName&gt;&lt;/author&gt;&lt;author&gt;&lt;firstName&gt;Gae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79</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However, this clustering algorithm is seldom used for whole-brain clustering because the computational time increases cubically [</w:t>
      </w:r>
      <w:proofErr w:type="gramStart"/>
      <w:r w:rsidRPr="00055A4D">
        <w:rPr>
          <w:rFonts w:ascii="Times New Roman" w:hAnsi="Times New Roman"/>
          <w:color w:val="333333"/>
          <w:sz w:val="24"/>
          <w:szCs w:val="24"/>
        </w:rPr>
        <w:t>Θ</w:t>
      </w:r>
      <w:r w:rsidRPr="00055A4D">
        <w:rPr>
          <w:rFonts w:ascii="Century Schoolbook" w:hAnsi="Century Schoolbook"/>
          <w:color w:val="333333"/>
          <w:sz w:val="24"/>
          <w:szCs w:val="24"/>
        </w:rPr>
        <w:t>(</w:t>
      </w:r>
      <w:proofErr w:type="gramEnd"/>
      <w:r w:rsidRPr="00055A4D">
        <w:rPr>
          <w:rFonts w:ascii="Century Schoolbook" w:hAnsi="Century Schoolbook"/>
          <w:color w:val="333333"/>
          <w:sz w:val="24"/>
          <w:szCs w:val="24"/>
        </w:rPr>
        <w:t xml:space="preserve">N³)] as a function of samples. We employed the </w:t>
      </w:r>
      <w:proofErr w:type="spellStart"/>
      <w:r w:rsidRPr="00055A4D">
        <w:rPr>
          <w:rFonts w:ascii="Century Schoolbook" w:hAnsi="Century Schoolbook"/>
          <w:color w:val="333333"/>
          <w:sz w:val="24"/>
          <w:szCs w:val="24"/>
        </w:rPr>
        <w:t>fastcluster</w:t>
      </w:r>
      <w:proofErr w:type="spellEnd"/>
      <w:r w:rsidRPr="00055A4D">
        <w:rPr>
          <w:rFonts w:ascii="Century Schoolbook" w:hAnsi="Century Schoolbook"/>
          <w:color w:val="333333"/>
          <w:sz w:val="24"/>
          <w:szCs w:val="24"/>
        </w:rPr>
        <w:t xml:space="preserve"> algorithm </w:t>
      </w:r>
      <w:r w:rsidRPr="00055A4D">
        <w:rPr>
          <w:rFonts w:ascii="Century Schoolbook" w:hAnsi="Century Schoolbook"/>
          <w:color w:val="333333"/>
          <w:sz w:val="24"/>
          <w:szCs w:val="24"/>
        </w:rPr>
        <w:fldChar w:fldCharType="begin"/>
      </w:r>
      <w:r w:rsidR="00195259" w:rsidRPr="00055A4D">
        <w:rPr>
          <w:rFonts w:ascii="Century Schoolbook" w:hAnsi="Century Schoolbook"/>
          <w:color w:val="333333"/>
          <w:sz w:val="24"/>
          <w:szCs w:val="24"/>
        </w:rPr>
        <w:instrText xml:space="preserve"> ADDIN PAPERS2_CITATIONS &lt;citation&gt;&lt;uuid&gt;E8065E2E-A65E-44D0-B9C4-4C21887FAB36&lt;/uuid&gt;&lt;priority&gt;0&lt;/priority&gt;&lt;publications&gt;&lt;publication&gt;&lt;volume&gt;53&lt;/volume&gt;&lt;publication_date&gt;99201300001200000000200000&lt;/publication_date&gt;&lt;number&gt;9&lt;/number&gt;&lt;doi&gt;10.18637/jss.v053.i09&lt;/doi&gt;&lt;title&gt;fastcluster: Fast Hierarchical, Agglomerative Clustering Routines for Rand Python&lt;/title&gt;&lt;uuid&gt;C9E378AB-2598-4076-A3F4-E098F94EBA96&lt;/uuid&gt;&lt;subtype&gt;400&lt;/subtype&gt;&lt;type&gt;400&lt;/type&gt;&lt;url&gt;http://www.jstatsoft.org/v53/i09/&lt;/url&gt;&lt;bundle&gt;&lt;publication&gt;&lt;title&gt;Journal of Statistical Software&lt;/title&gt;&lt;type&gt;-100&lt;/type&gt;&lt;subtype&gt;-100&lt;/subtype&gt;&lt;uuid&gt;1DF2F427-50FB-4291-9FE3-BB5A7794B11C&lt;/uuid&gt;&lt;/publication&gt;&lt;/bundle&gt;&lt;authors&gt;&lt;author&gt;&lt;firstName&gt;Daniel&lt;/firstName&gt;&lt;lastName&gt;Müllner&lt;/lastName&gt;&lt;/author&gt;&lt;/authors&gt;&lt;/publication&gt;&lt;/publications&gt;&lt;cites&gt;&lt;/cites&gt;&lt;/citation&gt;</w:instrText>
      </w:r>
      <w:r w:rsidRPr="00055A4D">
        <w:rPr>
          <w:rFonts w:ascii="Century Schoolbook" w:hAnsi="Century Schoolbook"/>
          <w:color w:val="333333"/>
          <w:sz w:val="24"/>
          <w:szCs w:val="24"/>
        </w:rPr>
        <w:fldChar w:fldCharType="separate"/>
      </w:r>
      <w:r w:rsidR="00195259" w:rsidRPr="00055A4D">
        <w:rPr>
          <w:rFonts w:ascii="Century Schoolbook" w:eastAsiaTheme="minorEastAsia" w:hAnsi="Century Schoolbook" w:cs="Cambria"/>
          <w:i/>
          <w:sz w:val="24"/>
          <w:vertAlign w:val="superscript"/>
        </w:rPr>
        <w:t>80</w:t>
      </w:r>
      <w:r w:rsidRPr="00055A4D">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—a package of libraries that enable efficient hierarchical clustering </w:t>
      </w:r>
      <w:r w:rsidRPr="00055A4D">
        <w:rPr>
          <w:rFonts w:ascii="Century Schoolbook" w:hAnsi="Century Schoolbook"/>
          <w:color w:val="333333"/>
          <w:sz w:val="24"/>
          <w:szCs w:val="24"/>
          <w:highlight w:val="white"/>
        </w:rPr>
        <w:t>[</w:t>
      </w:r>
      <w:r w:rsidRPr="00055A4D">
        <w:rPr>
          <w:rFonts w:ascii="Times New Roman" w:hAnsi="Times New Roman"/>
          <w:color w:val="333333"/>
          <w:sz w:val="24"/>
          <w:szCs w:val="24"/>
        </w:rPr>
        <w:t>Θ</w:t>
      </w:r>
      <w:r w:rsidRPr="00055A4D">
        <w:rPr>
          <w:rFonts w:ascii="Century Schoolbook" w:hAnsi="Century Schoolbook"/>
          <w:color w:val="333333"/>
          <w:sz w:val="24"/>
          <w:szCs w:val="24"/>
        </w:rPr>
        <w:t>(N</w:t>
      </w:r>
      <w:r w:rsidRPr="00055A4D">
        <w:rPr>
          <w:rFonts w:ascii="Century Schoolbook" w:hAnsi="Century Schoolbook"/>
          <w:color w:val="333333"/>
          <w:sz w:val="24"/>
          <w:szCs w:val="24"/>
          <w:vertAlign w:val="superscript"/>
        </w:rPr>
        <w:t>2</w:t>
      </w:r>
      <w:r w:rsidRPr="00055A4D">
        <w:rPr>
          <w:rFonts w:ascii="Century Schoolbook" w:hAnsi="Century Schoolbook"/>
          <w:color w:val="333333"/>
          <w:sz w:val="24"/>
          <w:szCs w:val="24"/>
        </w:rPr>
        <w:t xml:space="preserve">)]—to achieve whole-brain clustering. </w:t>
      </w:r>
    </w:p>
    <w:p w14:paraId="19C9C825" w14:textId="2E256E4E" w:rsidR="006D6FD3" w:rsidRPr="00055A4D" w:rsidRDefault="006D6FD3" w:rsidP="006D6FD3">
      <w:pPr>
        <w:pStyle w:val="Normal1"/>
        <w:spacing w:after="160"/>
        <w:rPr>
          <w:rFonts w:ascii="Century Schoolbook" w:hAnsi="Century Schoolbook"/>
          <w:color w:val="1D1F22"/>
          <w:sz w:val="24"/>
          <w:szCs w:val="24"/>
        </w:rPr>
      </w:pPr>
      <w:r w:rsidRPr="00055A4D">
        <w:rPr>
          <w:rFonts w:ascii="Century Schoolbook" w:hAnsi="Century Schoolbook"/>
          <w:color w:val="333333"/>
          <w:sz w:val="24"/>
          <w:szCs w:val="24"/>
          <w:highlight w:val="white"/>
        </w:rPr>
        <w:t xml:space="preserve">Since the optimality of a given clustering depends in large part on investigators’ goals, the preferred level of analysis, and the nature and dimensionality of the available data, identifying the ‘correct’ number of clusters is arguably an intractable problem </w:t>
      </w:r>
      <w:r w:rsidRPr="00055A4D">
        <w:rPr>
          <w:rFonts w:ascii="Century Schoolbook" w:hAnsi="Century Schoolbook"/>
          <w:color w:val="333333"/>
          <w:sz w:val="24"/>
          <w:szCs w:val="24"/>
          <w:highlight w:val="white"/>
        </w:rPr>
        <w:fldChar w:fldCharType="begin"/>
      </w:r>
      <w:r w:rsidR="00195259" w:rsidRPr="00055A4D">
        <w:rPr>
          <w:rFonts w:ascii="Century Schoolbook" w:hAnsi="Century Schoolbook"/>
          <w:color w:val="333333"/>
          <w:sz w:val="24"/>
          <w:szCs w:val="24"/>
          <w:highlight w:val="white"/>
        </w:rPr>
        <w:instrText xml:space="preserve"> ADDIN PAPERS2_CITATIONS &lt;citation&gt;&lt;uuid&gt;40AC3A57-A1D1-43E0-A5A0-899D8F15D69D&lt;/uuid&gt;&lt;priority&gt;21&lt;/priority&gt;&lt;publications&gt;&lt;publication&gt;&lt;uuid&gt;982151DC-0835-4C01-B6AB-267152225EE2&lt;/uuid&gt;&lt;volume&gt;67&lt;/volume&gt;&lt;doi&gt;10.1146/annurev-psych-122414-033729&lt;/doi&gt;&lt;startpage&gt;587&lt;/startpage&gt;&lt;publication_date&gt;99201601041200000000222000&lt;/publication_date&gt;&lt;url&gt;http://www.annualreviews.org/doi/10.1146/annurev-psych-122414-033729&lt;/url&gt;&lt;type&gt;400&lt;/type&gt;&lt;title&gt;From Brain Maps to Cognitive Ontologies: Informatics and the Search for Mental Structure.&lt;/title&gt;&lt;institution&gt;Department of Psychology, Stanford University, Stanford, California 94305; email: poldrack@stanford.edu.&lt;/institution&gt;&lt;number&gt;1&lt;/number&gt;&lt;subtype&gt;400&lt;/subtype&gt;&lt;endpage&gt;612&lt;/endpage&gt;&lt;bundle&gt;&lt;publication&gt;&lt;title&gt;Annual Review of Psychology&lt;/title&gt;&lt;type&gt;-100&lt;/type&gt;&lt;subtype&gt;-100&lt;/subtype&gt;&lt;uuid&gt;774BD6BA-0E39-4E09-ADE4-767BC49B2082&lt;/uuid&gt;&lt;/publication&gt;&lt;/bundle&gt;&lt;authors&gt;&lt;author&gt;&lt;firstName&gt;Russell&lt;/firstName&gt;&lt;middleNames&gt;A&lt;/middleNames&gt;&lt;lastName&gt;Poldrack&lt;/lastName&gt;&lt;/author&gt;&lt;author&gt;&lt;firstName&gt;Tal&lt;/firstName&gt;&lt;lastName&gt;Yarkoni&lt;/lastName&gt;&lt;/author&gt;&lt;/authors&gt;&lt;/publication&gt;&lt;publication&gt;&lt;uuid&gt;A389D05C-D90D-4CE2-8253-47ACA0A92143&lt;/uuid&gt;&lt;volume&gt;3&lt;/volume&gt;&lt;accepted_date&gt;99201410231200000000222000&lt;/accepted_date&gt;&lt;doi&gt;10.1186/2047-217X-3-28&lt;/doi&gt;&lt;startpage&gt;28&lt;/startpage&gt;&lt;publication_date&gt;99201400001200000000200000&lt;/publication_date&gt;&lt;url&gt;http://www.gigasciencejournal.com/content/3/1/28&lt;/url&gt;&lt;type&gt;400&lt;/type&gt;&lt;title&gt;How machine learning is shaping cognitive neuroimaging.&lt;/title&gt;&lt;submission_date&gt;99201407181200000000222000&lt;/submission_date&gt;&lt;number&gt;1&lt;/number&gt;&lt;institution&gt;Parietal, INRIA, NeuroSpin, bat 145 CEA Saclay, 91191 Gif sur Yvette, France.&lt;/institution&gt;&lt;subtype&gt;400&lt;/subtype&gt;&lt;bundle&gt;&lt;publication&gt;&lt;title&gt;GigaScience&lt;/title&gt;&lt;type&gt;-100&lt;/type&gt;&lt;subtype&gt;-100&lt;/subtype&gt;&lt;uuid&gt;C099FBA2-3659-4F84-BDDD-CDA715E4AF1C&lt;/uuid&gt;&lt;/publication&gt;&lt;/bundle&gt;&lt;authors&gt;&lt;author&gt;&lt;firstName&gt;Gael&lt;/firstName&gt;&lt;lastName&gt;Varoquaux&lt;/lastName&gt;&lt;/author&gt;&lt;author&gt;&lt;firstName&gt;Bertrand&lt;/firstName&gt;&lt;lastName&gt;Thirion&lt;/lastName&gt;&lt;/author&gt;&lt;/authors&gt;&lt;/publication&gt;&lt;publication&gt;&lt;uuid&gt;7E32EC19-B8D5-41BF-AAFD-86358439F0E0&lt;/uuid&gt;&lt;volume&gt;36&lt;/volume&gt;&lt;accepted_date&gt;99201507301200000000222000&lt;/accepted_date&gt;&lt;doi&gt;10.1002/hbm.22933&lt;/doi&gt;&lt;startpage&gt;4771&lt;/startpage&gt;&lt;revision_date&gt;99201507221200000000222000&lt;/revision_date&gt;&lt;publication_date&gt;99201512001200000000220000&lt;/publication_date&gt;&lt;url&gt;http://eutils.ncbi.nlm.nih.gov/entrez/eutils/elink.fcgi?dbfrom=pubmed&amp;amp;id=26409749&amp;amp;retmode=ref&amp;amp;cmd=prlinks&lt;/url&gt;&lt;type&gt;400&lt;/type&gt;&lt;title&gt;Connectivity-based parcellation: Critique and implications.&lt;/title&gt;&lt;submission_date&gt;99201506071200000000222000&lt;/submission_date&gt;&lt;number&gt;12&lt;/number&gt;&lt;institution&gt;Institut Für Neurowissenschaften Und Medizin (INM-1), Forschungszentrum Jülich GmbH, Jülich, 52425, Germany.&lt;/institution&gt;&lt;subtype&gt;400&lt;/subtype&gt;&lt;endpage&gt;4792&lt;/endpage&gt;&lt;bundle&gt;&lt;publication&gt;&lt;publisher&gt;Wiley Subscription Services, Inc., A Wiley Company&lt;/publisher&gt;&lt;title&gt;Human Brain Mapping&lt;/title&gt;&lt;type&gt;-100&lt;/type&gt;&lt;subtype&gt;-100&lt;/subtype&gt;&lt;uuid&gt;71234432-FD56-44EE-B95C-EE8CB2DCA41E&lt;/uuid&gt;&lt;/publication&gt;&lt;/bundle&gt;&lt;authors&gt;&lt;author&gt;&lt;firstName&gt;Simon&lt;/firstName&gt;&lt;middleNames&gt;B&lt;/middleNames&gt;&lt;lastName&gt;Eickhoff&lt;/lastName&gt;&lt;/author&gt;&lt;author&gt;&lt;firstName&gt;Bertrand&lt;/firstName&gt;&lt;lastName&gt;Thirion&lt;/lastName&gt;&lt;/author&gt;&lt;author&gt;&lt;firstName&gt;Gael&lt;/firstName&gt;&lt;lastName&gt;Varoquaux&lt;/lastName&gt;&lt;/author&gt;&lt;author&gt;&lt;firstName&gt;Danilo&lt;/firstName&gt;&lt;lastName&gt;Bzdok&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72,81,82</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a measure of within-cluster cohesion. Crucially, as we were specifically interested in the fit of the clustering to lateral frontal cortex, we only </w:t>
      </w:r>
      <w:r w:rsidRPr="00055A4D">
        <w:rPr>
          <w:rFonts w:ascii="Century Schoolbook" w:hAnsi="Century Schoolbook"/>
          <w:color w:val="333333"/>
          <w:sz w:val="24"/>
          <w:szCs w:val="24"/>
          <w:highlight w:val="white"/>
        </w:rPr>
        <w:lastRenderedPageBreak/>
        <w:t xml:space="preserve">calculated the silhouette score with respect to voxels within our lateral frontal cortex mask. </w:t>
      </w:r>
      <w:r w:rsidRPr="00055A4D">
        <w:rPr>
          <w:rFonts w:ascii="Century Schoolbook" w:hAnsi="Century Schoolbook"/>
          <w:color w:val="1D1F22"/>
          <w:sz w:val="24"/>
          <w:szCs w:val="24"/>
          <w:highlight w:val="white"/>
        </w:rPr>
        <w:t xml:space="preserve">The silhouette coefficient was defined as </w:t>
      </w:r>
      <w:r w:rsidRPr="00055A4D">
        <w:rPr>
          <w:rFonts w:ascii="Century Schoolbook" w:hAnsi="Century Schoolbook"/>
          <w:color w:val="1D1F22"/>
          <w:sz w:val="24"/>
          <w:szCs w:val="24"/>
        </w:rPr>
        <w:t xml:space="preserve">(b – a) / </w:t>
      </w:r>
      <w:proofErr w:type="gramStart"/>
      <w:r w:rsidRPr="00055A4D">
        <w:rPr>
          <w:rFonts w:ascii="Century Schoolbook" w:hAnsi="Century Schoolbook"/>
          <w:color w:val="1D1F22"/>
          <w:sz w:val="24"/>
          <w:szCs w:val="24"/>
        </w:rPr>
        <w:t>max(</w:t>
      </w:r>
      <w:proofErr w:type="gramEnd"/>
      <w:r w:rsidRPr="00055A4D">
        <w:rPr>
          <w:rFonts w:ascii="Century Schoolbook" w:hAnsi="Century Schoolbook"/>
          <w:color w:val="1D1F22"/>
          <w:sz w:val="24"/>
          <w:szCs w:val="24"/>
        </w:rPr>
        <w:t xml:space="preserve">a, b), </w:t>
      </w:r>
      <w:r w:rsidRPr="00055A4D">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055A4D">
        <w:rPr>
          <w:rFonts w:ascii="Century Schoolbook" w:hAnsi="Century Schoolbook"/>
          <w:color w:val="333333"/>
          <w:sz w:val="24"/>
          <w:szCs w:val="24"/>
          <w:highlight w:val="white"/>
        </w:rPr>
        <w:t>Solutions that minimized the average distance between voxels within each cluster received a greater score.</w:t>
      </w:r>
      <w:r w:rsidRPr="00055A4D">
        <w:rPr>
          <w:rFonts w:ascii="Century Schoolbook" w:hAnsi="Century Schoolbook"/>
          <w:color w:val="333333"/>
          <w:sz w:val="24"/>
          <w:szCs w:val="24"/>
        </w:rPr>
        <w:t xml:space="preserve"> Once having selected three k solution sizes to focus on (k = 5, 33 and 70 whole-brain clusters), we extracted only those clusters from these solutions that had a substantial percentage of voxels in our LFC mask. We varied the percentage of voxels within our LFC mask required to include a region across granularities with the objective maximizing coverage in LFC without including extraneous clusters with little presence in LFC. We arrived at 10% of voxels in a cluster within LFC at k=5, 25% of voxels at k=33 and 50% of voxels at k=70. </w:t>
      </w:r>
    </w:p>
    <w:p w14:paraId="6D0FEC03" w14:textId="1DE9CAAE" w:rsidR="006D6FD3" w:rsidRPr="00055A4D" w:rsidRDefault="006D6FD3" w:rsidP="006D6FD3">
      <w:pPr>
        <w:pStyle w:val="Normal1"/>
        <w:ind w:firstLine="720"/>
        <w:rPr>
          <w:rFonts w:ascii="Century Schoolbook" w:hAnsi="Century Schoolbook"/>
          <w:sz w:val="24"/>
          <w:szCs w:val="24"/>
        </w:rPr>
      </w:pPr>
      <w:r w:rsidRPr="00055A4D">
        <w:rPr>
          <w:rFonts w:ascii="Century Schoolbook" w:hAnsi="Century Schoolbook"/>
          <w:sz w:val="24"/>
          <w:szCs w:val="24"/>
        </w:rPr>
        <w:t xml:space="preserve">To understand the anatomical correspondence of the resulting clusters, we consulted a variety of anatomical and cytoarchitechtonic atlases. To locate each cluster anatomically, we used the probabilistic Harvard-Oxford atlas (H-O) that is packaged with FSL. We also visually compared the location of our clusters to the </w:t>
      </w:r>
      <w:proofErr w:type="spellStart"/>
      <w:r w:rsidRPr="00055A4D">
        <w:rPr>
          <w:rFonts w:ascii="Century Schoolbook" w:hAnsi="Century Schoolbook"/>
          <w:sz w:val="24"/>
          <w:szCs w:val="24"/>
        </w:rPr>
        <w:t>Petrides</w:t>
      </w:r>
      <w:proofErr w:type="spellEnd"/>
      <w:r w:rsidRPr="00055A4D">
        <w:rPr>
          <w:rFonts w:ascii="Century Schoolbook" w:hAnsi="Century Schoolbook"/>
          <w:sz w:val="24"/>
          <w:szCs w:val="24"/>
        </w:rPr>
        <w:t xml:space="preserve">’ (2005) and </w:t>
      </w:r>
      <w:proofErr w:type="spellStart"/>
      <w:r w:rsidRPr="00055A4D">
        <w:rPr>
          <w:rFonts w:ascii="Century Schoolbook" w:hAnsi="Century Schoolbook"/>
          <w:sz w:val="24"/>
          <w:szCs w:val="24"/>
        </w:rPr>
        <w:t>Jülich</w:t>
      </w:r>
      <w:proofErr w:type="spellEnd"/>
      <w:r w:rsidRPr="00055A4D">
        <w:rPr>
          <w:rFonts w:ascii="Century Schoolbook" w:hAnsi="Century Schoolbook"/>
          <w:sz w:val="24"/>
          <w:szCs w:val="24"/>
        </w:rPr>
        <w:t xml:space="preserve"> micro-anatomical atlases included in FSL </w:t>
      </w:r>
      <w:r w:rsidRPr="00055A4D">
        <w:rPr>
          <w:rFonts w:ascii="Century Schoolbook" w:hAnsi="Century Schoolbook"/>
          <w:sz w:val="24"/>
          <w:szCs w:val="24"/>
        </w:rPr>
        <w:fldChar w:fldCharType="begin"/>
      </w:r>
      <w:r w:rsidR="00195259" w:rsidRPr="00055A4D">
        <w:rPr>
          <w:rFonts w:ascii="Century Schoolbook" w:hAnsi="Century Schoolbook"/>
          <w:sz w:val="24"/>
          <w:szCs w:val="24"/>
        </w:rPr>
        <w:instrText xml:space="preserve"> ADDIN PAPERS2_CITATIONS &lt;citation&gt;&lt;uuid&gt;7A06C930-2E35-42F2-BE7C-43A71F7D54FE&lt;/uuid&gt;&lt;priority&gt;0&lt;/priority&gt;&lt;publications&gt;&lt;publication&gt;&lt;uuid&gt;BCB6F5F1-8A6E-4EA9-9182-5695438CF90D&lt;/uuid&gt;&lt;volume&gt;356&lt;/volume&gt;&lt;doi&gt;10.1098/rstb.2001.0915&lt;/doi&gt;&lt;startpage&gt;1293&lt;/startpage&gt;&lt;publication_date&gt;99200108291200000000222000&lt;/publication_date&gt;&lt;url&gt;http://rstb.royalsocietypublishing.org/cgi/doi/10.1098/rstb.2001.0915&lt;/url&gt;&lt;type&gt;400&lt;/type&gt;&lt;title&gt;A probabilistic atlas and reference system for the human brain: International Consortium for Brain Mapping (ICBM)&lt;/title&gt;&lt;publisher&gt;The Royal Society&lt;/publisher&gt;&lt;institution&gt;Ahmanson-Lovelace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of London B: Biological Sciences&lt;/title&gt;&lt;type&gt;-100&lt;/type&gt;&lt;subtype&gt;-100&lt;/subtype&gt;&lt;uuid&gt;DA09C0D3-E6FC-49AF-99FD-0E043C6491A2&lt;/uuid&gt;&lt;/publication&gt;&lt;/bundle&gt;&lt;authors&gt;&lt;author&gt;&lt;firstName&gt;John&lt;/firstName&gt;&lt;lastName&gt;Mazziotta&lt;/lastName&gt;&lt;/author&gt;&lt;author&gt;&lt;firstName&gt;Arthur&lt;/firstName&gt;&lt;lastName&gt;Toga&lt;/lastName&gt;&lt;/author&gt;&lt;author&gt;&lt;firstName&gt;Alan&lt;/firstName&gt;&lt;lastName&gt;Evans&lt;/lastName&gt;&lt;/author&gt;&lt;author&gt;&lt;firstName&gt;Peter&lt;/firstName&gt;&lt;lastName&gt;Fox&lt;/lastName&gt;&lt;/author&gt;&lt;author&gt;&lt;firstName&gt;Jack&lt;/firstName&gt;&lt;lastName&gt;Lancaster&lt;/lastName&gt;&lt;/author&gt;&lt;author&gt;&lt;firstName&gt;Karl&lt;/firstName&gt;&lt;lastName&gt;Zilles&lt;/lastName&gt;&lt;/author&gt;&lt;author&gt;&lt;firstName&gt;Roger&lt;/firstName&gt;&lt;lastName&gt;Woods&lt;/lastName&gt;&lt;/author&gt;&lt;author&gt;&lt;firstName&gt;Tomas&lt;/firstName&gt;&lt;lastName&gt;Paus&lt;/lastName&gt;&lt;/author&gt;&lt;author&gt;&lt;firstName&gt;Gregory&lt;/firstName&gt;&lt;lastName&gt;Simpson&lt;/lastName&gt;&lt;/author&gt;&lt;author&gt;&lt;firstName&gt;Bruce&lt;/firstName&gt;&lt;lastName&gt;Pike&lt;/lastName&gt;&lt;/author&gt;&lt;author&gt;&lt;firstName&gt;Colin&lt;/firstName&gt;&lt;lastName&gt;Holmes&lt;/lastName&gt;&lt;/author&gt;&lt;author&gt;&lt;firstName&gt;Louis&lt;/firstName&gt;&lt;lastName&gt;Collins&lt;/lastName&gt;&lt;/author&gt;&lt;author&gt;&lt;firstName&gt;Paul&lt;/firstName&gt;&lt;lastName&gt;Thompson&lt;/lastName&gt;&lt;/author&gt;&lt;author&gt;&lt;firstName&gt;David&lt;/firstName&gt;&lt;lastName&gt;MacDonald&lt;/lastName&gt;&lt;/author&gt;&lt;author&gt;&lt;firstName&gt;Marco&lt;/firstName&gt;&lt;lastName&gt;Iacoboni&lt;/lastName&gt;&lt;/author&gt;&lt;author&gt;&lt;firstName&gt;Thorsten&lt;/firstName&gt;&lt;lastName&gt;Schormann&lt;/lastName&gt;&lt;/author&gt;&lt;author&gt;&lt;firstName&gt;Katrin&lt;/firstName&gt;&lt;lastName&gt;Amunts&lt;/lastName&gt;&lt;/author&gt;&lt;author&gt;&lt;firstName&gt;Nicola&lt;/firstName&gt;&lt;lastName&gt;Palomero-Gallagher&lt;/lastName&gt;&lt;/author&gt;&lt;author&gt;&lt;firstName&gt;Stefan&lt;/firstName&gt;&lt;lastName&gt;Geyer&lt;/lastName&gt;&lt;/author&gt;&lt;author&gt;&lt;firstName&gt;Larry&lt;/firstName&gt;&lt;lastName&gt;Parsons&lt;/lastName&gt;&lt;/author&gt;&lt;author&gt;&lt;firstName&gt;Katherine&lt;/firstName&gt;&lt;lastName&gt;Narr&lt;/lastName&gt;&lt;/author&gt;&lt;author&gt;&lt;firstName&gt;Noor&lt;/firstName&gt;&lt;lastName&gt;Kabani&lt;/lastName&gt;&lt;/author&gt;&lt;author&gt;&lt;nonDroppingParticle&gt;Le&lt;/nonDroppingParticle&gt;&lt;firstName&gt;Georges&lt;/firstName&gt;&lt;lastName&gt;Goualher&lt;/lastName&gt;&lt;/author&gt;&lt;author&gt;&lt;firstName&gt;Dorret&lt;/firstName&gt;&lt;lastName&gt;Boomsma&lt;/lastName&gt;&lt;/author&gt;&lt;author&gt;&lt;firstName&gt;Tyrone&lt;/firstName&gt;&lt;lastName&gt;Cannon&lt;/lastName&gt;&lt;/author&gt;&lt;author&gt;&lt;firstName&gt;Ryuta&lt;/firstName&gt;&lt;lastName&gt;Kawashima&lt;/lastName&gt;&lt;/author&gt;&lt;author&gt;&lt;firstName&gt;Bernard&lt;/firstName&gt;&lt;lastName&gt;Mazoyer&lt;/lastName&gt;&lt;/author&gt;&lt;/authors&gt;&lt;/publication&gt;&lt;publication&gt;&lt;uuid&gt;AD203C8B-7270-408F-8B40-38556EE60137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C999927C-B94A-48FA-98D1-0626ECBA674C&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195259" w:rsidRPr="00055A4D">
        <w:rPr>
          <w:rFonts w:ascii="Century Schoolbook" w:eastAsiaTheme="minorEastAsia" w:hAnsi="Century Schoolbook" w:cs="Cambria"/>
          <w:i/>
          <w:sz w:val="24"/>
          <w:vertAlign w:val="superscript"/>
        </w:rPr>
        <w:t>5,78</w:t>
      </w:r>
      <w:r w:rsidRPr="00055A4D">
        <w:rPr>
          <w:rFonts w:ascii="Century Schoolbook" w:hAnsi="Century Schoolbook"/>
          <w:sz w:val="24"/>
          <w:szCs w:val="24"/>
        </w:rPr>
        <w:fldChar w:fldCharType="end"/>
      </w:r>
      <w:r w:rsidRPr="00055A4D">
        <w:rPr>
          <w:rFonts w:ascii="Century Schoolbook" w:hAnsi="Century Schoolbook"/>
          <w:sz w:val="24"/>
          <w:szCs w:val="24"/>
        </w:rPr>
        <w:t xml:space="preserve">. Regions were assigned names in accordance to </w:t>
      </w:r>
      <w:proofErr w:type="spellStart"/>
      <w:r w:rsidRPr="00055A4D">
        <w:rPr>
          <w:rFonts w:ascii="Century Schoolbook" w:hAnsi="Century Schoolbook"/>
          <w:sz w:val="24"/>
          <w:szCs w:val="24"/>
        </w:rPr>
        <w:t>Brodmann</w:t>
      </w:r>
      <w:proofErr w:type="spellEnd"/>
      <w:r w:rsidRPr="00055A4D">
        <w:rPr>
          <w:rFonts w:ascii="Century Schoolbook" w:hAnsi="Century Schoolbook"/>
          <w:sz w:val="24"/>
          <w:szCs w:val="24"/>
        </w:rPr>
        <w:t xml:space="preserve"> areas (BA) whenever clusters were sufficient small to correspond to a single area (e.g. ‘area 9/46v’). Clusters were given functional names when they spanned multiple cytoarchitechtonic areas (e.g. IFJ) or multiple clusters spanned a single cytoarchitechtonic area (e.g. </w:t>
      </w:r>
      <w:proofErr w:type="spellStart"/>
      <w:r w:rsidRPr="00055A4D">
        <w:rPr>
          <w:rFonts w:ascii="Century Schoolbook" w:hAnsi="Century Schoolbook"/>
          <w:sz w:val="24"/>
          <w:szCs w:val="24"/>
        </w:rPr>
        <w:t>PMd</w:t>
      </w:r>
      <w:proofErr w:type="spellEnd"/>
      <w:r w:rsidRPr="00055A4D">
        <w:rPr>
          <w:rFonts w:ascii="Century Schoolbook" w:hAnsi="Century Schoolbook"/>
          <w:sz w:val="24"/>
          <w:szCs w:val="24"/>
        </w:rPr>
        <w:t xml:space="preserve"> &amp; </w:t>
      </w:r>
      <w:proofErr w:type="spellStart"/>
      <w:r w:rsidRPr="00055A4D">
        <w:rPr>
          <w:rFonts w:ascii="Century Schoolbook" w:hAnsi="Century Schoolbook"/>
          <w:sz w:val="24"/>
          <w:szCs w:val="24"/>
        </w:rPr>
        <w:t>PMv</w:t>
      </w:r>
      <w:proofErr w:type="spellEnd"/>
      <w:r w:rsidRPr="00055A4D">
        <w:rPr>
          <w:rFonts w:ascii="Century Schoolbook" w:hAnsi="Century Schoolbook"/>
          <w:sz w:val="24"/>
          <w:szCs w:val="24"/>
        </w:rPr>
        <w:t xml:space="preserve">). Note that although names were assigned to ease the discussion of these </w:t>
      </w:r>
      <w:r w:rsidRPr="00055A4D">
        <w:rPr>
          <w:rFonts w:ascii="Century Schoolbook" w:hAnsi="Century Schoolbook"/>
          <w:sz w:val="24"/>
          <w:szCs w:val="24"/>
        </w:rPr>
        <w:lastRenderedPageBreak/>
        <w:t>regions, we do not make strong claims of correspondence between functionally and anatomically defined regions, as we observed several discrepancies throughout LFC.</w:t>
      </w:r>
    </w:p>
    <w:p w14:paraId="16DE0E40" w14:textId="5C282CA1" w:rsidR="006D6FD3" w:rsidRPr="00055A4D" w:rsidRDefault="006D6FD3" w:rsidP="006D6FD3">
      <w:pPr>
        <w:pStyle w:val="Heading3"/>
        <w:spacing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Co-activation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Next, we analyzed the differences in whole brain co-activation between the resulting clusters (Figure </w:t>
      </w:r>
      <w:r w:rsidR="00E87AA4">
        <w:rPr>
          <w:rFonts w:ascii="Century Schoolbook" w:hAnsi="Century Schoolbook"/>
          <w:b w:val="0"/>
          <w:i w:val="0"/>
          <w:color w:val="333333"/>
          <w:sz w:val="24"/>
          <w:szCs w:val="24"/>
          <w:highlight w:val="white"/>
        </w:rPr>
        <w:t>1B</w:t>
      </w:r>
      <w:r w:rsidRPr="00055A4D">
        <w:rPr>
          <w:rFonts w:ascii="Century Schoolbook" w:hAnsi="Century Schoolbook"/>
          <w:b w:val="0"/>
          <w:i w:val="0"/>
          <w:color w:val="333333"/>
          <w:sz w:val="24"/>
          <w:szCs w:val="24"/>
          <w:highlight w:val="white"/>
        </w:rPr>
        <w:t xml:space="preserve">) in order to understand the patterns of co-activation that differentiates these clusters. To highlight differences between clusters, we contrasted </w:t>
      </w:r>
      <w:r w:rsidR="00E87AA4">
        <w:rPr>
          <w:rFonts w:ascii="Century Schoolbook" w:hAnsi="Century Schoolbook"/>
          <w:b w:val="0"/>
          <w:i w:val="0"/>
          <w:color w:val="333333"/>
          <w:sz w:val="24"/>
          <w:szCs w:val="24"/>
          <w:highlight w:val="white"/>
        </w:rPr>
        <w:t>the co-activation of each cluster to the mean co-activation of the entire LFC</w:t>
      </w:r>
      <w:r w:rsidRPr="00055A4D">
        <w:rPr>
          <w:rFonts w:ascii="Century Schoolbook" w:hAnsi="Century Schoolbook"/>
          <w:b w:val="0"/>
          <w:i w:val="0"/>
          <w:color w:val="333333"/>
          <w:sz w:val="24"/>
          <w:szCs w:val="24"/>
          <w:highlight w:val="white"/>
        </w:rPr>
        <w:t xml:space="preserve">. To do so, we performed a meta-analytic contrast between studies that activated a given cluster, and studies that activated </w:t>
      </w:r>
      <w:r w:rsidR="00E87AA4">
        <w:rPr>
          <w:rFonts w:ascii="Century Schoolbook" w:hAnsi="Century Schoolbook"/>
          <w:b w:val="0"/>
          <w:i w:val="0"/>
          <w:color w:val="333333"/>
          <w:sz w:val="24"/>
          <w:szCs w:val="24"/>
          <w:highlight w:val="white"/>
        </w:rPr>
        <w:t>a LFC mask composed of all clusters</w:t>
      </w:r>
      <w:r w:rsidRPr="00055A4D">
        <w:rPr>
          <w:rFonts w:ascii="Century Schoolbook" w:hAnsi="Century Schoolbook"/>
          <w:b w:val="0"/>
          <w:i w:val="0"/>
          <w:color w:val="333333"/>
          <w:sz w:val="24"/>
          <w:szCs w:val="24"/>
          <w:highlight w:val="white"/>
        </w:rPr>
        <w:t xml:space="preserve">. The resulting images identify voxels with a greater probability of co-activating with the cluster of interest than with </w:t>
      </w:r>
      <w:r w:rsidR="00E87AA4">
        <w:rPr>
          <w:rFonts w:ascii="Century Schoolbook" w:hAnsi="Century Schoolbook"/>
          <w:b w:val="0"/>
          <w:i w:val="0"/>
          <w:color w:val="333333"/>
          <w:sz w:val="24"/>
          <w:szCs w:val="24"/>
          <w:highlight w:val="white"/>
        </w:rPr>
        <w:t>LFC on average</w:t>
      </w:r>
      <w:r w:rsidRPr="00055A4D">
        <w:rPr>
          <w:rFonts w:ascii="Century Schoolbook" w:hAnsi="Century Schoolbook"/>
          <w:b w:val="0"/>
          <w:i w:val="0"/>
          <w:color w:val="333333"/>
          <w:sz w:val="24"/>
          <w:szCs w:val="24"/>
          <w:highlight w:val="white"/>
        </w:rPr>
        <w:t xml:space="preserve">. For example, voxels in blue in Figure </w:t>
      </w:r>
      <w:r w:rsidR="00E87AA4">
        <w:rPr>
          <w:rFonts w:ascii="Century Schoolbook" w:hAnsi="Century Schoolbook"/>
          <w:b w:val="0"/>
          <w:i w:val="0"/>
          <w:color w:val="333333"/>
          <w:sz w:val="24"/>
          <w:szCs w:val="24"/>
          <w:highlight w:val="white"/>
        </w:rPr>
        <w:t>5b</w:t>
      </w:r>
      <w:r w:rsidRPr="00055A4D">
        <w:rPr>
          <w:rFonts w:ascii="Century Schoolbook" w:hAnsi="Century Schoolbook"/>
          <w:b w:val="0"/>
          <w:i w:val="0"/>
          <w:color w:val="333333"/>
          <w:sz w:val="24"/>
          <w:szCs w:val="24"/>
          <w:highlight w:val="white"/>
        </w:rPr>
        <w:t xml:space="preserve"> indicate voxels that are active more frequently in studies in which ‘area 9’ is active than in studies in which other </w:t>
      </w:r>
      <w:r w:rsidR="00E87AA4">
        <w:rPr>
          <w:rFonts w:ascii="Century Schoolbook" w:hAnsi="Century Schoolbook"/>
          <w:b w:val="0"/>
          <w:i w:val="0"/>
          <w:color w:val="333333"/>
          <w:sz w:val="24"/>
          <w:szCs w:val="24"/>
          <w:highlight w:val="white"/>
        </w:rPr>
        <w:t>LFC on average is</w:t>
      </w:r>
      <w:r w:rsidRPr="00055A4D">
        <w:rPr>
          <w:rFonts w:ascii="Century Schoolbook" w:hAnsi="Century Schoolbook"/>
          <w:b w:val="0"/>
          <w:i w:val="0"/>
          <w:color w:val="333333"/>
          <w:sz w:val="24"/>
          <w:szCs w:val="24"/>
          <w:highlight w:val="white"/>
        </w:rPr>
        <w:t xml:space="preserve"> active. We calculated p-values </w:t>
      </w:r>
      <w:r w:rsidRPr="00055A4D">
        <w:rPr>
          <w:rFonts w:ascii="Century Schoolbook" w:hAnsi="Century Schoolbook"/>
          <w:b w:val="0"/>
          <w:i w:val="0"/>
          <w:color w:val="333333"/>
          <w:sz w:val="24"/>
          <w:szCs w:val="24"/>
        </w:rPr>
        <w:t xml:space="preserve">for each voxel using a two-way chi-square test between the two sets of studies and thresholded the co-activation images using the False Discovery Rate (q&lt;0.01). The resulting images were binarized for display purposes and visualized using the </w:t>
      </w:r>
      <w:proofErr w:type="spellStart"/>
      <w:r w:rsidRPr="00055A4D">
        <w:rPr>
          <w:rFonts w:ascii="Century Schoolbook" w:hAnsi="Century Schoolbook"/>
          <w:b w:val="0"/>
          <w:i w:val="0"/>
          <w:color w:val="333333"/>
          <w:sz w:val="24"/>
          <w:szCs w:val="24"/>
        </w:rPr>
        <w:t>NiLearn</w:t>
      </w:r>
      <w:proofErr w:type="spellEnd"/>
      <w:r w:rsidRPr="00055A4D">
        <w:rPr>
          <w:rFonts w:ascii="Century Schoolbook" w:hAnsi="Century Schoolbook"/>
          <w:b w:val="0"/>
          <w:i w:val="0"/>
          <w:color w:val="333333"/>
          <w:sz w:val="24"/>
          <w:szCs w:val="24"/>
        </w:rPr>
        <w:t xml:space="preserve"> library for Python.  </w:t>
      </w:r>
    </w:p>
    <w:p w14:paraId="5FD57B19" w14:textId="2A82EAEF" w:rsidR="006D6FD3" w:rsidRPr="00055A4D" w:rsidRDefault="006D6FD3" w:rsidP="006D6FD3">
      <w:pPr>
        <w:pStyle w:val="Heading3"/>
        <w:spacing w:before="0"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Topic modeling.</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w:t>
      </w:r>
      <w:r w:rsidRPr="00055A4D">
        <w:rPr>
          <w:rFonts w:ascii="Century Schoolbook" w:hAnsi="Century Schoolbook"/>
          <w:b w:val="0"/>
          <w:i w:val="0"/>
          <w:color w:val="333333"/>
          <w:sz w:val="24"/>
          <w:szCs w:val="24"/>
          <w:highlight w:val="white"/>
        </w:rPr>
        <w:lastRenderedPageBreak/>
        <w:t xml:space="preserve">structure underlying the neuroimaging literature: a set of 60 topics derived using latent </w:t>
      </w:r>
      <w:proofErr w:type="spellStart"/>
      <w:r w:rsidRPr="00055A4D">
        <w:rPr>
          <w:rFonts w:ascii="Century Schoolbook" w:hAnsi="Century Schoolbook"/>
          <w:b w:val="0"/>
          <w:i w:val="0"/>
          <w:color w:val="333333"/>
          <w:sz w:val="24"/>
          <w:szCs w:val="24"/>
          <w:highlight w:val="white"/>
        </w:rPr>
        <w:t>dirichlet</w:t>
      </w:r>
      <w:proofErr w:type="spellEnd"/>
      <w:r w:rsidRPr="00055A4D">
        <w:rPr>
          <w:rFonts w:ascii="Century Schoolbook" w:hAnsi="Century Schoolbook"/>
          <w:b w:val="0"/>
          <w:i w:val="0"/>
          <w:color w:val="333333"/>
          <w:sz w:val="24"/>
          <w:szCs w:val="24"/>
          <w:highlight w:val="white"/>
        </w:rPr>
        <w:t xml:space="preserve"> allocation (LDA) topic-modeling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02A2F5AA-EF73-4194-BD30-B7DFAF0F050E&lt;/uuid&gt;&lt;priority&gt;0&lt;/priority&gt;&lt;publications&gt;&lt;publication&gt;&lt;volume&gt;3&lt;/volume&gt;&lt;publication_date&gt;99200303011200000000222000&lt;/publication_date&gt;&lt;startpage&gt;993&lt;/startpage&gt;&lt;title&gt;Latent dirichlet allocation&lt;/title&gt;&lt;uuid&gt;BA1C9115-5ED3-4B1B-940E-9152CD7B6021&lt;/uuid&gt;&lt;subtype&gt;400&lt;/subtype&gt;&lt;publisher&gt;JMLR.org&lt;/publisher&gt;&lt;type&gt;400&lt;/type&gt;&lt;endpage&gt;1022&lt;/endpage&gt;&lt;url&gt;http://dl.acm.org/citation.cfm?id=944919.944937&lt;/url&gt;&lt;bundle&gt;&lt;publication&gt;&lt;publisher&gt;JMLR.org&lt;/publisher&gt;&lt;title&gt;the Journal of machine Learning research&lt;/title&gt;&lt;type&gt;-100&lt;/type&gt;&lt;subtype&gt;-100&lt;/subtype&gt;&lt;uuid&gt;54D1AEBF-AF1C-487A-BB94-57C485CF729E&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83</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This procedure was identical to that used in a previous study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77B7CBF4-5BE3-4C97-895F-9A7EC21A57A1&lt;/uuid&gt;&lt;priority&gt;0&lt;/priority&gt;&lt;publications&gt;&lt;publication&gt;&lt;uuid&gt;32F29F0C-1EE9-4E46-A82A-BA85D8D31634&lt;/uuid&gt;&lt;volume&gt;8&lt;/volume&gt;&lt;accepted_date&gt;99201208021200000000222000&lt;/accepted_date&gt;&lt;doi&gt;10.1371/journal.pcbi.1002707&lt;/doi&gt;&lt;startpage&gt;e1002707&lt;/startpage&gt;&lt;publication_date&gt;99201200001200000000200000&lt;/publication_date&gt;&lt;url&gt;http://dx.plos.org/10.1371/journal.pcbi.1002707&lt;/url&gt;&lt;type&gt;400&lt;/type&gt;&lt;title&gt;Discovering relations between mind, brain, and mental disorders using topic mapping.&lt;/title&gt;&lt;submission_date&gt;99201205141200000000222000&lt;/submission_date&gt;&lt;number&gt;10&lt;/number&gt;&lt;institution&gt;Imaging Research Center and Departments of Psychology and Neurobiology, University of Texas, Austin, Texas, United States of America. poldrack@mail.utexas.edu&lt;/institution&gt;&lt;subtype&gt;400&lt;/subtype&gt;&lt;bundle&gt;&lt;publication&gt;&lt;publisher&gt;Public Library of Science&lt;/publisher&gt;&lt;title&gt;PLoS Computational Biology&lt;/title&gt;&lt;type&gt;-100&lt;/type&gt;&lt;subtype&gt;-100&lt;/subtype&gt;&lt;uuid&gt;F3518F4A-9071-43C7-898D-0CD89B5CE73B&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role3&gt;0&lt;/role3&gt;&lt;fullname&gt;Olaf Sporns&lt;/fullname&gt;&lt;privacy_level&gt;0&lt;/privacy_level&gt;&lt;updated_at&gt;2015-12-13 04:40:41 +0000&lt;/updated_at&gt;&lt;publication_count&gt;13&lt;/publication_count&gt;&lt;is_me&gt;0&lt;/is_me&gt;&lt;initial&gt;S&lt;/initial&gt;&lt;searchresult&gt;0&lt;/searchresult&gt;&lt;role2&gt;0&lt;/role2&gt;&lt;standard_name&gt;Sporns, Olaf&lt;/standard_name&gt;&lt;uuid&gt;B1361C37-221A-4A69-B65A-CE53C0EE45CC&lt;/uuid&gt;&lt;name_string&gt;[1] Sporns [4] Olaf &lt;/name_string&gt;&lt;prename&gt;Olaf&lt;/prename&gt;&lt;role1&gt;0&lt;/role1&gt;&lt;type&gt;0&lt;/type&gt;&lt;label&gt;0&lt;/label&gt;&lt;role5&gt;0&lt;/role5&gt;&lt;firstName&gt;Olaf&lt;/firstName&gt;&lt;institutional&gt;0&lt;/institutional&gt;&lt;created_at&gt;2013-10-28 20:14:09 +0000&lt;/created_at&gt;&lt;role4&gt;0&lt;/role4&gt;&lt;surname&gt;Sporns&lt;/surname&gt;&lt;lastName&gt;Sporns&lt;/lastName&gt;&lt;flagged&gt;0&lt;/flagged&gt;&lt;/author&gt;&lt;/editors&gt;&lt;/publication&gt;&lt;/publications&gt;&lt;cites&gt;&lt;/cites&gt;&lt;/citation&gt;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84</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except for the use of a smaller number of topics and a much larger version of the Neurosynth database. The generative topic model derives 60 independent topics from the co-occurrence of all words in the abstracts of fMRI studies in the database. Each topic loads onto individual words to a varying extent, facilitating the interpretation of topics; for example, a working memory topic loads highest on the words “memory, WM, load”, while an episodic memory topic loads on “memory, retrieval, events:</w:t>
      </w:r>
      <w:proofErr w:type="gramStart"/>
      <w:r w:rsidRPr="00055A4D">
        <w:rPr>
          <w:rFonts w:ascii="Century Schoolbook" w:hAnsi="Century Schoolbook"/>
          <w:b w:val="0"/>
          <w:i w:val="0"/>
          <w:color w:val="333333"/>
          <w:sz w:val="24"/>
          <w:szCs w:val="24"/>
          <w:highlight w:val="white"/>
        </w:rPr>
        <w:t>”.</w:t>
      </w:r>
      <w:proofErr w:type="gramEnd"/>
      <w:r w:rsidRPr="00055A4D">
        <w:rPr>
          <w:rFonts w:ascii="Century Schoolbook" w:hAnsi="Century Schoolbook"/>
          <w:b w:val="0"/>
          <w:i w:val="0"/>
          <w:color w:val="333333"/>
          <w:sz w:val="24"/>
          <w:szCs w:val="24"/>
          <w:highlight w:val="white"/>
        </w:rPr>
        <w:t xml:space="preserve"> Note that both topics highly load on the word “memory”, but the meaning of this word is disambiguated because it is contextualized by other words that strongly load onto that topic. </w:t>
      </w:r>
      <w:r w:rsidRPr="00055A4D">
        <w:rPr>
          <w:rFonts w:ascii="Century Schoolbook" w:hAnsi="Century Schoolbook"/>
          <w:b w:val="0"/>
          <w:i w:val="0"/>
          <w:color w:val="333333"/>
          <w:sz w:val="24"/>
          <w:szCs w:val="24"/>
        </w:rPr>
        <w:t xml:space="preserve">Although the set of topics included 25 topics representing non-psychological phenomena– such as the nature of the subject population (e.g. gender, special populations) and methods (e.g., words such as “images”, “voxels”)—these topics were not explicitly excluded as they were rarely the strongest loading topics for any region. For all of our results, we focus on a set of 16 topics that strongly loaded onto lateral frontal cortex clusters (Table 3.1).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6D6FD3" w:rsidRPr="00055A4D" w14:paraId="38DB3E70" w14:textId="77777777" w:rsidTr="00F95D47">
        <w:trPr>
          <w:trHeight w:val="300"/>
        </w:trPr>
        <w:tc>
          <w:tcPr>
            <w:tcW w:w="1232" w:type="dxa"/>
            <w:tcBorders>
              <w:top w:val="nil"/>
              <w:left w:val="nil"/>
              <w:bottom w:val="nil"/>
              <w:right w:val="nil"/>
            </w:tcBorders>
            <w:shd w:val="clear" w:color="auto" w:fill="auto"/>
            <w:noWrap/>
            <w:vAlign w:val="bottom"/>
            <w:hideMark/>
          </w:tcPr>
          <w:p w14:paraId="1BE063B9" w14:textId="77777777" w:rsidR="006D6FD3" w:rsidRPr="00055A4D" w:rsidRDefault="006D6FD3" w:rsidP="00F95D47">
            <w:pPr>
              <w:overflowPunct/>
              <w:autoSpaceDE/>
              <w:autoSpaceDN/>
              <w:adjustRightInd/>
              <w:rPr>
                <w:i w:val="0"/>
                <w:color w:val="000000"/>
                <w:sz w:val="20"/>
              </w:rPr>
            </w:pPr>
            <w:r w:rsidRPr="00055A4D">
              <w:rPr>
                <w:i w:val="0"/>
                <w:color w:val="000000"/>
                <w:sz w:val="20"/>
              </w:rPr>
              <w:t>Topic name</w:t>
            </w:r>
          </w:p>
        </w:tc>
        <w:tc>
          <w:tcPr>
            <w:tcW w:w="3719" w:type="dxa"/>
            <w:tcBorders>
              <w:top w:val="nil"/>
              <w:left w:val="nil"/>
              <w:bottom w:val="nil"/>
              <w:right w:val="nil"/>
            </w:tcBorders>
            <w:shd w:val="clear" w:color="auto" w:fill="auto"/>
            <w:noWrap/>
            <w:vAlign w:val="bottom"/>
            <w:hideMark/>
          </w:tcPr>
          <w:p w14:paraId="0A5E6A6E" w14:textId="77777777" w:rsidR="006D6FD3" w:rsidRPr="00055A4D" w:rsidRDefault="006D6FD3" w:rsidP="00F95D47">
            <w:pPr>
              <w:overflowPunct/>
              <w:autoSpaceDE/>
              <w:autoSpaceDN/>
              <w:adjustRightInd/>
              <w:rPr>
                <w:i w:val="0"/>
                <w:color w:val="000000"/>
                <w:sz w:val="20"/>
              </w:rPr>
            </w:pPr>
            <w:r w:rsidRPr="00055A4D">
              <w:rPr>
                <w:i w:val="0"/>
                <w:color w:val="000000"/>
                <w:sz w:val="20"/>
              </w:rPr>
              <w:t>Top words</w:t>
            </w:r>
          </w:p>
        </w:tc>
        <w:tc>
          <w:tcPr>
            <w:tcW w:w="3719" w:type="dxa"/>
            <w:tcBorders>
              <w:top w:val="nil"/>
              <w:left w:val="nil"/>
              <w:bottom w:val="nil"/>
              <w:right w:val="nil"/>
            </w:tcBorders>
            <w:shd w:val="clear" w:color="auto" w:fill="auto"/>
            <w:noWrap/>
            <w:vAlign w:val="bottom"/>
            <w:hideMark/>
          </w:tcPr>
          <w:p w14:paraId="6325B69B" w14:textId="77777777" w:rsidR="006D6FD3" w:rsidRPr="00055A4D" w:rsidRDefault="006D6FD3" w:rsidP="00F95D47">
            <w:pPr>
              <w:overflowPunct/>
              <w:autoSpaceDE/>
              <w:autoSpaceDN/>
              <w:adjustRightInd/>
              <w:rPr>
                <w:i w:val="0"/>
                <w:color w:val="000000"/>
                <w:sz w:val="20"/>
              </w:rPr>
            </w:pPr>
          </w:p>
        </w:tc>
      </w:tr>
      <w:tr w:rsidR="006D6FD3" w:rsidRPr="00055A4D" w14:paraId="6BD84798" w14:textId="77777777" w:rsidTr="00F95D47">
        <w:trPr>
          <w:trHeight w:val="300"/>
        </w:trPr>
        <w:tc>
          <w:tcPr>
            <w:tcW w:w="1232" w:type="dxa"/>
            <w:tcBorders>
              <w:top w:val="nil"/>
              <w:left w:val="nil"/>
              <w:bottom w:val="nil"/>
              <w:right w:val="nil"/>
            </w:tcBorders>
            <w:shd w:val="clear" w:color="auto" w:fill="auto"/>
            <w:noWrap/>
            <w:vAlign w:val="bottom"/>
            <w:hideMark/>
          </w:tcPr>
          <w:p w14:paraId="4DF71844"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action</w:t>
            </w:r>
            <w:proofErr w:type="gramEnd"/>
          </w:p>
        </w:tc>
        <w:tc>
          <w:tcPr>
            <w:tcW w:w="7438" w:type="dxa"/>
            <w:gridSpan w:val="2"/>
            <w:tcBorders>
              <w:top w:val="nil"/>
              <w:left w:val="nil"/>
              <w:bottom w:val="nil"/>
              <w:right w:val="nil"/>
            </w:tcBorders>
            <w:shd w:val="clear" w:color="auto" w:fill="auto"/>
            <w:noWrap/>
            <w:vAlign w:val="bottom"/>
            <w:hideMark/>
          </w:tcPr>
          <w:p w14:paraId="1B6AD0C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action</w:t>
            </w:r>
            <w:proofErr w:type="gramEnd"/>
            <w:r w:rsidRPr="00055A4D">
              <w:rPr>
                <w:i w:val="0"/>
                <w:color w:val="000000"/>
                <w:sz w:val="20"/>
              </w:rPr>
              <w:t xml:space="preserve"> actions motor goal mirror planning imitation execution </w:t>
            </w:r>
          </w:p>
        </w:tc>
      </w:tr>
      <w:tr w:rsidR="006D6FD3" w:rsidRPr="00055A4D" w14:paraId="0105C72A" w14:textId="77777777" w:rsidTr="00F95D47">
        <w:trPr>
          <w:trHeight w:val="300"/>
        </w:trPr>
        <w:tc>
          <w:tcPr>
            <w:tcW w:w="1232" w:type="dxa"/>
            <w:tcBorders>
              <w:top w:val="nil"/>
              <w:left w:val="nil"/>
              <w:bottom w:val="nil"/>
              <w:right w:val="nil"/>
            </w:tcBorders>
            <w:shd w:val="clear" w:color="auto" w:fill="auto"/>
            <w:noWrap/>
            <w:vAlign w:val="bottom"/>
            <w:hideMark/>
          </w:tcPr>
          <w:p w14:paraId="633F823C"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attention</w:t>
            </w:r>
            <w:proofErr w:type="gramEnd"/>
          </w:p>
        </w:tc>
        <w:tc>
          <w:tcPr>
            <w:tcW w:w="7438" w:type="dxa"/>
            <w:gridSpan w:val="2"/>
            <w:tcBorders>
              <w:top w:val="nil"/>
              <w:left w:val="nil"/>
              <w:bottom w:val="nil"/>
              <w:right w:val="nil"/>
            </w:tcBorders>
            <w:shd w:val="clear" w:color="auto" w:fill="auto"/>
            <w:noWrap/>
            <w:vAlign w:val="bottom"/>
            <w:hideMark/>
          </w:tcPr>
          <w:p w14:paraId="167426E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attention</w:t>
            </w:r>
            <w:proofErr w:type="gramEnd"/>
            <w:r w:rsidRPr="00055A4D">
              <w:rPr>
                <w:i w:val="0"/>
                <w:color w:val="000000"/>
                <w:sz w:val="20"/>
              </w:rPr>
              <w:t xml:space="preserve"> attentional visual spatial search location orienting target </w:t>
            </w:r>
          </w:p>
        </w:tc>
      </w:tr>
      <w:tr w:rsidR="006D6FD3" w:rsidRPr="00055A4D" w14:paraId="507E4208" w14:textId="77777777" w:rsidTr="00F95D47">
        <w:trPr>
          <w:trHeight w:val="300"/>
        </w:trPr>
        <w:tc>
          <w:tcPr>
            <w:tcW w:w="1232" w:type="dxa"/>
            <w:tcBorders>
              <w:top w:val="nil"/>
              <w:left w:val="nil"/>
              <w:bottom w:val="nil"/>
              <w:right w:val="nil"/>
            </w:tcBorders>
            <w:shd w:val="clear" w:color="auto" w:fill="auto"/>
            <w:noWrap/>
            <w:vAlign w:val="bottom"/>
            <w:hideMark/>
          </w:tcPr>
          <w:p w14:paraId="55B635C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conflict</w:t>
            </w:r>
            <w:proofErr w:type="gramEnd"/>
          </w:p>
        </w:tc>
        <w:tc>
          <w:tcPr>
            <w:tcW w:w="7438" w:type="dxa"/>
            <w:gridSpan w:val="2"/>
            <w:tcBorders>
              <w:top w:val="nil"/>
              <w:left w:val="nil"/>
              <w:bottom w:val="nil"/>
              <w:right w:val="nil"/>
            </w:tcBorders>
            <w:shd w:val="clear" w:color="auto" w:fill="auto"/>
            <w:noWrap/>
            <w:vAlign w:val="bottom"/>
            <w:hideMark/>
          </w:tcPr>
          <w:p w14:paraId="4A3AE55F"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conflict</w:t>
            </w:r>
            <w:proofErr w:type="gramEnd"/>
            <w:r w:rsidRPr="00055A4D">
              <w:rPr>
                <w:i w:val="0"/>
                <w:color w:val="000000"/>
                <w:sz w:val="20"/>
              </w:rPr>
              <w:t xml:space="preserve"> interference incongruent </w:t>
            </w:r>
            <w:proofErr w:type="spellStart"/>
            <w:r w:rsidRPr="00055A4D">
              <w:rPr>
                <w:i w:val="0"/>
                <w:color w:val="000000"/>
                <w:sz w:val="20"/>
              </w:rPr>
              <w:t>stroop</w:t>
            </w:r>
            <w:proofErr w:type="spellEnd"/>
            <w:r w:rsidRPr="00055A4D">
              <w:rPr>
                <w:i w:val="0"/>
                <w:color w:val="000000"/>
                <w:sz w:val="20"/>
              </w:rPr>
              <w:t xml:space="preserve"> congruent selection competition color </w:t>
            </w:r>
          </w:p>
        </w:tc>
      </w:tr>
      <w:tr w:rsidR="006D6FD3" w:rsidRPr="00055A4D" w14:paraId="2D66B1F7" w14:textId="77777777" w:rsidTr="00F95D47">
        <w:trPr>
          <w:trHeight w:val="300"/>
        </w:trPr>
        <w:tc>
          <w:tcPr>
            <w:tcW w:w="1232" w:type="dxa"/>
            <w:tcBorders>
              <w:top w:val="nil"/>
              <w:left w:val="nil"/>
              <w:bottom w:val="nil"/>
              <w:right w:val="nil"/>
            </w:tcBorders>
            <w:shd w:val="clear" w:color="auto" w:fill="auto"/>
            <w:noWrap/>
            <w:vAlign w:val="bottom"/>
            <w:hideMark/>
          </w:tcPr>
          <w:p w14:paraId="16B8028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emotion</w:t>
            </w:r>
            <w:proofErr w:type="gramEnd"/>
          </w:p>
        </w:tc>
        <w:tc>
          <w:tcPr>
            <w:tcW w:w="7438" w:type="dxa"/>
            <w:gridSpan w:val="2"/>
            <w:tcBorders>
              <w:top w:val="nil"/>
              <w:left w:val="nil"/>
              <w:bottom w:val="nil"/>
              <w:right w:val="nil"/>
            </w:tcBorders>
            <w:shd w:val="clear" w:color="auto" w:fill="auto"/>
            <w:noWrap/>
            <w:vAlign w:val="bottom"/>
            <w:hideMark/>
          </w:tcPr>
          <w:p w14:paraId="2C46A64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emotional</w:t>
            </w:r>
            <w:proofErr w:type="gramEnd"/>
            <w:r w:rsidRPr="00055A4D">
              <w:rPr>
                <w:i w:val="0"/>
                <w:color w:val="000000"/>
                <w:sz w:val="20"/>
              </w:rPr>
              <w:t xml:space="preserve"> emotion regulation affective pictures emotions arousal affect </w:t>
            </w:r>
          </w:p>
        </w:tc>
      </w:tr>
      <w:tr w:rsidR="006D6FD3" w:rsidRPr="00055A4D" w14:paraId="4921D511" w14:textId="77777777" w:rsidTr="00F95D47">
        <w:trPr>
          <w:trHeight w:val="300"/>
        </w:trPr>
        <w:tc>
          <w:tcPr>
            <w:tcW w:w="1232" w:type="dxa"/>
            <w:tcBorders>
              <w:top w:val="nil"/>
              <w:left w:val="nil"/>
              <w:bottom w:val="nil"/>
              <w:right w:val="nil"/>
            </w:tcBorders>
            <w:shd w:val="clear" w:color="auto" w:fill="auto"/>
            <w:noWrap/>
            <w:vAlign w:val="bottom"/>
            <w:hideMark/>
          </w:tcPr>
          <w:p w14:paraId="57C609F9"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gaze</w:t>
            </w:r>
            <w:proofErr w:type="gramEnd"/>
          </w:p>
        </w:tc>
        <w:tc>
          <w:tcPr>
            <w:tcW w:w="7438" w:type="dxa"/>
            <w:gridSpan w:val="2"/>
            <w:tcBorders>
              <w:top w:val="nil"/>
              <w:left w:val="nil"/>
              <w:bottom w:val="nil"/>
              <w:right w:val="nil"/>
            </w:tcBorders>
            <w:shd w:val="clear" w:color="auto" w:fill="auto"/>
            <w:noWrap/>
            <w:vAlign w:val="bottom"/>
            <w:hideMark/>
          </w:tcPr>
          <w:p w14:paraId="63798CF7"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eye</w:t>
            </w:r>
            <w:proofErr w:type="gramEnd"/>
            <w:r w:rsidRPr="00055A4D">
              <w:rPr>
                <w:i w:val="0"/>
                <w:color w:val="000000"/>
                <w:sz w:val="20"/>
              </w:rPr>
              <w:t xml:space="preserve"> gaze eyes movements saccades target saccade visual </w:t>
            </w:r>
          </w:p>
        </w:tc>
      </w:tr>
      <w:tr w:rsidR="006D6FD3" w:rsidRPr="00055A4D" w14:paraId="228CE5DE" w14:textId="77777777" w:rsidTr="00F95D47">
        <w:trPr>
          <w:trHeight w:val="300"/>
        </w:trPr>
        <w:tc>
          <w:tcPr>
            <w:tcW w:w="1232" w:type="dxa"/>
            <w:tcBorders>
              <w:top w:val="nil"/>
              <w:left w:val="nil"/>
              <w:bottom w:val="nil"/>
              <w:right w:val="nil"/>
            </w:tcBorders>
            <w:shd w:val="clear" w:color="auto" w:fill="auto"/>
            <w:noWrap/>
            <w:vAlign w:val="bottom"/>
            <w:hideMark/>
          </w:tcPr>
          <w:p w14:paraId="31F7D840"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inhibition</w:t>
            </w:r>
            <w:proofErr w:type="gramEnd"/>
          </w:p>
        </w:tc>
        <w:tc>
          <w:tcPr>
            <w:tcW w:w="7438" w:type="dxa"/>
            <w:gridSpan w:val="2"/>
            <w:tcBorders>
              <w:top w:val="nil"/>
              <w:left w:val="nil"/>
              <w:bottom w:val="nil"/>
              <w:right w:val="nil"/>
            </w:tcBorders>
            <w:shd w:val="clear" w:color="auto" w:fill="auto"/>
            <w:noWrap/>
            <w:vAlign w:val="bottom"/>
            <w:hideMark/>
          </w:tcPr>
          <w:p w14:paraId="0C2FD862"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inhibition</w:t>
            </w:r>
            <w:proofErr w:type="gramEnd"/>
            <w:r w:rsidRPr="00055A4D">
              <w:rPr>
                <w:i w:val="0"/>
                <w:color w:val="000000"/>
                <w:sz w:val="20"/>
              </w:rPr>
              <w:t xml:space="preserve"> inhibitory stop motor sustained </w:t>
            </w:r>
            <w:proofErr w:type="spellStart"/>
            <w:r w:rsidRPr="00055A4D">
              <w:rPr>
                <w:i w:val="0"/>
                <w:color w:val="000000"/>
                <w:sz w:val="20"/>
              </w:rPr>
              <w:t>nogo</w:t>
            </w:r>
            <w:proofErr w:type="spellEnd"/>
            <w:r w:rsidRPr="00055A4D">
              <w:rPr>
                <w:i w:val="0"/>
                <w:color w:val="000000"/>
                <w:sz w:val="20"/>
              </w:rPr>
              <w:t xml:space="preserve"> transient suppression </w:t>
            </w:r>
          </w:p>
        </w:tc>
      </w:tr>
      <w:tr w:rsidR="006D6FD3" w:rsidRPr="00055A4D" w14:paraId="6A7E4030" w14:textId="77777777" w:rsidTr="00F95D47">
        <w:trPr>
          <w:trHeight w:val="300"/>
        </w:trPr>
        <w:tc>
          <w:tcPr>
            <w:tcW w:w="1232" w:type="dxa"/>
            <w:tcBorders>
              <w:top w:val="nil"/>
              <w:left w:val="nil"/>
              <w:bottom w:val="nil"/>
              <w:right w:val="nil"/>
            </w:tcBorders>
            <w:shd w:val="clear" w:color="auto" w:fill="auto"/>
            <w:noWrap/>
            <w:vAlign w:val="bottom"/>
            <w:hideMark/>
          </w:tcPr>
          <w:p w14:paraId="125B4D51"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p>
        </w:tc>
        <w:tc>
          <w:tcPr>
            <w:tcW w:w="7438" w:type="dxa"/>
            <w:gridSpan w:val="2"/>
            <w:tcBorders>
              <w:top w:val="nil"/>
              <w:left w:val="nil"/>
              <w:bottom w:val="nil"/>
              <w:right w:val="nil"/>
            </w:tcBorders>
            <w:shd w:val="clear" w:color="auto" w:fill="auto"/>
            <w:noWrap/>
            <w:vAlign w:val="bottom"/>
            <w:hideMark/>
          </w:tcPr>
          <w:p w14:paraId="53B1E3D5"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r w:rsidRPr="00055A4D">
              <w:rPr>
                <w:i w:val="0"/>
                <w:color w:val="000000"/>
                <w:sz w:val="20"/>
              </w:rPr>
              <w:t xml:space="preserve"> retrieval encoding recognition episodic items recall words </w:t>
            </w:r>
          </w:p>
        </w:tc>
      </w:tr>
      <w:tr w:rsidR="006D6FD3" w:rsidRPr="00055A4D" w14:paraId="7AA4C370" w14:textId="77777777" w:rsidTr="00F95D47">
        <w:trPr>
          <w:trHeight w:val="300"/>
        </w:trPr>
        <w:tc>
          <w:tcPr>
            <w:tcW w:w="1232" w:type="dxa"/>
            <w:tcBorders>
              <w:top w:val="nil"/>
              <w:left w:val="nil"/>
              <w:bottom w:val="nil"/>
              <w:right w:val="nil"/>
            </w:tcBorders>
            <w:shd w:val="clear" w:color="auto" w:fill="auto"/>
            <w:noWrap/>
            <w:vAlign w:val="bottom"/>
            <w:hideMark/>
          </w:tcPr>
          <w:p w14:paraId="08715B2A" w14:textId="77777777" w:rsidR="006D6FD3" w:rsidRPr="00055A4D" w:rsidRDefault="006D6FD3" w:rsidP="00F95D47">
            <w:pPr>
              <w:overflowPunct/>
              <w:autoSpaceDE/>
              <w:autoSpaceDN/>
              <w:adjustRightInd/>
              <w:rPr>
                <w:i w:val="0"/>
                <w:color w:val="000000"/>
                <w:sz w:val="20"/>
              </w:rPr>
            </w:pPr>
            <w:proofErr w:type="spellStart"/>
            <w:proofErr w:type="gramStart"/>
            <w:r w:rsidRPr="00055A4D">
              <w:rPr>
                <w:i w:val="0"/>
                <w:color w:val="000000"/>
                <w:sz w:val="20"/>
              </w:rPr>
              <w:lastRenderedPageBreak/>
              <w:t>mentalizing</w:t>
            </w:r>
            <w:proofErr w:type="spellEnd"/>
            <w:proofErr w:type="gramEnd"/>
          </w:p>
        </w:tc>
        <w:tc>
          <w:tcPr>
            <w:tcW w:w="7438" w:type="dxa"/>
            <w:gridSpan w:val="2"/>
            <w:tcBorders>
              <w:top w:val="nil"/>
              <w:left w:val="nil"/>
              <w:bottom w:val="nil"/>
              <w:right w:val="nil"/>
            </w:tcBorders>
            <w:shd w:val="clear" w:color="auto" w:fill="auto"/>
            <w:noWrap/>
            <w:vAlign w:val="bottom"/>
            <w:hideMark/>
          </w:tcPr>
          <w:p w14:paraId="7FC3190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social</w:t>
            </w:r>
            <w:proofErr w:type="gramEnd"/>
            <w:r w:rsidRPr="00055A4D">
              <w:rPr>
                <w:i w:val="0"/>
                <w:color w:val="000000"/>
                <w:sz w:val="20"/>
              </w:rPr>
              <w:t xml:space="preserve"> empathy moral person judgments </w:t>
            </w:r>
            <w:proofErr w:type="spellStart"/>
            <w:r w:rsidRPr="00055A4D">
              <w:rPr>
                <w:i w:val="0"/>
                <w:color w:val="000000"/>
                <w:sz w:val="20"/>
              </w:rPr>
              <w:t>mentalizing</w:t>
            </w:r>
            <w:proofErr w:type="spellEnd"/>
            <w:r w:rsidRPr="00055A4D">
              <w:rPr>
                <w:i w:val="0"/>
                <w:color w:val="000000"/>
                <w:sz w:val="20"/>
              </w:rPr>
              <w:t xml:space="preserve"> mental mind </w:t>
            </w:r>
          </w:p>
        </w:tc>
      </w:tr>
      <w:tr w:rsidR="006D6FD3" w:rsidRPr="00055A4D" w14:paraId="75C17BA9" w14:textId="77777777" w:rsidTr="00F95D47">
        <w:trPr>
          <w:trHeight w:val="300"/>
        </w:trPr>
        <w:tc>
          <w:tcPr>
            <w:tcW w:w="1232" w:type="dxa"/>
            <w:tcBorders>
              <w:top w:val="nil"/>
              <w:left w:val="nil"/>
              <w:bottom w:val="nil"/>
              <w:right w:val="nil"/>
            </w:tcBorders>
            <w:shd w:val="clear" w:color="auto" w:fill="auto"/>
            <w:noWrap/>
            <w:vAlign w:val="bottom"/>
            <w:hideMark/>
          </w:tcPr>
          <w:p w14:paraId="1DEA970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motor</w:t>
            </w:r>
            <w:proofErr w:type="gramEnd"/>
          </w:p>
        </w:tc>
        <w:tc>
          <w:tcPr>
            <w:tcW w:w="7438" w:type="dxa"/>
            <w:gridSpan w:val="2"/>
            <w:tcBorders>
              <w:top w:val="nil"/>
              <w:left w:val="nil"/>
              <w:bottom w:val="nil"/>
              <w:right w:val="nil"/>
            </w:tcBorders>
            <w:shd w:val="clear" w:color="auto" w:fill="auto"/>
            <w:noWrap/>
            <w:vAlign w:val="bottom"/>
            <w:hideMark/>
          </w:tcPr>
          <w:p w14:paraId="4BB18ED6"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motor</w:t>
            </w:r>
            <w:proofErr w:type="gramEnd"/>
            <w:r w:rsidRPr="00055A4D">
              <w:rPr>
                <w:i w:val="0"/>
                <w:color w:val="000000"/>
                <w:sz w:val="20"/>
              </w:rPr>
              <w:t xml:space="preserve"> movement movements sensorimotor finger somatosensory sensory force </w:t>
            </w:r>
          </w:p>
        </w:tc>
      </w:tr>
      <w:tr w:rsidR="006D6FD3" w:rsidRPr="00055A4D" w14:paraId="15764B5E" w14:textId="77777777" w:rsidTr="00F95D47">
        <w:trPr>
          <w:trHeight w:val="300"/>
        </w:trPr>
        <w:tc>
          <w:tcPr>
            <w:tcW w:w="1232" w:type="dxa"/>
            <w:tcBorders>
              <w:top w:val="nil"/>
              <w:left w:val="nil"/>
              <w:bottom w:val="nil"/>
              <w:right w:val="nil"/>
            </w:tcBorders>
            <w:shd w:val="clear" w:color="auto" w:fill="auto"/>
            <w:noWrap/>
            <w:vAlign w:val="bottom"/>
            <w:hideMark/>
          </w:tcPr>
          <w:p w14:paraId="1AB1ED05"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novelty</w:t>
            </w:r>
            <w:proofErr w:type="gramEnd"/>
          </w:p>
        </w:tc>
        <w:tc>
          <w:tcPr>
            <w:tcW w:w="7438" w:type="dxa"/>
            <w:gridSpan w:val="2"/>
            <w:tcBorders>
              <w:top w:val="nil"/>
              <w:left w:val="nil"/>
              <w:bottom w:val="nil"/>
              <w:right w:val="nil"/>
            </w:tcBorders>
            <w:shd w:val="clear" w:color="auto" w:fill="auto"/>
            <w:noWrap/>
            <w:vAlign w:val="bottom"/>
            <w:hideMark/>
          </w:tcPr>
          <w:p w14:paraId="36DE9E93"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target</w:t>
            </w:r>
            <w:proofErr w:type="gramEnd"/>
            <w:r w:rsidRPr="00055A4D">
              <w:rPr>
                <w:i w:val="0"/>
                <w:color w:val="000000"/>
                <w:sz w:val="20"/>
              </w:rPr>
              <w:t xml:space="preserve"> targets novelty oddball distractor distractors deception mismatch </w:t>
            </w:r>
          </w:p>
        </w:tc>
      </w:tr>
      <w:tr w:rsidR="006D6FD3" w:rsidRPr="00055A4D" w14:paraId="7EA44AF6" w14:textId="77777777" w:rsidTr="00F95D47">
        <w:trPr>
          <w:trHeight w:val="300"/>
        </w:trPr>
        <w:tc>
          <w:tcPr>
            <w:tcW w:w="1232" w:type="dxa"/>
            <w:tcBorders>
              <w:top w:val="nil"/>
              <w:left w:val="nil"/>
              <w:bottom w:val="nil"/>
              <w:right w:val="nil"/>
            </w:tcBorders>
            <w:shd w:val="clear" w:color="auto" w:fill="auto"/>
            <w:noWrap/>
            <w:vAlign w:val="bottom"/>
            <w:hideMark/>
          </w:tcPr>
          <w:p w14:paraId="76360014"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pain</w:t>
            </w:r>
            <w:proofErr w:type="gramEnd"/>
          </w:p>
        </w:tc>
        <w:tc>
          <w:tcPr>
            <w:tcW w:w="7438" w:type="dxa"/>
            <w:gridSpan w:val="2"/>
            <w:tcBorders>
              <w:top w:val="nil"/>
              <w:left w:val="nil"/>
              <w:bottom w:val="nil"/>
              <w:right w:val="nil"/>
            </w:tcBorders>
            <w:shd w:val="clear" w:color="auto" w:fill="auto"/>
            <w:noWrap/>
            <w:vAlign w:val="bottom"/>
            <w:hideMark/>
          </w:tcPr>
          <w:p w14:paraId="10AE028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pain</w:t>
            </w:r>
            <w:proofErr w:type="gramEnd"/>
            <w:r w:rsidRPr="00055A4D">
              <w:rPr>
                <w:i w:val="0"/>
                <w:color w:val="000000"/>
                <w:sz w:val="20"/>
              </w:rPr>
              <w:t xml:space="preserve"> stimulation somatosensory painful intensity sensory chronic noxious </w:t>
            </w:r>
          </w:p>
        </w:tc>
      </w:tr>
      <w:tr w:rsidR="006D6FD3" w:rsidRPr="00055A4D" w14:paraId="3AF3659D" w14:textId="77777777" w:rsidTr="00F95D47">
        <w:trPr>
          <w:trHeight w:val="300"/>
        </w:trPr>
        <w:tc>
          <w:tcPr>
            <w:tcW w:w="1232" w:type="dxa"/>
            <w:tcBorders>
              <w:top w:val="nil"/>
              <w:left w:val="nil"/>
              <w:bottom w:val="nil"/>
              <w:right w:val="nil"/>
            </w:tcBorders>
            <w:shd w:val="clear" w:color="auto" w:fill="auto"/>
            <w:noWrap/>
            <w:vAlign w:val="bottom"/>
            <w:hideMark/>
          </w:tcPr>
          <w:p w14:paraId="7FDCAF9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reward</w:t>
            </w:r>
            <w:proofErr w:type="gramEnd"/>
          </w:p>
        </w:tc>
        <w:tc>
          <w:tcPr>
            <w:tcW w:w="7438" w:type="dxa"/>
            <w:gridSpan w:val="2"/>
            <w:tcBorders>
              <w:top w:val="nil"/>
              <w:left w:val="nil"/>
              <w:bottom w:val="nil"/>
              <w:right w:val="nil"/>
            </w:tcBorders>
            <w:shd w:val="clear" w:color="auto" w:fill="auto"/>
            <w:noWrap/>
            <w:vAlign w:val="bottom"/>
            <w:hideMark/>
          </w:tcPr>
          <w:p w14:paraId="5049D16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reward</w:t>
            </w:r>
            <w:proofErr w:type="gramEnd"/>
            <w:r w:rsidRPr="00055A4D">
              <w:rPr>
                <w:i w:val="0"/>
                <w:color w:val="000000"/>
                <w:sz w:val="20"/>
              </w:rPr>
              <w:t xml:space="preserve"> sleep anticipation monetary rewards motivation incentive loss </w:t>
            </w:r>
          </w:p>
        </w:tc>
      </w:tr>
      <w:tr w:rsidR="006D6FD3" w:rsidRPr="00055A4D" w14:paraId="741CDB09" w14:textId="77777777" w:rsidTr="00F95D47">
        <w:trPr>
          <w:trHeight w:val="300"/>
        </w:trPr>
        <w:tc>
          <w:tcPr>
            <w:tcW w:w="1232" w:type="dxa"/>
            <w:tcBorders>
              <w:top w:val="nil"/>
              <w:left w:val="nil"/>
              <w:bottom w:val="nil"/>
              <w:right w:val="nil"/>
            </w:tcBorders>
            <w:shd w:val="clear" w:color="auto" w:fill="auto"/>
            <w:noWrap/>
            <w:vAlign w:val="bottom"/>
            <w:hideMark/>
          </w:tcPr>
          <w:p w14:paraId="268E01E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semantics</w:t>
            </w:r>
            <w:proofErr w:type="gramEnd"/>
          </w:p>
        </w:tc>
        <w:tc>
          <w:tcPr>
            <w:tcW w:w="7438" w:type="dxa"/>
            <w:gridSpan w:val="2"/>
            <w:tcBorders>
              <w:top w:val="nil"/>
              <w:left w:val="nil"/>
              <w:bottom w:val="nil"/>
              <w:right w:val="nil"/>
            </w:tcBorders>
            <w:shd w:val="clear" w:color="auto" w:fill="auto"/>
            <w:noWrap/>
            <w:vAlign w:val="bottom"/>
            <w:hideMark/>
          </w:tcPr>
          <w:p w14:paraId="30EC4B98"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semantic</w:t>
            </w:r>
            <w:proofErr w:type="gramEnd"/>
            <w:r w:rsidRPr="00055A4D">
              <w:rPr>
                <w:i w:val="0"/>
                <w:color w:val="000000"/>
                <w:sz w:val="20"/>
              </w:rPr>
              <w:t xml:space="preserve"> words word lexical verbs abstract meaning verb </w:t>
            </w:r>
          </w:p>
        </w:tc>
      </w:tr>
      <w:tr w:rsidR="006D6FD3" w:rsidRPr="00055A4D" w14:paraId="2D30362E" w14:textId="77777777" w:rsidTr="00F95D47">
        <w:trPr>
          <w:trHeight w:val="300"/>
        </w:trPr>
        <w:tc>
          <w:tcPr>
            <w:tcW w:w="1232" w:type="dxa"/>
            <w:tcBorders>
              <w:top w:val="nil"/>
              <w:left w:val="nil"/>
              <w:bottom w:val="nil"/>
              <w:right w:val="nil"/>
            </w:tcBorders>
            <w:shd w:val="clear" w:color="auto" w:fill="auto"/>
            <w:noWrap/>
            <w:vAlign w:val="bottom"/>
            <w:hideMark/>
          </w:tcPr>
          <w:p w14:paraId="120BD9CA"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speech</w:t>
            </w:r>
            <w:proofErr w:type="gramEnd"/>
          </w:p>
        </w:tc>
        <w:tc>
          <w:tcPr>
            <w:tcW w:w="7438" w:type="dxa"/>
            <w:gridSpan w:val="2"/>
            <w:tcBorders>
              <w:top w:val="nil"/>
              <w:left w:val="nil"/>
              <w:bottom w:val="nil"/>
              <w:right w:val="nil"/>
            </w:tcBorders>
            <w:shd w:val="clear" w:color="auto" w:fill="auto"/>
            <w:noWrap/>
            <w:vAlign w:val="bottom"/>
            <w:hideMark/>
          </w:tcPr>
          <w:p w14:paraId="6BAED50D"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speech</w:t>
            </w:r>
            <w:proofErr w:type="gramEnd"/>
            <w:r w:rsidRPr="00055A4D">
              <w:rPr>
                <w:i w:val="0"/>
                <w:color w:val="000000"/>
                <w:sz w:val="20"/>
              </w:rPr>
              <w:t xml:space="preserve"> auditory sounds sound perception voice acoustic listening </w:t>
            </w:r>
          </w:p>
        </w:tc>
      </w:tr>
      <w:tr w:rsidR="006D6FD3" w:rsidRPr="00055A4D" w14:paraId="013B7A84" w14:textId="77777777" w:rsidTr="00F95D47">
        <w:trPr>
          <w:trHeight w:val="300"/>
        </w:trPr>
        <w:tc>
          <w:tcPr>
            <w:tcW w:w="1232" w:type="dxa"/>
            <w:tcBorders>
              <w:top w:val="nil"/>
              <w:left w:val="nil"/>
              <w:bottom w:val="nil"/>
              <w:right w:val="nil"/>
            </w:tcBorders>
            <w:shd w:val="clear" w:color="auto" w:fill="auto"/>
            <w:noWrap/>
            <w:vAlign w:val="bottom"/>
            <w:hideMark/>
          </w:tcPr>
          <w:p w14:paraId="2D9B5043"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switching</w:t>
            </w:r>
            <w:proofErr w:type="gramEnd"/>
          </w:p>
        </w:tc>
        <w:tc>
          <w:tcPr>
            <w:tcW w:w="7438" w:type="dxa"/>
            <w:gridSpan w:val="2"/>
            <w:tcBorders>
              <w:top w:val="nil"/>
              <w:left w:val="nil"/>
              <w:bottom w:val="nil"/>
              <w:right w:val="nil"/>
            </w:tcBorders>
            <w:shd w:val="clear" w:color="auto" w:fill="auto"/>
            <w:noWrap/>
            <w:vAlign w:val="bottom"/>
            <w:hideMark/>
          </w:tcPr>
          <w:p w14:paraId="3A62F41B"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switching</w:t>
            </w:r>
            <w:proofErr w:type="gramEnd"/>
            <w:r w:rsidRPr="00055A4D">
              <w:rPr>
                <w:i w:val="0"/>
                <w:color w:val="000000"/>
                <w:sz w:val="20"/>
              </w:rPr>
              <w:t xml:space="preserve"> rule executive switch rules flexibility shifting aggression </w:t>
            </w:r>
          </w:p>
        </w:tc>
      </w:tr>
      <w:tr w:rsidR="006D6FD3" w:rsidRPr="00055A4D" w14:paraId="017B5E5A" w14:textId="77777777" w:rsidTr="00F95D47">
        <w:trPr>
          <w:trHeight w:val="300"/>
        </w:trPr>
        <w:tc>
          <w:tcPr>
            <w:tcW w:w="1232" w:type="dxa"/>
            <w:tcBorders>
              <w:top w:val="nil"/>
              <w:left w:val="nil"/>
              <w:bottom w:val="nil"/>
              <w:right w:val="nil"/>
            </w:tcBorders>
            <w:shd w:val="clear" w:color="auto" w:fill="auto"/>
            <w:noWrap/>
            <w:vAlign w:val="bottom"/>
            <w:hideMark/>
          </w:tcPr>
          <w:p w14:paraId="61D7D119" w14:textId="77777777" w:rsidR="006D6FD3" w:rsidRPr="00055A4D" w:rsidRDefault="006D6FD3" w:rsidP="00F95D47">
            <w:pPr>
              <w:overflowPunct/>
              <w:autoSpaceDE/>
              <w:autoSpaceDN/>
              <w:adjustRightInd/>
              <w:rPr>
                <w:i w:val="0"/>
                <w:color w:val="000000"/>
                <w:sz w:val="20"/>
              </w:rPr>
            </w:pPr>
            <w:r w:rsidRPr="00055A4D">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2F7DA04C" w14:textId="77777777" w:rsidR="006D6FD3" w:rsidRPr="00055A4D" w:rsidRDefault="006D6FD3" w:rsidP="00F95D47">
            <w:pPr>
              <w:overflowPunct/>
              <w:autoSpaceDE/>
              <w:autoSpaceDN/>
              <w:adjustRightInd/>
              <w:rPr>
                <w:i w:val="0"/>
                <w:color w:val="000000"/>
                <w:sz w:val="20"/>
              </w:rPr>
            </w:pPr>
            <w:proofErr w:type="gramStart"/>
            <w:r w:rsidRPr="00055A4D">
              <w:rPr>
                <w:i w:val="0"/>
                <w:color w:val="000000"/>
                <w:sz w:val="20"/>
              </w:rPr>
              <w:t>memory</w:t>
            </w:r>
            <w:proofErr w:type="gramEnd"/>
            <w:r w:rsidRPr="00055A4D">
              <w:rPr>
                <w:i w:val="0"/>
                <w:color w:val="000000"/>
                <w:sz w:val="20"/>
              </w:rPr>
              <w:t xml:space="preserve"> working </w:t>
            </w:r>
            <w:proofErr w:type="spellStart"/>
            <w:r w:rsidRPr="00055A4D">
              <w:rPr>
                <w:i w:val="0"/>
                <w:color w:val="000000"/>
                <w:sz w:val="20"/>
              </w:rPr>
              <w:t>wm</w:t>
            </w:r>
            <w:proofErr w:type="spellEnd"/>
            <w:r w:rsidRPr="00055A4D">
              <w:rPr>
                <w:i w:val="0"/>
                <w:color w:val="000000"/>
                <w:sz w:val="20"/>
              </w:rPr>
              <w:t xml:space="preserve"> load verbal maintenance delay encoding </w:t>
            </w:r>
          </w:p>
        </w:tc>
      </w:tr>
    </w:tbl>
    <w:p w14:paraId="74DF54E5" w14:textId="77777777" w:rsidR="006D6FD3" w:rsidRPr="00055A4D" w:rsidRDefault="006D6FD3" w:rsidP="006D6FD3">
      <w:pPr>
        <w:pStyle w:val="Normal1"/>
        <w:spacing w:after="160" w:line="240" w:lineRule="auto"/>
        <w:ind w:firstLine="0"/>
        <w:rPr>
          <w:rFonts w:ascii="Century Schoolbook" w:hAnsi="Century Schoolbook"/>
          <w:sz w:val="24"/>
          <w:szCs w:val="24"/>
        </w:rPr>
      </w:pPr>
      <w:r w:rsidRPr="00055A4D">
        <w:rPr>
          <w:rFonts w:ascii="Century Schoolbook" w:hAnsi="Century Schoolbook"/>
          <w:color w:val="333333"/>
          <w:sz w:val="24"/>
          <w:szCs w:val="24"/>
        </w:rPr>
        <w:br/>
      </w:r>
      <w:r w:rsidRPr="00055A4D">
        <w:rPr>
          <w:rFonts w:ascii="Century Schoolbook" w:hAnsi="Century Schoolbook"/>
          <w:b/>
          <w:sz w:val="24"/>
          <w:szCs w:val="24"/>
        </w:rPr>
        <w:t>Table 1. Topics most strongly associated with lateral frontal regions.</w:t>
      </w:r>
      <w:r w:rsidRPr="00055A4D">
        <w:rPr>
          <w:rFonts w:ascii="Century Schoolbook" w:hAnsi="Century Schoolbook"/>
          <w:sz w:val="24"/>
          <w:szCs w:val="24"/>
        </w:rPr>
        <w:t xml:space="preserve"> Eight strongest loading words for each topic are listed, in descending order of association strength.</w:t>
      </w:r>
    </w:p>
    <w:p w14:paraId="36C8C9DB" w14:textId="699CCA19" w:rsidR="006D6FD3" w:rsidRPr="00055A4D" w:rsidRDefault="006D6FD3" w:rsidP="006D6FD3">
      <w:pPr>
        <w:pStyle w:val="Heading3"/>
        <w:spacing w:after="160" w:line="480" w:lineRule="auto"/>
        <w:rPr>
          <w:rFonts w:ascii="Century Schoolbook" w:hAnsi="Century Schoolbook"/>
          <w:b w:val="0"/>
          <w:i w:val="0"/>
          <w:sz w:val="24"/>
          <w:szCs w:val="24"/>
        </w:rPr>
      </w:pPr>
      <w:proofErr w:type="gramStart"/>
      <w:r w:rsidRPr="00055A4D">
        <w:rPr>
          <w:rFonts w:ascii="Century Schoolbook" w:hAnsi="Century Schoolbook"/>
          <w:i w:val="0"/>
          <w:sz w:val="24"/>
          <w:szCs w:val="24"/>
        </w:rPr>
        <w:t>Meta-analytic functional preference profiles.</w:t>
      </w:r>
      <w:proofErr w:type="gramEnd"/>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We generated functional preference profiles by determining which psychological topics best predicted each cluster’</w:t>
      </w:r>
      <w:r w:rsidR="00E87AA4">
        <w:rPr>
          <w:rFonts w:ascii="Century Schoolbook" w:hAnsi="Century Schoolbook"/>
          <w:b w:val="0"/>
          <w:i w:val="0"/>
          <w:color w:val="333333"/>
          <w:sz w:val="24"/>
          <w:szCs w:val="24"/>
          <w:highlight w:val="white"/>
        </w:rPr>
        <w:t>s activity across fMRI studies (Figure 1</w:t>
      </w:r>
      <w:r w:rsidRPr="00055A4D">
        <w:rPr>
          <w:rFonts w:ascii="Century Schoolbook" w:hAnsi="Century Schoolbook"/>
          <w:b w:val="0"/>
          <w:i w:val="0"/>
          <w:color w:val="333333"/>
          <w:sz w:val="24"/>
          <w:szCs w:val="24"/>
          <w:highlight w:val="white"/>
        </w:rPr>
        <w:t>C). First, we selected two sets of studies: studies that activated a given cluster– defined as activating at least 5% of voxels in the cluster– and studies that did not– defined as activating no voxels in the cluster. For each cluster, we trained a naive Bayes classifier to discriminate these two sets of studies based the loading of psychological topics onto individual studies. We chose naive Bayes because (</w:t>
      </w:r>
      <w:proofErr w:type="spellStart"/>
      <w:r w:rsidRPr="00055A4D">
        <w:rPr>
          <w:rFonts w:ascii="Century Schoolbook" w:hAnsi="Century Schoolbook"/>
          <w:b w:val="0"/>
          <w:i w:val="0"/>
          <w:color w:val="333333"/>
          <w:sz w:val="24"/>
          <w:szCs w:val="24"/>
          <w:highlight w:val="white"/>
        </w:rPr>
        <w:t>i</w:t>
      </w:r>
      <w:proofErr w:type="spellEnd"/>
      <w:r w:rsidRPr="00055A4D">
        <w:rPr>
          <w:rFonts w:ascii="Century Schoolbook" w:hAnsi="Century Schoolbook"/>
          <w:b w:val="0"/>
          <w:i w:val="0"/>
          <w:color w:val="333333"/>
          <w:sz w:val="24"/>
          <w:szCs w:val="24"/>
          <w:highlight w:val="white"/>
        </w:rPr>
        <w:t xml:space="preserve">) we have previously had success applying this algorithm to Neurosynth data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4D209942-90C2-4B07-A686-6DEC94D60A74&lt;/uuid&gt;&lt;priority&gt;0&lt;/priority&gt;&lt;publications&gt;&lt;publication&gt;&lt;volume&gt;8&lt;/volume&gt;&lt;publication_date&gt;99201106261200000000222000&lt;/publication_date&gt;&lt;number&gt;8&lt;/number&gt;&lt;doi&gt;10.1038/nmeth.1635&lt;/doi&gt;&lt;startpage&gt;665&lt;/startpage&gt;&lt;title&gt;Large-scale automated synthesis of human functional neuroimaging data&lt;/title&gt;&lt;uuid&gt;A2153709-4B20-4D9F-8C2A-300EDF65838F&lt;/uuid&gt;&lt;subtype&gt;400&lt;/subtype&gt;&lt;endpage&gt;670&lt;/endpage&gt;&lt;type&gt;400&lt;/type&gt;&lt;url&gt;http://www.nature.com/doifinder/10.1038/nmeth.1635&lt;/url&gt;&lt;bundle&gt;&lt;publication&gt;&lt;title&gt;Nature Methods&lt;/title&gt;&lt;type&gt;-100&lt;/type&gt;&lt;subtype&gt;-100&lt;/subtype&gt;&lt;uuid&gt;1779C917-03B7-4B7A-8B52-3A01B5F7620D&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17</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(ii) these algorithms perform well on many types of data </w:t>
      </w:r>
      <w:r w:rsidRPr="00055A4D">
        <w:rPr>
          <w:rFonts w:ascii="Century Schoolbook" w:hAnsi="Century Schoolbook"/>
          <w:b w:val="0"/>
          <w:i w:val="0"/>
          <w:color w:val="333333"/>
          <w:sz w:val="24"/>
          <w:szCs w:val="24"/>
          <w:highlight w:val="white"/>
        </w:rPr>
        <w:fldChar w:fldCharType="begin"/>
      </w:r>
      <w:r w:rsidR="00195259" w:rsidRPr="00055A4D">
        <w:rPr>
          <w:rFonts w:ascii="Century Schoolbook" w:hAnsi="Century Schoolbook"/>
          <w:b w:val="0"/>
          <w:i w:val="0"/>
          <w:color w:val="333333"/>
          <w:sz w:val="24"/>
          <w:szCs w:val="24"/>
          <w:highlight w:val="white"/>
        </w:rPr>
        <w:instrText xml:space="preserve"> ADDIN PAPERS2_CITATIONS &lt;citation&gt;&lt;uuid&gt;8F12582D-57F3-40F5-8700-378CAB6242AD&lt;/uuid&gt;&lt;priority&gt;0&lt;/priority&gt;&lt;publications&gt;&lt;publication&gt;&lt;publication_date&gt;99200000001200000000200000&lt;/publication_date&gt;&lt;startpage&gt;9&lt;/startpage&gt;&lt;title&gt;An evaluation of naive bayesian anti-spam filtering&lt;/title&gt;&lt;uuid&gt;458CDF28-69F0-48A3-B701-BF889709207F&lt;/uuid&gt;&lt;subtype&gt;400&lt;/subtype&gt;&lt;endpage&gt;17&lt;/endpage&gt;&lt;type&gt;400&lt;/type&gt;&lt;place&gt;Barcelona, Spain&lt;/place&gt;&lt;url&gt;http://arxiv.org/abs/cs/0006013&lt;/url&gt;&lt;bundle&gt;&lt;publication&gt;&lt;publisher&gt;Cornell University Library&lt;/publisher&gt;&lt;title&gt;Proceedings of the workshop on Machine Learning in the New Information Age&lt;/title&gt;&lt;type&gt;-100&lt;/type&gt;&lt;subtype&gt;-100&lt;/subtype&gt;&lt;uuid&gt;9480F00E-E8D1-4D46-B9D8-9C1CA82DE455&lt;/uuid&gt;&lt;/publication&gt;&lt;/bundle&gt;&lt;authors&gt;&lt;author&gt;&lt;firstName&gt;I&lt;/firstName&gt;&lt;lastName&gt;Androutsopoulos&lt;/lastName&gt;&lt;/author&gt;&lt;author&gt;&lt;firstName&gt;J&lt;/firstName&gt;&lt;lastName&gt;Koutsias&lt;/lastName&gt;&lt;/author&gt;&lt;author&gt;&lt;firstName&gt;K&lt;/firstName&gt;&lt;middleNames&gt;V&lt;/middleNames&gt;&lt;lastName&gt;Chandrinos&lt;/lastName&gt;&lt;/author&gt;&lt;/authors&gt;&lt;editors&gt;&lt;author&gt;&lt;firstName&gt;G&lt;/firstName&gt;&lt;lastName&gt;Potamias&lt;/lastName&gt;&lt;/author&gt;&lt;author&gt;&lt;firstName&gt;V&lt;/firstName&gt;&lt;lastName&gt;Moustakis&lt;/lastName&gt;&lt;/author&gt;&lt;author&gt;&lt;nonDroppingParticle&gt;van&lt;/nonDroppingParticle&gt;&lt;firstName&gt;M&lt;/firstName&gt;&lt;lastName&gt;Someren&lt;/lastName&gt;&lt;/author&gt;&lt;/editors&gt;&lt;/publication&gt;&lt;/publications&gt;&lt;cites&gt;&lt;/cites&gt;&lt;/citation&gt;</w:instrText>
      </w:r>
      <w:r w:rsidRPr="00055A4D">
        <w:rPr>
          <w:rFonts w:ascii="Century Schoolbook" w:hAnsi="Century Schoolbook"/>
          <w:b w:val="0"/>
          <w:i w:val="0"/>
          <w:color w:val="333333"/>
          <w:sz w:val="24"/>
          <w:szCs w:val="24"/>
          <w:highlight w:val="white"/>
        </w:rPr>
        <w:fldChar w:fldCharType="separate"/>
      </w:r>
      <w:r w:rsidR="00195259" w:rsidRPr="00055A4D">
        <w:rPr>
          <w:rFonts w:ascii="Century Schoolbook" w:eastAsiaTheme="minorEastAsia" w:hAnsi="Century Schoolbook" w:cs="Cambria"/>
          <w:i w:val="0"/>
          <w:sz w:val="24"/>
          <w:vertAlign w:val="superscript"/>
        </w:rPr>
        <w:t>85</w:t>
      </w:r>
      <w:r w:rsidRPr="00055A4D">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(iii) they require almost no tuning of parameters to achieve a high level of performance</w:t>
      </w:r>
      <w:r w:rsidRPr="00055A4D">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4FF4B4E5" w14:textId="7700949C" w:rsidR="006D6FD3" w:rsidRPr="00055A4D" w:rsidRDefault="006D6FD3" w:rsidP="006D6FD3">
      <w:pPr>
        <w:pStyle w:val="Normal1"/>
        <w:spacing w:after="160"/>
        <w:rPr>
          <w:rFonts w:ascii="Century Schoolbook" w:hAnsi="Century Schoolbook"/>
          <w:sz w:val="24"/>
          <w:szCs w:val="24"/>
        </w:rPr>
      </w:pPr>
      <w:r w:rsidRPr="00055A4D">
        <w:rPr>
          <w:rFonts w:ascii="Century Schoolbook" w:hAnsi="Century Schoolbook"/>
          <w:color w:val="333333"/>
          <w:sz w:val="24"/>
          <w:szCs w:val="24"/>
          <w:highlight w:val="white"/>
        </w:rPr>
        <w:t xml:space="preserve">We trained models to predict whether or not fMRI studies activated each cluster, given the semantic content of the studies. In other words, if we know which </w:t>
      </w:r>
      <w:r w:rsidRPr="00055A4D">
        <w:rPr>
          <w:rFonts w:ascii="Century Schoolbook" w:hAnsi="Century Schoolbook"/>
          <w:color w:val="333333"/>
          <w:sz w:val="24"/>
          <w:szCs w:val="24"/>
          <w:highlight w:val="white"/>
        </w:rPr>
        <w:lastRenderedPageBreak/>
        <w:t xml:space="preserve">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 </w:t>
      </w:r>
      <w:r w:rsidRPr="00055A4D">
        <w:rPr>
          <w:rFonts w:ascii="Century Schoolbook" w:hAnsi="Century Schoolbook"/>
          <w:color w:val="333333"/>
          <w:sz w:val="24"/>
          <w:szCs w:val="24"/>
          <w:highlight w:val="white"/>
        </w:rPr>
        <w:fldChar w:fldCharType="begin"/>
      </w:r>
      <w:r w:rsidR="00195259" w:rsidRPr="00055A4D">
        <w:rPr>
          <w:rFonts w:ascii="Century Schoolbook" w:hAnsi="Century Schoolbook"/>
          <w:color w:val="333333"/>
          <w:sz w:val="24"/>
          <w:szCs w:val="24"/>
          <w:highlight w:val="white"/>
        </w:rPr>
        <w:instrText xml:space="preserve"> ADDIN PAPERS2_CITATIONS &lt;citation&gt;&lt;uuid&gt;330808C0-39AE-40F2-BD02-DA05031980E2&lt;/uuid&gt;&lt;priority&gt;0&lt;/priority&gt;&lt;publications&gt;&lt;publication&gt;&lt;uuid&gt;C4236CA5-F476-4CB1-BAE6-06F0ECE8468E&lt;/uuid&gt;&lt;volume&gt;2013&lt;/volume&gt;&lt;doi&gt;10.1109/ACII.2013.47&lt;/doi&gt;&lt;startpage&gt;245&lt;/startpage&gt;&lt;publication_date&gt;99201300001200000000200000&lt;/publication_date&gt;&lt;url&gt;http://ieeexplore.ieee.org/lpdocs/epic03/wrapper.htm?arnumber=6681438&lt;/url&gt;&lt;type&gt;400&lt;/type&gt;&lt;title&gt;Facing Imbalanced Data Recommendations for the Use of Performance Metrics.&lt;/title&gt;&lt;publisher&gt;IEEE&lt;/publisher&gt;&lt;institution&gt;Carnegie Mellon University, Pittsburgh, PA.&lt;/institution&gt;&lt;subtype&gt;400&lt;/subtype&gt;&lt;endpage&gt;251&lt;/endpage&gt;&lt;bundle&gt;&lt;publication&gt;&lt;title&gt;International Conference on Affective Computing and Intelligent Interaction and workshops : [proceedings]. ACII (Conference)&lt;/title&gt;&lt;type&gt;-100&lt;/type&gt;&lt;subtype&gt;-100&lt;/subtype&gt;&lt;uuid&gt;745A6CDA-0B4E-4DD3-8D9D-23CF17837E2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95259" w:rsidRPr="00055A4D">
        <w:rPr>
          <w:rFonts w:ascii="Century Schoolbook" w:eastAsiaTheme="minorEastAsia" w:hAnsi="Century Schoolbook" w:cs="Cambria"/>
          <w:i/>
          <w:sz w:val="24"/>
          <w:vertAlign w:val="superscript"/>
        </w:rPr>
        <w:t>86</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79CC82F7" w14:textId="77777777" w:rsidR="006D6FD3" w:rsidRPr="00055A4D" w:rsidRDefault="006D6FD3" w:rsidP="006D6FD3">
      <w:pPr>
        <w:pStyle w:val="Normal1"/>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for each region,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055A4D">
        <w:rPr>
          <w:rFonts w:ascii="Century Schoolbook" w:hAnsi="Century Schoolbook"/>
          <w:color w:val="333333"/>
          <w:sz w:val="24"/>
          <w:szCs w:val="24"/>
        </w:rPr>
        <w:t xml:space="preserve">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w:t>
      </w:r>
      <w:r w:rsidRPr="00055A4D">
        <w:rPr>
          <w:rFonts w:ascii="Century Schoolbook" w:hAnsi="Century Schoolbook"/>
          <w:color w:val="333333"/>
          <w:sz w:val="24"/>
          <w:szCs w:val="24"/>
        </w:rPr>
        <w:lastRenderedPageBreak/>
        <w:t xml:space="preserve">post-hoc comparisons by determining if the 95% confidence intervals (CI) of the LOR of a specific topic for a one region overlapped wit h the 95% CI of the same topic in another region. We generated CIs using bootstrapping, sampling with replacement and recalculating log-odds ratios for each region 1000 times. A full reference figure of the loading between topic and regions, </w:t>
      </w:r>
      <w:bookmarkStart w:id="489" w:name="_GoBack"/>
      <w:r w:rsidRPr="00055A4D">
        <w:rPr>
          <w:rFonts w:ascii="Century Schoolbook" w:hAnsi="Century Schoolbook"/>
          <w:color w:val="333333"/>
          <w:sz w:val="24"/>
          <w:szCs w:val="24"/>
        </w:rPr>
        <w:t>i</w:t>
      </w:r>
      <w:bookmarkEnd w:id="489"/>
      <w:r w:rsidRPr="00055A4D">
        <w:rPr>
          <w:rFonts w:ascii="Century Schoolbook" w:hAnsi="Century Schoolbook"/>
          <w:color w:val="333333"/>
          <w:sz w:val="24"/>
          <w:szCs w:val="24"/>
        </w:rPr>
        <w:t>ncluding CIs, is available in Appendix I. The ordering of the labels around the polar plot was determined using hierarchical clustering with average linkage, resulting in an order that concisely conveyed the functional differences between LFC’s sub-regions.</w:t>
      </w:r>
    </w:p>
    <w:p w14:paraId="2F46B0F7" w14:textId="77777777" w:rsidR="00195259" w:rsidRPr="00055A4D" w:rsidRDefault="00195259" w:rsidP="003C43BA">
      <w:pPr>
        <w:tabs>
          <w:tab w:val="left" w:pos="900"/>
        </w:tabs>
        <w:spacing w:line="480" w:lineRule="auto"/>
        <w:rPr>
          <w:i w:val="0"/>
          <w:sz w:val="24"/>
        </w:rPr>
      </w:pPr>
    </w:p>
    <w:p w14:paraId="7FC37FA0" w14:textId="7672D2CE" w:rsidR="00195259" w:rsidRPr="00055A4D" w:rsidRDefault="00195259">
      <w:pPr>
        <w:overflowPunct/>
        <w:autoSpaceDE/>
        <w:autoSpaceDN/>
        <w:adjustRightInd/>
        <w:rPr>
          <w:i w:val="0"/>
          <w:sz w:val="24"/>
        </w:rPr>
      </w:pPr>
      <w:r w:rsidRPr="00055A4D">
        <w:rPr>
          <w:i w:val="0"/>
          <w:sz w:val="24"/>
        </w:rPr>
        <w:br w:type="page"/>
      </w:r>
    </w:p>
    <w:p w14:paraId="2E0E31F5" w14:textId="719F4710" w:rsidR="00195259" w:rsidRPr="00055A4D" w:rsidRDefault="00195259" w:rsidP="003C43BA">
      <w:pPr>
        <w:tabs>
          <w:tab w:val="left" w:pos="900"/>
        </w:tabs>
        <w:spacing w:line="480" w:lineRule="auto"/>
        <w:rPr>
          <w:i w:val="0"/>
          <w:sz w:val="24"/>
        </w:rPr>
      </w:pPr>
      <w:r w:rsidRPr="00055A4D">
        <w:rPr>
          <w:i w:val="0"/>
          <w:sz w:val="24"/>
        </w:rPr>
        <w:lastRenderedPageBreak/>
        <w:t>References</w:t>
      </w:r>
    </w:p>
    <w:p w14:paraId="239F24E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i w:val="0"/>
          <w:sz w:val="24"/>
        </w:rPr>
        <w:fldChar w:fldCharType="begin"/>
      </w:r>
      <w:r w:rsidRPr="00055A4D">
        <w:rPr>
          <w:i w:val="0"/>
          <w:sz w:val="24"/>
        </w:rPr>
        <w:instrText xml:space="preserve"> ADDIN PAPERS2_CITATIONS &lt;papers2_bibliography/&gt;</w:instrText>
      </w:r>
      <w:r w:rsidRPr="00055A4D">
        <w:rPr>
          <w:i w:val="0"/>
          <w:sz w:val="24"/>
        </w:rPr>
        <w:fldChar w:fldCharType="separate"/>
      </w:r>
      <w:r w:rsidRPr="00055A4D">
        <w:rPr>
          <w:rFonts w:eastAsiaTheme="minorEastAsia" w:cs="Cambria"/>
          <w:i w:val="0"/>
          <w:sz w:val="24"/>
        </w:rPr>
        <w:t>1.</w:t>
      </w:r>
      <w:r w:rsidRPr="00055A4D">
        <w:rPr>
          <w:rFonts w:eastAsiaTheme="minorEastAsia" w:cs="Cambria"/>
          <w:i w:val="0"/>
          <w:sz w:val="24"/>
        </w:rPr>
        <w:tab/>
        <w:t xml:space="preserve">Petrides, M. Lateral prefrontal cortex: architectonic and functional organization. </w:t>
      </w:r>
      <w:r w:rsidRPr="00055A4D">
        <w:rPr>
          <w:rFonts w:eastAsiaTheme="minorEastAsia" w:cs="Cambria"/>
          <w:iCs/>
          <w:sz w:val="24"/>
        </w:rPr>
        <w:t>Philosophical Transactions of the Royal Society of London B: Biological Sciences</w:t>
      </w:r>
      <w:r w:rsidRPr="00055A4D">
        <w:rPr>
          <w:rFonts w:eastAsiaTheme="minorEastAsia" w:cs="Cambria"/>
          <w:i w:val="0"/>
          <w:sz w:val="24"/>
        </w:rPr>
        <w:t xml:space="preserve"> </w:t>
      </w:r>
      <w:r w:rsidRPr="00055A4D">
        <w:rPr>
          <w:rFonts w:eastAsiaTheme="minorEastAsia" w:cs="Cambria"/>
          <w:b/>
          <w:bCs/>
          <w:i w:val="0"/>
          <w:sz w:val="24"/>
        </w:rPr>
        <w:t>360,</w:t>
      </w:r>
      <w:r w:rsidRPr="00055A4D">
        <w:rPr>
          <w:rFonts w:eastAsiaTheme="minorEastAsia" w:cs="Cambria"/>
          <w:i w:val="0"/>
          <w:sz w:val="24"/>
        </w:rPr>
        <w:t xml:space="preserve"> 781–795 (2005).</w:t>
      </w:r>
    </w:p>
    <w:p w14:paraId="2B56B6E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w:t>
      </w:r>
      <w:r w:rsidRPr="00055A4D">
        <w:rPr>
          <w:rFonts w:eastAsiaTheme="minorEastAsia" w:cs="Cambria"/>
          <w:i w:val="0"/>
          <w:sz w:val="24"/>
        </w:rPr>
        <w:tab/>
        <w:t xml:space="preserve">Orr, J. M., Smolker, H. R. &amp; Banich, M. T. Organization of the Human Frontal Pole Revealed by Large-Scale DTI-Based Connectivity: Implications for Control of Behavior. </w:t>
      </w:r>
      <w:r w:rsidRPr="00055A4D">
        <w:rPr>
          <w:rFonts w:eastAsiaTheme="minorEastAsia" w:cs="Cambria"/>
          <w:iCs/>
          <w:sz w:val="24"/>
        </w:rPr>
        <w:t>PLoS ONE</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e0124797 (2015).</w:t>
      </w:r>
    </w:p>
    <w:p w14:paraId="38B2F29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w:t>
      </w:r>
      <w:r w:rsidRPr="00055A4D">
        <w:rPr>
          <w:rFonts w:eastAsiaTheme="minorEastAsia" w:cs="Cambria"/>
          <w:i w:val="0"/>
          <w:sz w:val="24"/>
        </w:rPr>
        <w:tab/>
        <w:t xml:space="preserve">Neubert, F.-X., Mars, R. B., Thomas, A. G., Sallet, J. &amp; Rushworth, M. F. S. Comparison of Human Ventral Frontal Cortex Areas for Cognitive Control and Language with Areas in Monkey Frontal Cortex.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81,</w:t>
      </w:r>
      <w:r w:rsidRPr="00055A4D">
        <w:rPr>
          <w:rFonts w:eastAsiaTheme="minorEastAsia" w:cs="Cambria"/>
          <w:i w:val="0"/>
          <w:sz w:val="24"/>
        </w:rPr>
        <w:t xml:space="preserve"> 700–713 (2014).</w:t>
      </w:r>
    </w:p>
    <w:p w14:paraId="44105ED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w:t>
      </w:r>
      <w:r w:rsidRPr="00055A4D">
        <w:rPr>
          <w:rFonts w:eastAsiaTheme="minorEastAsia" w:cs="Cambria"/>
          <w:i w:val="0"/>
          <w:sz w:val="24"/>
        </w:rPr>
        <w:tab/>
        <w:t xml:space="preserve">Sallet, J. </w:t>
      </w:r>
      <w:r w:rsidRPr="00055A4D">
        <w:rPr>
          <w:rFonts w:eastAsiaTheme="minorEastAsia" w:cs="Cambria"/>
          <w:iCs/>
          <w:sz w:val="24"/>
        </w:rPr>
        <w:t>et al.</w:t>
      </w:r>
      <w:r w:rsidRPr="00055A4D">
        <w:rPr>
          <w:rFonts w:eastAsiaTheme="minorEastAsia" w:cs="Cambria"/>
          <w:i w:val="0"/>
          <w:sz w:val="24"/>
        </w:rPr>
        <w:t xml:space="preserve"> The Organization of Dorsal Frontal Cortex in Humans and Macaques. </w:t>
      </w:r>
      <w:r w:rsidRPr="00055A4D">
        <w:rPr>
          <w:rFonts w:eastAsiaTheme="minorEastAsia" w:cs="Cambria"/>
          <w:iCs/>
          <w:sz w:val="24"/>
        </w:rPr>
        <w:t>Journal of Neuroscience</w:t>
      </w:r>
      <w:r w:rsidRPr="00055A4D">
        <w:rPr>
          <w:rFonts w:eastAsiaTheme="minorEastAsia" w:cs="Cambria"/>
          <w:i w:val="0"/>
          <w:sz w:val="24"/>
        </w:rPr>
        <w:t xml:space="preserve"> </w:t>
      </w:r>
      <w:r w:rsidRPr="00055A4D">
        <w:rPr>
          <w:rFonts w:eastAsiaTheme="minorEastAsia" w:cs="Cambria"/>
          <w:b/>
          <w:bCs/>
          <w:i w:val="0"/>
          <w:sz w:val="24"/>
        </w:rPr>
        <w:t>33,</w:t>
      </w:r>
      <w:r w:rsidRPr="00055A4D">
        <w:rPr>
          <w:rFonts w:eastAsiaTheme="minorEastAsia" w:cs="Cambria"/>
          <w:i w:val="0"/>
          <w:sz w:val="24"/>
        </w:rPr>
        <w:t xml:space="preserve"> 12255–12274 (2013).</w:t>
      </w:r>
    </w:p>
    <w:p w14:paraId="4312765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w:t>
      </w:r>
      <w:r w:rsidRPr="00055A4D">
        <w:rPr>
          <w:rFonts w:eastAsiaTheme="minorEastAsia" w:cs="Cambria"/>
          <w:i w:val="0"/>
          <w:sz w:val="24"/>
        </w:rPr>
        <w:tab/>
        <w:t xml:space="preserve">Eickhoff, S. B. </w:t>
      </w:r>
      <w:r w:rsidRPr="00055A4D">
        <w:rPr>
          <w:rFonts w:eastAsiaTheme="minorEastAsia" w:cs="Cambria"/>
          <w:iCs/>
          <w:sz w:val="24"/>
        </w:rPr>
        <w:t>et al.</w:t>
      </w:r>
      <w:r w:rsidRPr="00055A4D">
        <w:rPr>
          <w:rFonts w:eastAsiaTheme="minorEastAsia" w:cs="Cambria"/>
          <w:i w:val="0"/>
          <w:sz w:val="24"/>
        </w:rPr>
        <w:t xml:space="preserve"> Assignment of functional activations to probabilistic cytoarchitectonic areas revisited.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511–521 (2007).</w:t>
      </w:r>
    </w:p>
    <w:p w14:paraId="36525EC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w:t>
      </w:r>
      <w:r w:rsidRPr="00055A4D">
        <w:rPr>
          <w:rFonts w:eastAsiaTheme="minorEastAsia" w:cs="Cambria"/>
          <w:i w:val="0"/>
          <w:sz w:val="24"/>
        </w:rPr>
        <w:tab/>
        <w:t xml:space="preserve">Amunts, K. &amp; Zilles, K. Architectonic Mapping of the Human Brain beyond Brodmann.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88,</w:t>
      </w:r>
      <w:r w:rsidRPr="00055A4D">
        <w:rPr>
          <w:rFonts w:eastAsiaTheme="minorEastAsia" w:cs="Cambria"/>
          <w:i w:val="0"/>
          <w:sz w:val="24"/>
        </w:rPr>
        <w:t xml:space="preserve"> 1086–1107 (2015).</w:t>
      </w:r>
    </w:p>
    <w:p w14:paraId="110A4E6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w:t>
      </w:r>
      <w:r w:rsidRPr="00055A4D">
        <w:rPr>
          <w:rFonts w:eastAsiaTheme="minorEastAsia" w:cs="Cambria"/>
          <w:i w:val="0"/>
          <w:sz w:val="24"/>
        </w:rPr>
        <w:tab/>
        <w:t xml:space="preserve">Mattar, M. G., Cole, M. W., Thompson-Schill, S. L. &amp; Bassett, D. S. A Functional Cartography of Cognitive Systems.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11,</w:t>
      </w:r>
      <w:r w:rsidRPr="00055A4D">
        <w:rPr>
          <w:rFonts w:eastAsiaTheme="minorEastAsia" w:cs="Cambria"/>
          <w:i w:val="0"/>
          <w:sz w:val="24"/>
        </w:rPr>
        <w:t xml:space="preserve"> e1004533 (2015).</w:t>
      </w:r>
    </w:p>
    <w:p w14:paraId="536ED76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w:t>
      </w:r>
      <w:r w:rsidRPr="00055A4D">
        <w:rPr>
          <w:rFonts w:eastAsiaTheme="minorEastAsia" w:cs="Cambria"/>
          <w:i w:val="0"/>
          <w:sz w:val="24"/>
        </w:rPr>
        <w:tab/>
        <w:t xml:space="preserve">Nee, D. E. </w:t>
      </w:r>
      <w:r w:rsidRPr="00055A4D">
        <w:rPr>
          <w:rFonts w:eastAsiaTheme="minorEastAsia" w:cs="Cambria"/>
          <w:iCs/>
          <w:sz w:val="24"/>
        </w:rPr>
        <w:t>et al.</w:t>
      </w:r>
      <w:r w:rsidRPr="00055A4D">
        <w:rPr>
          <w:rFonts w:eastAsiaTheme="minorEastAsia" w:cs="Cambria"/>
          <w:i w:val="0"/>
          <w:sz w:val="24"/>
        </w:rPr>
        <w:t xml:space="preserve"> A Meta-analysis of Executive Components of Working Memory.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264–282 (2013).</w:t>
      </w:r>
    </w:p>
    <w:p w14:paraId="5E4977C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9.</w:t>
      </w:r>
      <w:r w:rsidRPr="00055A4D">
        <w:rPr>
          <w:rFonts w:eastAsiaTheme="minorEastAsia" w:cs="Cambria"/>
          <w:i w:val="0"/>
          <w:sz w:val="24"/>
        </w:rPr>
        <w:tab/>
        <w:t xml:space="preserve">Wager, T. D. &amp; Smith, E. E. Neuroimaging studies of working memory: a meta-analysis. </w:t>
      </w:r>
      <w:r w:rsidRPr="00055A4D">
        <w:rPr>
          <w:rFonts w:eastAsiaTheme="minorEastAsia" w:cs="Cambria"/>
          <w:iCs/>
          <w:sz w:val="24"/>
        </w:rPr>
        <w:t>Cogn Affect Behav Neurosci</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255–274 (2003).</w:t>
      </w:r>
    </w:p>
    <w:p w14:paraId="438521C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10.</w:t>
      </w:r>
      <w:r w:rsidRPr="00055A4D">
        <w:rPr>
          <w:rFonts w:eastAsiaTheme="minorEastAsia" w:cs="Cambria"/>
          <w:i w:val="0"/>
          <w:sz w:val="24"/>
        </w:rPr>
        <w:tab/>
        <w:t xml:space="preserve">Derrfuss, J., Brass, M., Neumann, J. &amp; Cramon, von, D. Y. Involvement of the inferior frontal junction in cognitive control: Meta-analyses of switching and Stroop studies.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22–34 (2005).</w:t>
      </w:r>
    </w:p>
    <w:p w14:paraId="656E8FC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11.</w:t>
      </w:r>
      <w:r w:rsidRPr="00055A4D">
        <w:rPr>
          <w:rFonts w:eastAsiaTheme="minorEastAsia" w:cs="Cambria"/>
          <w:i w:val="0"/>
          <w:sz w:val="24"/>
        </w:rPr>
        <w:tab/>
        <w:t xml:space="preserve">Binder, J. R., Desai, R. H., Graves, W. W. &amp; Conant, L. L. Where is the semantic system? A critical review and meta-analysis of 120 functional neuroimaging studies. </w:t>
      </w:r>
      <w:r w:rsidRPr="00055A4D">
        <w:rPr>
          <w:rFonts w:eastAsiaTheme="minorEastAsia" w:cs="Cambria"/>
          <w:iCs/>
          <w:sz w:val="24"/>
        </w:rPr>
        <w:t>Cereb. Cortex</w:t>
      </w:r>
      <w:r w:rsidRPr="00055A4D">
        <w:rPr>
          <w:rFonts w:eastAsiaTheme="minorEastAsia" w:cs="Cambria"/>
          <w:i w:val="0"/>
          <w:sz w:val="24"/>
        </w:rPr>
        <w:t xml:space="preserve"> </w:t>
      </w:r>
      <w:r w:rsidRPr="00055A4D">
        <w:rPr>
          <w:rFonts w:eastAsiaTheme="minorEastAsia" w:cs="Cambria"/>
          <w:b/>
          <w:bCs/>
          <w:i w:val="0"/>
          <w:sz w:val="24"/>
        </w:rPr>
        <w:t>19,</w:t>
      </w:r>
      <w:r w:rsidRPr="00055A4D">
        <w:rPr>
          <w:rFonts w:eastAsiaTheme="minorEastAsia" w:cs="Cambria"/>
          <w:i w:val="0"/>
          <w:sz w:val="24"/>
        </w:rPr>
        <w:t xml:space="preserve"> 2767–2796 (2009).</w:t>
      </w:r>
    </w:p>
    <w:p w14:paraId="5D8E00F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12.</w:t>
      </w:r>
      <w:r w:rsidRPr="00055A4D">
        <w:rPr>
          <w:rFonts w:eastAsiaTheme="minorEastAsia" w:cs="Cambria"/>
          <w:i w:val="0"/>
          <w:sz w:val="24"/>
        </w:rPr>
        <w:tab/>
        <w:t xml:space="preserve">Turkeltaub, P. E., Eden, G. F., Jones, K. M. &amp; Zeffiro, T. A. Meta-analysis of the functional neuroanatomy of single-word reading: method and validation.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16,</w:t>
      </w:r>
      <w:r w:rsidRPr="00055A4D">
        <w:rPr>
          <w:rFonts w:eastAsiaTheme="minorEastAsia" w:cs="Cambria"/>
          <w:i w:val="0"/>
          <w:sz w:val="24"/>
        </w:rPr>
        <w:t xml:space="preserve"> 765–780 (2002).</w:t>
      </w:r>
    </w:p>
    <w:p w14:paraId="2BC79E0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13.</w:t>
      </w:r>
      <w:r w:rsidRPr="00055A4D">
        <w:rPr>
          <w:rFonts w:eastAsiaTheme="minorEastAsia" w:cs="Cambria"/>
          <w:i w:val="0"/>
          <w:sz w:val="24"/>
        </w:rPr>
        <w:tab/>
        <w:t xml:space="preserve">Gilbert, S. J. </w:t>
      </w:r>
      <w:r w:rsidRPr="00055A4D">
        <w:rPr>
          <w:rFonts w:eastAsiaTheme="minorEastAsia" w:cs="Cambria"/>
          <w:iCs/>
          <w:sz w:val="24"/>
        </w:rPr>
        <w:t>et al.</w:t>
      </w:r>
      <w:r w:rsidRPr="00055A4D">
        <w:rPr>
          <w:rFonts w:eastAsiaTheme="minorEastAsia" w:cs="Cambria"/>
          <w:i w:val="0"/>
          <w:sz w:val="24"/>
        </w:rPr>
        <w:t xml:space="preserve"> Functional specialization within rostral prefrontal cortex (area 10): a meta-analysis.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932–948 (2006).</w:t>
      </w:r>
    </w:p>
    <w:p w14:paraId="2406696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14.</w:t>
      </w:r>
      <w:r w:rsidRPr="00055A4D">
        <w:rPr>
          <w:rFonts w:eastAsiaTheme="minorEastAsia" w:cs="Cambria"/>
          <w:i w:val="0"/>
          <w:sz w:val="24"/>
        </w:rPr>
        <w:tab/>
        <w:t xml:space="preserve">Northoff, G. </w:t>
      </w:r>
      <w:r w:rsidRPr="00055A4D">
        <w:rPr>
          <w:rFonts w:eastAsiaTheme="minorEastAsia" w:cs="Cambria"/>
          <w:iCs/>
          <w:sz w:val="24"/>
        </w:rPr>
        <w:t>et al.</w:t>
      </w:r>
      <w:r w:rsidRPr="00055A4D">
        <w:rPr>
          <w:rFonts w:eastAsiaTheme="minorEastAsia" w:cs="Cambria"/>
          <w:i w:val="0"/>
          <w:sz w:val="24"/>
        </w:rPr>
        <w:t xml:space="preserve"> Self-referential processing in our brain--a meta-analysis of imaging studies on the self.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31,</w:t>
      </w:r>
      <w:r w:rsidRPr="00055A4D">
        <w:rPr>
          <w:rFonts w:eastAsiaTheme="minorEastAsia" w:cs="Cambria"/>
          <w:i w:val="0"/>
          <w:sz w:val="24"/>
        </w:rPr>
        <w:t xml:space="preserve"> 440–457 (2006).</w:t>
      </w:r>
    </w:p>
    <w:p w14:paraId="25058B3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15.</w:t>
      </w:r>
      <w:r w:rsidRPr="00055A4D">
        <w:rPr>
          <w:rFonts w:eastAsiaTheme="minorEastAsia" w:cs="Cambria"/>
          <w:i w:val="0"/>
          <w:sz w:val="24"/>
        </w:rPr>
        <w:tab/>
        <w:t xml:space="preserve">Poldrack, R. A. Can cognitive processes be inferred from neuroimaging data?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59–63 (2006).</w:t>
      </w:r>
    </w:p>
    <w:p w14:paraId="60BAF38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16.</w:t>
      </w:r>
      <w:r w:rsidRPr="00055A4D">
        <w:rPr>
          <w:rFonts w:eastAsiaTheme="minorEastAsia" w:cs="Cambria"/>
          <w:i w:val="0"/>
          <w:sz w:val="24"/>
        </w:rPr>
        <w:tab/>
        <w:t xml:space="preserve">Nelson, S. M. </w:t>
      </w:r>
      <w:r w:rsidRPr="00055A4D">
        <w:rPr>
          <w:rFonts w:eastAsiaTheme="minorEastAsia" w:cs="Cambria"/>
          <w:iCs/>
          <w:sz w:val="24"/>
        </w:rPr>
        <w:t>et al.</w:t>
      </w:r>
      <w:r w:rsidRPr="00055A4D">
        <w:rPr>
          <w:rFonts w:eastAsiaTheme="minorEastAsia" w:cs="Cambria"/>
          <w:i w:val="0"/>
          <w:sz w:val="24"/>
        </w:rPr>
        <w:t xml:space="preserve"> Role of the anterior insula in task-level control and focal attention. </w:t>
      </w:r>
      <w:r w:rsidRPr="00055A4D">
        <w:rPr>
          <w:rFonts w:eastAsiaTheme="minorEastAsia" w:cs="Cambria"/>
          <w:iCs/>
          <w:sz w:val="24"/>
        </w:rPr>
        <w:t>Brain Structure and Function</w:t>
      </w:r>
      <w:r w:rsidRPr="00055A4D">
        <w:rPr>
          <w:rFonts w:eastAsiaTheme="minorEastAsia" w:cs="Cambria"/>
          <w:i w:val="0"/>
          <w:sz w:val="24"/>
        </w:rPr>
        <w:t xml:space="preserve"> </w:t>
      </w:r>
      <w:r w:rsidRPr="00055A4D">
        <w:rPr>
          <w:rFonts w:eastAsiaTheme="minorEastAsia" w:cs="Cambria"/>
          <w:b/>
          <w:bCs/>
          <w:i w:val="0"/>
          <w:sz w:val="24"/>
        </w:rPr>
        <w:t>214,</w:t>
      </w:r>
      <w:r w:rsidRPr="00055A4D">
        <w:rPr>
          <w:rFonts w:eastAsiaTheme="minorEastAsia" w:cs="Cambria"/>
          <w:i w:val="0"/>
          <w:sz w:val="24"/>
        </w:rPr>
        <w:t xml:space="preserve"> 669–680 (2010).</w:t>
      </w:r>
    </w:p>
    <w:p w14:paraId="7F1C87F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17.</w:t>
      </w:r>
      <w:r w:rsidRPr="00055A4D">
        <w:rPr>
          <w:rFonts w:eastAsiaTheme="minorEastAsia" w:cs="Cambria"/>
          <w:i w:val="0"/>
          <w:sz w:val="24"/>
        </w:rPr>
        <w:tab/>
        <w:t xml:space="preserve">Yarkoni, T., Poldrack, R. A., Nichols, T. E., Van Essen, D. C. &amp; Wager, T. D. </w:t>
      </w:r>
      <w:r w:rsidRPr="00055A4D">
        <w:rPr>
          <w:rFonts w:eastAsiaTheme="minorEastAsia" w:cs="Cambria"/>
          <w:i w:val="0"/>
          <w:sz w:val="24"/>
        </w:rPr>
        <w:lastRenderedPageBreak/>
        <w:t xml:space="preserve">Large-scale automated synthesis of human functional neuroimaging data. </w:t>
      </w:r>
      <w:r w:rsidRPr="00055A4D">
        <w:rPr>
          <w:rFonts w:eastAsiaTheme="minorEastAsia" w:cs="Cambria"/>
          <w:iCs/>
          <w:sz w:val="24"/>
        </w:rPr>
        <w:t>Nat Meth</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665–670 (2011).</w:t>
      </w:r>
    </w:p>
    <w:p w14:paraId="0499AC8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18.</w:t>
      </w:r>
      <w:r w:rsidRPr="00055A4D">
        <w:rPr>
          <w:rFonts w:eastAsiaTheme="minorEastAsia" w:cs="Cambria"/>
          <w:i w:val="0"/>
          <w:sz w:val="24"/>
        </w:rPr>
        <w:tab/>
        <w:t xml:space="preserve">Toro, R., Fox, P. T. &amp; Paus, T. Functional Coactivation Map of the Human Brain.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2553–2559 (2008).</w:t>
      </w:r>
    </w:p>
    <w:p w14:paraId="167BC8A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19.</w:t>
      </w:r>
      <w:r w:rsidRPr="00055A4D">
        <w:rPr>
          <w:rFonts w:eastAsiaTheme="minorEastAsia" w:cs="Cambria"/>
          <w:i w:val="0"/>
          <w:sz w:val="24"/>
        </w:rPr>
        <w:tab/>
        <w:t xml:space="preserve">Robinson, J. L., Laird, A. R., Glahn, D. C., Lovallo, W. R. &amp; Fox, P. T. Metaanalytic connectivity modeling: Delineating the functional connectivity of the human amygdala.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31,</w:t>
      </w:r>
      <w:r w:rsidRPr="00055A4D">
        <w:rPr>
          <w:rFonts w:eastAsiaTheme="minorEastAsia" w:cs="Cambria"/>
          <w:i w:val="0"/>
          <w:sz w:val="24"/>
        </w:rPr>
        <w:t xml:space="preserve"> 173–184 (2010).</w:t>
      </w:r>
    </w:p>
    <w:p w14:paraId="25CE595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20.</w:t>
      </w:r>
      <w:r w:rsidRPr="00055A4D">
        <w:rPr>
          <w:rFonts w:eastAsiaTheme="minorEastAsia" w:cs="Cambria"/>
          <w:i w:val="0"/>
          <w:sz w:val="24"/>
        </w:rPr>
        <w:tab/>
        <w:t xml:space="preserve">Smith, S. M. </w:t>
      </w:r>
      <w:r w:rsidRPr="00055A4D">
        <w:rPr>
          <w:rFonts w:eastAsiaTheme="minorEastAsia" w:cs="Cambria"/>
          <w:iCs/>
          <w:sz w:val="24"/>
        </w:rPr>
        <w:t>et al.</w:t>
      </w:r>
      <w:r w:rsidRPr="00055A4D">
        <w:rPr>
          <w:rFonts w:eastAsiaTheme="minorEastAsia" w:cs="Cambria"/>
          <w:i w:val="0"/>
          <w:sz w:val="24"/>
        </w:rPr>
        <w:t xml:space="preserve"> Correspondence of the brain's functional architecture during activation and rest. </w:t>
      </w:r>
      <w:r w:rsidRPr="00055A4D">
        <w:rPr>
          <w:rFonts w:eastAsiaTheme="minorEastAsia" w:cs="Cambria"/>
          <w:iCs/>
          <w:sz w:val="24"/>
        </w:rPr>
        <w:t>PNAS</w:t>
      </w:r>
      <w:r w:rsidRPr="00055A4D">
        <w:rPr>
          <w:rFonts w:eastAsiaTheme="minorEastAsia" w:cs="Cambria"/>
          <w:i w:val="0"/>
          <w:sz w:val="24"/>
        </w:rPr>
        <w:t xml:space="preserve"> </w:t>
      </w:r>
      <w:r w:rsidRPr="00055A4D">
        <w:rPr>
          <w:rFonts w:eastAsiaTheme="minorEastAsia" w:cs="Cambria"/>
          <w:b/>
          <w:bCs/>
          <w:i w:val="0"/>
          <w:sz w:val="24"/>
        </w:rPr>
        <w:t>106,</w:t>
      </w:r>
      <w:r w:rsidRPr="00055A4D">
        <w:rPr>
          <w:rFonts w:eastAsiaTheme="minorEastAsia" w:cs="Cambria"/>
          <w:i w:val="0"/>
          <w:sz w:val="24"/>
        </w:rPr>
        <w:t xml:space="preserve"> 13040–13045 (2009).</w:t>
      </w:r>
    </w:p>
    <w:p w14:paraId="7845EC7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21.</w:t>
      </w:r>
      <w:r w:rsidRPr="00055A4D">
        <w:rPr>
          <w:rFonts w:eastAsiaTheme="minorEastAsia" w:cs="Cambria"/>
          <w:i w:val="0"/>
          <w:sz w:val="24"/>
        </w:rPr>
        <w:tab/>
        <w:t xml:space="preserve">Petersen, S. E. &amp; Sporns, O. Brain Networks and Cognitive Architectures.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88,</w:t>
      </w:r>
      <w:r w:rsidRPr="00055A4D">
        <w:rPr>
          <w:rFonts w:eastAsiaTheme="minorEastAsia" w:cs="Cambria"/>
          <w:i w:val="0"/>
          <w:sz w:val="24"/>
        </w:rPr>
        <w:t xml:space="preserve"> 207–219 (2015).</w:t>
      </w:r>
    </w:p>
    <w:p w14:paraId="2D8D823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22.</w:t>
      </w:r>
      <w:r w:rsidRPr="00055A4D">
        <w:rPr>
          <w:rFonts w:eastAsiaTheme="minorEastAsia" w:cs="Cambria"/>
          <w:i w:val="0"/>
          <w:sz w:val="24"/>
        </w:rPr>
        <w:tab/>
        <w:t xml:space="preserve">Power, J. D. </w:t>
      </w:r>
      <w:r w:rsidRPr="00055A4D">
        <w:rPr>
          <w:rFonts w:eastAsiaTheme="minorEastAsia" w:cs="Cambria"/>
          <w:iCs/>
          <w:sz w:val="24"/>
        </w:rPr>
        <w:t>et al.</w:t>
      </w:r>
      <w:r w:rsidRPr="00055A4D">
        <w:rPr>
          <w:rFonts w:eastAsiaTheme="minorEastAsia" w:cs="Cambria"/>
          <w:i w:val="0"/>
          <w:sz w:val="24"/>
        </w:rPr>
        <w:t xml:space="preserve"> Functional Network Organization of the Human Brain.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72,</w:t>
      </w:r>
      <w:r w:rsidRPr="00055A4D">
        <w:rPr>
          <w:rFonts w:eastAsiaTheme="minorEastAsia" w:cs="Cambria"/>
          <w:i w:val="0"/>
          <w:sz w:val="24"/>
        </w:rPr>
        <w:t xml:space="preserve"> 665–678 (2011).</w:t>
      </w:r>
    </w:p>
    <w:p w14:paraId="28C99B4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23.</w:t>
      </w:r>
      <w:r w:rsidRPr="00055A4D">
        <w:rPr>
          <w:rFonts w:eastAsiaTheme="minorEastAsia" w:cs="Cambria"/>
          <w:i w:val="0"/>
          <w:sz w:val="24"/>
        </w:rPr>
        <w:tab/>
        <w:t xml:space="preserve">Chang, L. J., Yarkoni, T., Khaw, M. W. &amp; Sanfey, A. G. Decoding the Role of the Insula in Human Cognition: Functional Parcellation and Large-Scale Reverse Inference.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739–749 (2013).</w:t>
      </w:r>
    </w:p>
    <w:p w14:paraId="5955B83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24.</w:t>
      </w:r>
      <w:r w:rsidRPr="00055A4D">
        <w:rPr>
          <w:rFonts w:eastAsiaTheme="minorEastAsia" w:cs="Cambria"/>
          <w:i w:val="0"/>
          <w:sz w:val="24"/>
        </w:rPr>
        <w:tab/>
        <w:t xml:space="preserve">Yeo, B. T. T. </w:t>
      </w:r>
      <w:r w:rsidRPr="00055A4D">
        <w:rPr>
          <w:rFonts w:eastAsiaTheme="minorEastAsia" w:cs="Cambria"/>
          <w:iCs/>
          <w:sz w:val="24"/>
        </w:rPr>
        <w:t>et al.</w:t>
      </w:r>
      <w:r w:rsidRPr="00055A4D">
        <w:rPr>
          <w:rFonts w:eastAsiaTheme="minorEastAsia" w:cs="Cambria"/>
          <w:i w:val="0"/>
          <w:sz w:val="24"/>
        </w:rPr>
        <w:t xml:space="preserve"> The organization of the human cerebral cortex estimated by intrinsic functional connectivity. </w:t>
      </w:r>
      <w:r w:rsidRPr="00055A4D">
        <w:rPr>
          <w:rFonts w:eastAsiaTheme="minorEastAsia" w:cs="Cambria"/>
          <w:iCs/>
          <w:sz w:val="24"/>
        </w:rPr>
        <w:t>Journal of Neurophysiology</w:t>
      </w:r>
      <w:r w:rsidRPr="00055A4D">
        <w:rPr>
          <w:rFonts w:eastAsiaTheme="minorEastAsia" w:cs="Cambria"/>
          <w:i w:val="0"/>
          <w:sz w:val="24"/>
        </w:rPr>
        <w:t xml:space="preserve"> </w:t>
      </w:r>
      <w:r w:rsidRPr="00055A4D">
        <w:rPr>
          <w:rFonts w:eastAsiaTheme="minorEastAsia" w:cs="Cambria"/>
          <w:b/>
          <w:bCs/>
          <w:i w:val="0"/>
          <w:sz w:val="24"/>
        </w:rPr>
        <w:t>106,</w:t>
      </w:r>
      <w:r w:rsidRPr="00055A4D">
        <w:rPr>
          <w:rFonts w:eastAsiaTheme="minorEastAsia" w:cs="Cambria"/>
          <w:i w:val="0"/>
          <w:sz w:val="24"/>
        </w:rPr>
        <w:t xml:space="preserve"> 1125–1165 (2011).</w:t>
      </w:r>
    </w:p>
    <w:p w14:paraId="4889319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25.</w:t>
      </w:r>
      <w:r w:rsidRPr="00055A4D">
        <w:rPr>
          <w:rFonts w:eastAsiaTheme="minorEastAsia" w:cs="Cambria"/>
          <w:i w:val="0"/>
          <w:sz w:val="24"/>
        </w:rPr>
        <w:tab/>
        <w:t xml:space="preserve">Andrews-Hanna, J. R. The Brain's Default Network and Its Adaptive Role in Internal Mentation. </w:t>
      </w:r>
      <w:r w:rsidRPr="00055A4D">
        <w:rPr>
          <w:rFonts w:eastAsiaTheme="minorEastAsia" w:cs="Cambria"/>
          <w:iCs/>
          <w:sz w:val="24"/>
        </w:rPr>
        <w:t>The Neuroscientist</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251–270 (2012).</w:t>
      </w:r>
    </w:p>
    <w:p w14:paraId="5240EB6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26.</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Discovering Relations Between Mind, Brain, and Mental Disorders Using Topic Mapping.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e1002707 (2012).</w:t>
      </w:r>
    </w:p>
    <w:p w14:paraId="1F940EC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27.</w:t>
      </w:r>
      <w:r w:rsidRPr="00055A4D">
        <w:rPr>
          <w:rFonts w:eastAsiaTheme="minorEastAsia" w:cs="Cambria"/>
          <w:i w:val="0"/>
          <w:sz w:val="24"/>
        </w:rPr>
        <w:tab/>
        <w:t xml:space="preserve">Wager, T. D. </w:t>
      </w:r>
      <w:r w:rsidRPr="00055A4D">
        <w:rPr>
          <w:rFonts w:eastAsiaTheme="minorEastAsia" w:cs="Cambria"/>
          <w:iCs/>
          <w:sz w:val="24"/>
        </w:rPr>
        <w:t>et al.</w:t>
      </w:r>
      <w:r w:rsidRPr="00055A4D">
        <w:rPr>
          <w:rFonts w:eastAsiaTheme="minorEastAsia" w:cs="Cambria"/>
          <w:i w:val="0"/>
          <w:sz w:val="24"/>
        </w:rPr>
        <w:t xml:space="preserve"> An fMRI-Based Neurologic Signature of Physical Pain. </w:t>
      </w:r>
      <w:r w:rsidRPr="00055A4D">
        <w:rPr>
          <w:rFonts w:eastAsiaTheme="minorEastAsia" w:cs="Cambria"/>
          <w:iCs/>
          <w:sz w:val="24"/>
        </w:rPr>
        <w:t>N Engl J Med</w:t>
      </w:r>
      <w:r w:rsidRPr="00055A4D">
        <w:rPr>
          <w:rFonts w:eastAsiaTheme="minorEastAsia" w:cs="Cambria"/>
          <w:i w:val="0"/>
          <w:sz w:val="24"/>
        </w:rPr>
        <w:t xml:space="preserve"> </w:t>
      </w:r>
      <w:r w:rsidRPr="00055A4D">
        <w:rPr>
          <w:rFonts w:eastAsiaTheme="minorEastAsia" w:cs="Cambria"/>
          <w:b/>
          <w:bCs/>
          <w:i w:val="0"/>
          <w:sz w:val="24"/>
        </w:rPr>
        <w:t>368,</w:t>
      </w:r>
      <w:r w:rsidRPr="00055A4D">
        <w:rPr>
          <w:rFonts w:eastAsiaTheme="minorEastAsia" w:cs="Cambria"/>
          <w:i w:val="0"/>
          <w:sz w:val="24"/>
        </w:rPr>
        <w:t xml:space="preserve"> 1388–1397 (2013).</w:t>
      </w:r>
    </w:p>
    <w:p w14:paraId="0E070CBC"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28.</w:t>
      </w:r>
      <w:r w:rsidRPr="00055A4D">
        <w:rPr>
          <w:rFonts w:eastAsiaTheme="minorEastAsia" w:cs="Cambria"/>
          <w:i w:val="0"/>
          <w:sz w:val="24"/>
        </w:rPr>
        <w:tab/>
        <w:t xml:space="preserve">Rolls, E. T. </w:t>
      </w:r>
      <w:r w:rsidRPr="00055A4D">
        <w:rPr>
          <w:rFonts w:eastAsiaTheme="minorEastAsia" w:cs="Cambria"/>
          <w:iCs/>
          <w:sz w:val="24"/>
        </w:rPr>
        <w:t>et al.</w:t>
      </w:r>
      <w:r w:rsidRPr="00055A4D">
        <w:rPr>
          <w:rFonts w:eastAsiaTheme="minorEastAsia" w:cs="Cambria"/>
          <w:i w:val="0"/>
          <w:sz w:val="24"/>
        </w:rPr>
        <w:t xml:space="preserve"> Representations of Pleasant and Painful Touch in the Human Orbitofrontal and Cingulate Cortices. </w:t>
      </w:r>
      <w:r w:rsidRPr="00055A4D">
        <w:rPr>
          <w:rFonts w:eastAsiaTheme="minorEastAsia" w:cs="Cambria"/>
          <w:iCs/>
          <w:sz w:val="24"/>
        </w:rPr>
        <w:t>Cerebral Cortex</w:t>
      </w:r>
      <w:r w:rsidRPr="00055A4D">
        <w:rPr>
          <w:rFonts w:eastAsiaTheme="minorEastAsia" w:cs="Cambria"/>
          <w:i w:val="0"/>
          <w:sz w:val="24"/>
        </w:rPr>
        <w:t xml:space="preserve"> </w:t>
      </w:r>
      <w:r w:rsidRPr="00055A4D">
        <w:rPr>
          <w:rFonts w:eastAsiaTheme="minorEastAsia" w:cs="Cambria"/>
          <w:b/>
          <w:bCs/>
          <w:i w:val="0"/>
          <w:sz w:val="24"/>
        </w:rPr>
        <w:t>13,</w:t>
      </w:r>
      <w:r w:rsidRPr="00055A4D">
        <w:rPr>
          <w:rFonts w:eastAsiaTheme="minorEastAsia" w:cs="Cambria"/>
          <w:i w:val="0"/>
          <w:sz w:val="24"/>
        </w:rPr>
        <w:t xml:space="preserve"> 308–317 (2003).</w:t>
      </w:r>
    </w:p>
    <w:p w14:paraId="3F803D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29.</w:t>
      </w:r>
      <w:r w:rsidRPr="00055A4D">
        <w:rPr>
          <w:rFonts w:eastAsiaTheme="minorEastAsia" w:cs="Cambria"/>
          <w:i w:val="0"/>
          <w:sz w:val="24"/>
        </w:rPr>
        <w:tab/>
        <w:t xml:space="preserve">Paus, T. Location and function of the human frontal eye-field: A selective review. </w:t>
      </w:r>
      <w:r w:rsidRPr="00055A4D">
        <w:rPr>
          <w:rFonts w:eastAsiaTheme="minorEastAsia" w:cs="Cambria"/>
          <w:iCs/>
          <w:sz w:val="24"/>
        </w:rPr>
        <w:t>Neuropsychologia</w:t>
      </w:r>
      <w:r w:rsidRPr="00055A4D">
        <w:rPr>
          <w:rFonts w:eastAsiaTheme="minorEastAsia" w:cs="Cambria"/>
          <w:i w:val="0"/>
          <w:sz w:val="24"/>
        </w:rPr>
        <w:t xml:space="preserve"> </w:t>
      </w:r>
      <w:r w:rsidRPr="00055A4D">
        <w:rPr>
          <w:rFonts w:eastAsiaTheme="minorEastAsia" w:cs="Cambria"/>
          <w:b/>
          <w:bCs/>
          <w:i w:val="0"/>
          <w:sz w:val="24"/>
        </w:rPr>
        <w:t>34,</w:t>
      </w:r>
      <w:r w:rsidRPr="00055A4D">
        <w:rPr>
          <w:rFonts w:eastAsiaTheme="minorEastAsia" w:cs="Cambria"/>
          <w:i w:val="0"/>
          <w:sz w:val="24"/>
        </w:rPr>
        <w:t xml:space="preserve"> 475–483 (1996).</w:t>
      </w:r>
    </w:p>
    <w:p w14:paraId="35B5AA4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30.</w:t>
      </w:r>
      <w:r w:rsidRPr="00055A4D">
        <w:rPr>
          <w:rFonts w:eastAsiaTheme="minorEastAsia" w:cs="Cambria"/>
          <w:i w:val="0"/>
          <w:sz w:val="24"/>
        </w:rPr>
        <w:tab/>
        <w:t xml:space="preserve">Brass, M., Derrfuss, J., Forstmann, B. &amp; Cramon, von, D. Y. The role of the inferior frontal junction area in cognitive control.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9,</w:t>
      </w:r>
      <w:r w:rsidRPr="00055A4D">
        <w:rPr>
          <w:rFonts w:eastAsiaTheme="minorEastAsia" w:cs="Cambria"/>
          <w:i w:val="0"/>
          <w:sz w:val="24"/>
        </w:rPr>
        <w:t xml:space="preserve"> 314–316 (2005).</w:t>
      </w:r>
    </w:p>
    <w:p w14:paraId="15521B5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31.</w:t>
      </w:r>
      <w:r w:rsidRPr="00055A4D">
        <w:rPr>
          <w:rFonts w:eastAsiaTheme="minorEastAsia" w:cs="Cambria"/>
          <w:i w:val="0"/>
          <w:sz w:val="24"/>
        </w:rPr>
        <w:tab/>
        <w:t xml:space="preserve">Muhle-Karbe, P. S. </w:t>
      </w:r>
      <w:r w:rsidRPr="00055A4D">
        <w:rPr>
          <w:rFonts w:eastAsiaTheme="minorEastAsia" w:cs="Cambria"/>
          <w:iCs/>
          <w:sz w:val="24"/>
        </w:rPr>
        <w:t>et al.</w:t>
      </w:r>
      <w:r w:rsidRPr="00055A4D">
        <w:rPr>
          <w:rFonts w:eastAsiaTheme="minorEastAsia" w:cs="Cambria"/>
          <w:i w:val="0"/>
          <w:sz w:val="24"/>
        </w:rPr>
        <w:t xml:space="preserve"> Co-Activation-Based Parcellation of the Lateral Prefrontal Cortex Delineates the Inferior Frontal Junction Area. </w:t>
      </w:r>
      <w:r w:rsidRPr="00055A4D">
        <w:rPr>
          <w:rFonts w:eastAsiaTheme="minorEastAsia" w:cs="Cambria"/>
          <w:iCs/>
          <w:sz w:val="24"/>
        </w:rPr>
        <w:t>Cerebral Cortex</w:t>
      </w:r>
      <w:r w:rsidRPr="00055A4D">
        <w:rPr>
          <w:rFonts w:eastAsiaTheme="minorEastAsia" w:cs="Cambria"/>
          <w:i w:val="0"/>
          <w:sz w:val="24"/>
        </w:rPr>
        <w:t xml:space="preserve"> 1–17 (2015). doi:10.1093/cercor/bhv073</w:t>
      </w:r>
    </w:p>
    <w:p w14:paraId="09F0BA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32.</w:t>
      </w:r>
      <w:r w:rsidRPr="00055A4D">
        <w:rPr>
          <w:rFonts w:eastAsiaTheme="minorEastAsia" w:cs="Cambria"/>
          <w:i w:val="0"/>
          <w:sz w:val="24"/>
        </w:rPr>
        <w:tab/>
        <w:t xml:space="preserve">Bludau, S. </w:t>
      </w:r>
      <w:r w:rsidRPr="00055A4D">
        <w:rPr>
          <w:rFonts w:eastAsiaTheme="minorEastAsia" w:cs="Cambria"/>
          <w:iCs/>
          <w:sz w:val="24"/>
        </w:rPr>
        <w:t>et al.</w:t>
      </w:r>
      <w:r w:rsidRPr="00055A4D">
        <w:rPr>
          <w:rFonts w:eastAsiaTheme="minorEastAsia" w:cs="Cambria"/>
          <w:i w:val="0"/>
          <w:sz w:val="24"/>
        </w:rPr>
        <w:t xml:space="preserve"> Cytoarchitecture, probability maps and functions of the human frontal pole.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93,</w:t>
      </w:r>
      <w:r w:rsidRPr="00055A4D">
        <w:rPr>
          <w:rFonts w:eastAsiaTheme="minorEastAsia" w:cs="Cambria"/>
          <w:i w:val="0"/>
          <w:sz w:val="24"/>
        </w:rPr>
        <w:t xml:space="preserve"> 260–275 (2014).</w:t>
      </w:r>
    </w:p>
    <w:p w14:paraId="7320E9FC"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33.</w:t>
      </w:r>
      <w:r w:rsidRPr="00055A4D">
        <w:rPr>
          <w:rFonts w:eastAsiaTheme="minorEastAsia" w:cs="Cambria"/>
          <w:i w:val="0"/>
          <w:sz w:val="24"/>
        </w:rPr>
        <w:tab/>
        <w:t xml:space="preserve">Burgess, P. W., Dumontheil, I. &amp; Gilbert, S. J. The gateway hypothesis of rostral prefrontal cortex (area 10) function.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11,</w:t>
      </w:r>
      <w:r w:rsidRPr="00055A4D">
        <w:rPr>
          <w:rFonts w:eastAsiaTheme="minorEastAsia" w:cs="Cambria"/>
          <w:i w:val="0"/>
          <w:sz w:val="24"/>
        </w:rPr>
        <w:t xml:space="preserve"> 290–298 (2007).</w:t>
      </w:r>
    </w:p>
    <w:p w14:paraId="50BD67A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34.</w:t>
      </w:r>
      <w:r w:rsidRPr="00055A4D">
        <w:rPr>
          <w:rFonts w:eastAsiaTheme="minorEastAsia" w:cs="Cambria"/>
          <w:i w:val="0"/>
          <w:sz w:val="24"/>
        </w:rPr>
        <w:tab/>
        <w:t xml:space="preserve">Nee, D. E. &amp; Brown, J. W. Rostral–caudal gradients of abstraction revealed by multi-variate pattern analysis of working memory.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63,</w:t>
      </w:r>
      <w:r w:rsidRPr="00055A4D">
        <w:rPr>
          <w:rFonts w:eastAsiaTheme="minorEastAsia" w:cs="Cambria"/>
          <w:i w:val="0"/>
          <w:sz w:val="24"/>
        </w:rPr>
        <w:t xml:space="preserve"> 1285–1294 (2012).</w:t>
      </w:r>
    </w:p>
    <w:p w14:paraId="0D3D415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lastRenderedPageBreak/>
        <w:t>35.</w:t>
      </w:r>
      <w:r w:rsidRPr="00055A4D">
        <w:rPr>
          <w:rFonts w:eastAsiaTheme="minorEastAsia" w:cs="Cambria"/>
          <w:i w:val="0"/>
          <w:sz w:val="24"/>
        </w:rPr>
        <w:tab/>
        <w:t xml:space="preserve">Mackey, W. E., Devinsky, O., Doyle, W. K., Meager, M. R. &amp; Curtis, C. E. Human Dorsolateral Prefrontal Cortex Is Not Necessary for Spatial Working Memory. </w:t>
      </w:r>
      <w:r w:rsidRPr="00055A4D">
        <w:rPr>
          <w:rFonts w:eastAsiaTheme="minorEastAsia" w:cs="Cambria"/>
          <w:iCs/>
          <w:sz w:val="24"/>
        </w:rPr>
        <w:t>J. Neurosci.</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2847–2856 (2016).</w:t>
      </w:r>
    </w:p>
    <w:p w14:paraId="0201574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36.</w:t>
      </w:r>
      <w:r w:rsidRPr="00055A4D">
        <w:rPr>
          <w:rFonts w:eastAsiaTheme="minorEastAsia" w:cs="Cambria"/>
          <w:i w:val="0"/>
          <w:sz w:val="24"/>
        </w:rPr>
        <w:tab/>
        <w:t xml:space="preserve">Derrfuss, J., Brass, M., Neumann, J. &amp; Cramon, von, D. Y. Involvement of the inferior frontal junction in cognitive control: Meta-analyses of switching and Stroop studies.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22–34 (2005).</w:t>
      </w:r>
    </w:p>
    <w:p w14:paraId="087D945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37.</w:t>
      </w:r>
      <w:r w:rsidRPr="00055A4D">
        <w:rPr>
          <w:rFonts w:eastAsiaTheme="minorEastAsia" w:cs="Cambria"/>
          <w:i w:val="0"/>
          <w:sz w:val="24"/>
        </w:rPr>
        <w:tab/>
        <w:t xml:space="preserve">De Baene, W., Albers, A. M. &amp; Brass, M. The what and how components of cognitive control.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63,</w:t>
      </w:r>
      <w:r w:rsidRPr="00055A4D">
        <w:rPr>
          <w:rFonts w:eastAsiaTheme="minorEastAsia" w:cs="Cambria"/>
          <w:i w:val="0"/>
          <w:sz w:val="24"/>
        </w:rPr>
        <w:t xml:space="preserve"> 203–211 (2012).</w:t>
      </w:r>
    </w:p>
    <w:p w14:paraId="54AF74E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38.</w:t>
      </w:r>
      <w:r w:rsidRPr="00055A4D">
        <w:rPr>
          <w:rFonts w:eastAsiaTheme="minorEastAsia" w:cs="Cambria"/>
          <w:i w:val="0"/>
          <w:sz w:val="24"/>
        </w:rPr>
        <w:tab/>
        <w:t xml:space="preserve">Shackman, A. J. </w:t>
      </w:r>
      <w:r w:rsidRPr="00055A4D">
        <w:rPr>
          <w:rFonts w:eastAsiaTheme="minorEastAsia" w:cs="Cambria"/>
          <w:iCs/>
          <w:sz w:val="24"/>
        </w:rPr>
        <w:t>et al.</w:t>
      </w:r>
      <w:r w:rsidRPr="00055A4D">
        <w:rPr>
          <w:rFonts w:eastAsiaTheme="minorEastAsia" w:cs="Cambria"/>
          <w:i w:val="0"/>
          <w:sz w:val="24"/>
        </w:rPr>
        <w:t xml:space="preserve"> The integration of negative affect, pain and cognitive control in the cingulate cortex.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154–167 (2011).</w:t>
      </w:r>
    </w:p>
    <w:p w14:paraId="6A251A26"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39.</w:t>
      </w:r>
      <w:r w:rsidRPr="00055A4D">
        <w:rPr>
          <w:rFonts w:eastAsiaTheme="minorEastAsia" w:cs="Cambria"/>
          <w:i w:val="0"/>
          <w:sz w:val="24"/>
        </w:rPr>
        <w:tab/>
        <w:t xml:space="preserve">Cavanagh, J. F. &amp; Shackman, A. J. Frontal midline theta reflects anxiety and cognitive control: Meta-analytic evidence. </w:t>
      </w:r>
      <w:r w:rsidRPr="00055A4D">
        <w:rPr>
          <w:rFonts w:eastAsiaTheme="minorEastAsia" w:cs="Cambria"/>
          <w:iCs/>
          <w:sz w:val="24"/>
        </w:rPr>
        <w:t>Journal of Physiology-Paris</w:t>
      </w:r>
      <w:r w:rsidRPr="00055A4D">
        <w:rPr>
          <w:rFonts w:eastAsiaTheme="minorEastAsia" w:cs="Cambria"/>
          <w:i w:val="0"/>
          <w:sz w:val="24"/>
        </w:rPr>
        <w:t xml:space="preserve"> </w:t>
      </w:r>
      <w:r w:rsidRPr="00055A4D">
        <w:rPr>
          <w:rFonts w:eastAsiaTheme="minorEastAsia" w:cs="Cambria"/>
          <w:b/>
          <w:bCs/>
          <w:i w:val="0"/>
          <w:sz w:val="24"/>
        </w:rPr>
        <w:t>109,</w:t>
      </w:r>
      <w:r w:rsidRPr="00055A4D">
        <w:rPr>
          <w:rFonts w:eastAsiaTheme="minorEastAsia" w:cs="Cambria"/>
          <w:i w:val="0"/>
          <w:sz w:val="24"/>
        </w:rPr>
        <w:t xml:space="preserve"> 3–15 (2015).</w:t>
      </w:r>
    </w:p>
    <w:p w14:paraId="2C691C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40.</w:t>
      </w:r>
      <w:r w:rsidRPr="00055A4D">
        <w:rPr>
          <w:rFonts w:eastAsiaTheme="minorEastAsia" w:cs="Cambria"/>
          <w:i w:val="0"/>
          <w:sz w:val="24"/>
        </w:rPr>
        <w:tab/>
        <w:t xml:space="preserve">Aron, A. R., Robbins, T. W. &amp; Poldrack, R. A. Inhibition and the right inferior frontal cortex.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170–177 (2004).</w:t>
      </w:r>
    </w:p>
    <w:p w14:paraId="5788FE8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41.</w:t>
      </w:r>
      <w:r w:rsidRPr="00055A4D">
        <w:rPr>
          <w:rFonts w:eastAsiaTheme="minorEastAsia" w:cs="Cambria"/>
          <w:i w:val="0"/>
          <w:sz w:val="24"/>
        </w:rPr>
        <w:tab/>
        <w:t xml:space="preserve">Munakata, Y. </w:t>
      </w:r>
      <w:r w:rsidRPr="00055A4D">
        <w:rPr>
          <w:rFonts w:eastAsiaTheme="minorEastAsia" w:cs="Cambria"/>
          <w:iCs/>
          <w:sz w:val="24"/>
        </w:rPr>
        <w:t>et al.</w:t>
      </w:r>
      <w:r w:rsidRPr="00055A4D">
        <w:rPr>
          <w:rFonts w:eastAsiaTheme="minorEastAsia" w:cs="Cambria"/>
          <w:i w:val="0"/>
          <w:sz w:val="24"/>
        </w:rPr>
        <w:t xml:space="preserve"> A unified framework for inhibitory control.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15,</w:t>
      </w:r>
      <w:r w:rsidRPr="00055A4D">
        <w:rPr>
          <w:rFonts w:eastAsiaTheme="minorEastAsia" w:cs="Cambria"/>
          <w:i w:val="0"/>
          <w:sz w:val="24"/>
        </w:rPr>
        <w:t xml:space="preserve"> 453–459 (2011).</w:t>
      </w:r>
    </w:p>
    <w:p w14:paraId="3D9A6AB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42.</w:t>
      </w:r>
      <w:r w:rsidRPr="00055A4D">
        <w:rPr>
          <w:rFonts w:eastAsiaTheme="minorEastAsia" w:cs="Cambria"/>
          <w:i w:val="0"/>
          <w:sz w:val="24"/>
        </w:rPr>
        <w:tab/>
        <w:t xml:space="preserve">Depue, B. E., Orr, J. M., Smolker, H. R., Naaz, F. &amp; Banich, M. T. The Organization of Right Prefrontal Networks Reveals Common Mechanisms of Inhibitory Regulation Across Cognitive, Emotional, and Motor Processes. </w:t>
      </w:r>
      <w:r w:rsidRPr="00055A4D">
        <w:rPr>
          <w:rFonts w:eastAsiaTheme="minorEastAsia" w:cs="Cambria"/>
          <w:iCs/>
          <w:sz w:val="24"/>
        </w:rPr>
        <w:t>Cereb. Cortex</w:t>
      </w:r>
      <w:r w:rsidRPr="00055A4D">
        <w:rPr>
          <w:rFonts w:eastAsiaTheme="minorEastAsia" w:cs="Cambria"/>
          <w:i w:val="0"/>
          <w:sz w:val="24"/>
        </w:rPr>
        <w:t xml:space="preserve"> </w:t>
      </w:r>
      <w:r w:rsidRPr="00055A4D">
        <w:rPr>
          <w:rFonts w:eastAsiaTheme="minorEastAsia" w:cs="Cambria"/>
          <w:b/>
          <w:bCs/>
          <w:i w:val="0"/>
          <w:sz w:val="24"/>
        </w:rPr>
        <w:t>26,</w:t>
      </w:r>
      <w:r w:rsidRPr="00055A4D">
        <w:rPr>
          <w:rFonts w:eastAsiaTheme="minorEastAsia" w:cs="Cambria"/>
          <w:i w:val="0"/>
          <w:sz w:val="24"/>
        </w:rPr>
        <w:t xml:space="preserve"> 1634–1646 (2016).</w:t>
      </w:r>
    </w:p>
    <w:p w14:paraId="67FD0C9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43.</w:t>
      </w:r>
      <w:r w:rsidRPr="00055A4D">
        <w:rPr>
          <w:rFonts w:eastAsiaTheme="minorEastAsia" w:cs="Cambria"/>
          <w:i w:val="0"/>
          <w:sz w:val="24"/>
        </w:rPr>
        <w:tab/>
        <w:t xml:space="preserve">Frank, D. W., Dewitt, M. &amp; Hudgens-Haney, M. Emotion regulation: quantitative meta-analysis of functional activation and deactivation. </w:t>
      </w:r>
      <w:r w:rsidRPr="00055A4D">
        <w:rPr>
          <w:rFonts w:eastAsiaTheme="minorEastAsia" w:cs="Cambria"/>
          <w:iCs/>
          <w:sz w:val="24"/>
        </w:rPr>
        <w:t>Neuroscience &amp; …</w:t>
      </w:r>
      <w:r w:rsidRPr="00055A4D">
        <w:rPr>
          <w:rFonts w:eastAsiaTheme="minorEastAsia" w:cs="Cambria"/>
          <w:i w:val="0"/>
          <w:sz w:val="24"/>
        </w:rPr>
        <w:t xml:space="preserve"> (2014). doi:10.1016/j.neubiorev.2014.06.010</w:t>
      </w:r>
    </w:p>
    <w:p w14:paraId="71D86DA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44.</w:t>
      </w:r>
      <w:r w:rsidRPr="00055A4D">
        <w:rPr>
          <w:rFonts w:eastAsiaTheme="minorEastAsia" w:cs="Cambria"/>
          <w:i w:val="0"/>
          <w:sz w:val="24"/>
        </w:rPr>
        <w:tab/>
        <w:t xml:space="preserve">Opialla, S. </w:t>
      </w:r>
      <w:r w:rsidRPr="00055A4D">
        <w:rPr>
          <w:rFonts w:eastAsiaTheme="minorEastAsia" w:cs="Cambria"/>
          <w:iCs/>
          <w:sz w:val="24"/>
        </w:rPr>
        <w:t>et al.</w:t>
      </w:r>
      <w:r w:rsidRPr="00055A4D">
        <w:rPr>
          <w:rFonts w:eastAsiaTheme="minorEastAsia" w:cs="Cambria"/>
          <w:i w:val="0"/>
          <w:sz w:val="24"/>
        </w:rPr>
        <w:t xml:space="preserve"> Neural circuits of emotion regulation: a comparison of mindfulness-based and cognitive reappraisal strategies. </w:t>
      </w:r>
      <w:r w:rsidRPr="00055A4D">
        <w:rPr>
          <w:rFonts w:eastAsiaTheme="minorEastAsia" w:cs="Cambria"/>
          <w:iCs/>
          <w:sz w:val="24"/>
        </w:rPr>
        <w:t>Eur Arch Psychiatry Clin Neurosci</w:t>
      </w:r>
      <w:r w:rsidRPr="00055A4D">
        <w:rPr>
          <w:rFonts w:eastAsiaTheme="minorEastAsia" w:cs="Cambria"/>
          <w:i w:val="0"/>
          <w:sz w:val="24"/>
        </w:rPr>
        <w:t xml:space="preserve"> </w:t>
      </w:r>
      <w:r w:rsidRPr="00055A4D">
        <w:rPr>
          <w:rFonts w:eastAsiaTheme="minorEastAsia" w:cs="Cambria"/>
          <w:b/>
          <w:bCs/>
          <w:i w:val="0"/>
          <w:sz w:val="24"/>
        </w:rPr>
        <w:t>265,</w:t>
      </w:r>
      <w:r w:rsidRPr="00055A4D">
        <w:rPr>
          <w:rFonts w:eastAsiaTheme="minorEastAsia" w:cs="Cambria"/>
          <w:i w:val="0"/>
          <w:sz w:val="24"/>
        </w:rPr>
        <w:t xml:space="preserve"> 45–55 (2015).</w:t>
      </w:r>
    </w:p>
    <w:p w14:paraId="16F331A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45.</w:t>
      </w:r>
      <w:r w:rsidRPr="00055A4D">
        <w:rPr>
          <w:rFonts w:eastAsiaTheme="minorEastAsia" w:cs="Cambria"/>
          <w:i w:val="0"/>
          <w:sz w:val="24"/>
        </w:rPr>
        <w:tab/>
        <w:t xml:space="preserve">Wager, T. D., Davidson, M. L., Hughes, B. L., Lindquist, M. A. &amp; Ochsner, K. N. Prefrontal-Subcortical Pathways Mediating Successful Emotion Regulation. </w:t>
      </w:r>
      <w:r w:rsidRPr="00055A4D">
        <w:rPr>
          <w:rFonts w:eastAsiaTheme="minorEastAsia" w:cs="Cambria"/>
          <w:iCs/>
          <w:sz w:val="24"/>
        </w:rPr>
        <w:t>Neuron</w:t>
      </w:r>
      <w:r w:rsidRPr="00055A4D">
        <w:rPr>
          <w:rFonts w:eastAsiaTheme="minorEastAsia" w:cs="Cambria"/>
          <w:i w:val="0"/>
          <w:sz w:val="24"/>
        </w:rPr>
        <w:t xml:space="preserve"> </w:t>
      </w:r>
      <w:r w:rsidRPr="00055A4D">
        <w:rPr>
          <w:rFonts w:eastAsiaTheme="minorEastAsia" w:cs="Cambria"/>
          <w:b/>
          <w:bCs/>
          <w:i w:val="0"/>
          <w:sz w:val="24"/>
        </w:rPr>
        <w:t>59,</w:t>
      </w:r>
      <w:r w:rsidRPr="00055A4D">
        <w:rPr>
          <w:rFonts w:eastAsiaTheme="minorEastAsia" w:cs="Cambria"/>
          <w:i w:val="0"/>
          <w:sz w:val="24"/>
        </w:rPr>
        <w:t xml:space="preserve"> 1037–1050 (2008).</w:t>
      </w:r>
    </w:p>
    <w:p w14:paraId="0AC49DE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46.</w:t>
      </w:r>
      <w:r w:rsidRPr="00055A4D">
        <w:rPr>
          <w:rFonts w:eastAsiaTheme="minorEastAsia" w:cs="Cambria"/>
          <w:i w:val="0"/>
          <w:sz w:val="24"/>
        </w:rPr>
        <w:tab/>
        <w:t xml:space="preserve">Botvinick, M. M. Hierarchical models of behavior and prefrontal function.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201–208 (2008).</w:t>
      </w:r>
    </w:p>
    <w:p w14:paraId="33EB40C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47.</w:t>
      </w:r>
      <w:r w:rsidRPr="00055A4D">
        <w:rPr>
          <w:rFonts w:eastAsiaTheme="minorEastAsia" w:cs="Cambria"/>
          <w:i w:val="0"/>
          <w:sz w:val="24"/>
        </w:rPr>
        <w:tab/>
        <w:t xml:space="preserve">Badre, D. &amp; D'Esposito, M. Is the rostro-caudal axis of the frontal lobe hierarchical?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10,</w:t>
      </w:r>
      <w:r w:rsidRPr="00055A4D">
        <w:rPr>
          <w:rFonts w:eastAsiaTheme="minorEastAsia" w:cs="Cambria"/>
          <w:i w:val="0"/>
          <w:sz w:val="24"/>
        </w:rPr>
        <w:t xml:space="preserve"> 659–669 (2009).</w:t>
      </w:r>
    </w:p>
    <w:p w14:paraId="6321B8A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48.</w:t>
      </w:r>
      <w:r w:rsidRPr="00055A4D">
        <w:rPr>
          <w:rFonts w:eastAsiaTheme="minorEastAsia" w:cs="Cambria"/>
          <w:i w:val="0"/>
          <w:sz w:val="24"/>
        </w:rPr>
        <w:tab/>
        <w:t xml:space="preserve">Flinker, A. </w:t>
      </w:r>
      <w:r w:rsidRPr="00055A4D">
        <w:rPr>
          <w:rFonts w:eastAsiaTheme="minorEastAsia" w:cs="Cambria"/>
          <w:iCs/>
          <w:sz w:val="24"/>
        </w:rPr>
        <w:t>et al.</w:t>
      </w:r>
      <w:r w:rsidRPr="00055A4D">
        <w:rPr>
          <w:rFonts w:eastAsiaTheme="minorEastAsia" w:cs="Cambria"/>
          <w:i w:val="0"/>
          <w:sz w:val="24"/>
        </w:rPr>
        <w:t xml:space="preserve"> Redefining the role of Broca's area in speech. </w:t>
      </w:r>
      <w:r w:rsidRPr="00055A4D">
        <w:rPr>
          <w:rFonts w:eastAsiaTheme="minorEastAsia" w:cs="Cambria"/>
          <w:iCs/>
          <w:sz w:val="24"/>
        </w:rPr>
        <w:t>PNAS</w:t>
      </w:r>
      <w:r w:rsidRPr="00055A4D">
        <w:rPr>
          <w:rFonts w:eastAsiaTheme="minorEastAsia" w:cs="Cambria"/>
          <w:i w:val="0"/>
          <w:sz w:val="24"/>
        </w:rPr>
        <w:t xml:space="preserve"> </w:t>
      </w:r>
      <w:r w:rsidRPr="00055A4D">
        <w:rPr>
          <w:rFonts w:eastAsiaTheme="minorEastAsia" w:cs="Cambria"/>
          <w:b/>
          <w:bCs/>
          <w:i w:val="0"/>
          <w:sz w:val="24"/>
        </w:rPr>
        <w:t>112,</w:t>
      </w:r>
      <w:r w:rsidRPr="00055A4D">
        <w:rPr>
          <w:rFonts w:eastAsiaTheme="minorEastAsia" w:cs="Cambria"/>
          <w:i w:val="0"/>
          <w:sz w:val="24"/>
        </w:rPr>
        <w:t xml:space="preserve"> 2871–2875 (2015).</w:t>
      </w:r>
    </w:p>
    <w:p w14:paraId="1FB704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49.</w:t>
      </w:r>
      <w:r w:rsidRPr="00055A4D">
        <w:rPr>
          <w:rFonts w:eastAsiaTheme="minorEastAsia" w:cs="Cambria"/>
          <w:i w:val="0"/>
          <w:sz w:val="24"/>
        </w:rPr>
        <w:tab/>
        <w:t xml:space="preserve">Andrews Hanna, J. R., Smallwood, J. &amp; Spreng, R. N. The default network and self-generated thought: component processes, dynamic control, and clinical relevance. </w:t>
      </w:r>
      <w:r w:rsidRPr="00055A4D">
        <w:rPr>
          <w:rFonts w:eastAsiaTheme="minorEastAsia" w:cs="Cambria"/>
          <w:iCs/>
          <w:sz w:val="24"/>
        </w:rPr>
        <w:t>Ann. N.Y. Acad. Sci.</w:t>
      </w:r>
      <w:r w:rsidRPr="00055A4D">
        <w:rPr>
          <w:rFonts w:eastAsiaTheme="minorEastAsia" w:cs="Cambria"/>
          <w:i w:val="0"/>
          <w:sz w:val="24"/>
        </w:rPr>
        <w:t xml:space="preserve"> </w:t>
      </w:r>
      <w:r w:rsidRPr="00055A4D">
        <w:rPr>
          <w:rFonts w:eastAsiaTheme="minorEastAsia" w:cs="Cambria"/>
          <w:b/>
          <w:bCs/>
          <w:i w:val="0"/>
          <w:sz w:val="24"/>
        </w:rPr>
        <w:t>1316,</w:t>
      </w:r>
      <w:r w:rsidRPr="00055A4D">
        <w:rPr>
          <w:rFonts w:eastAsiaTheme="minorEastAsia" w:cs="Cambria"/>
          <w:i w:val="0"/>
          <w:sz w:val="24"/>
        </w:rPr>
        <w:t xml:space="preserve"> 29–52 (2014).</w:t>
      </w:r>
    </w:p>
    <w:p w14:paraId="4B46471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50.</w:t>
      </w:r>
      <w:r w:rsidRPr="00055A4D">
        <w:rPr>
          <w:rFonts w:eastAsiaTheme="minorEastAsia" w:cs="Cambria"/>
          <w:i w:val="0"/>
          <w:sz w:val="24"/>
        </w:rPr>
        <w:tab/>
        <w:t xml:space="preserve">Spreng, R. N., Sepulcre, J., Turner, G. R., Stevens, W. D. &amp; Schacter, D. L. Intrinsic architecture underlying the relations among the default, dorsal attention, and frontoparietal control networks of the human brain.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74–86 (2013).</w:t>
      </w:r>
    </w:p>
    <w:p w14:paraId="6221B1D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51.</w:t>
      </w:r>
      <w:r w:rsidRPr="00055A4D">
        <w:rPr>
          <w:rFonts w:eastAsiaTheme="minorEastAsia" w:cs="Cambria"/>
          <w:i w:val="0"/>
          <w:sz w:val="24"/>
        </w:rPr>
        <w:tab/>
        <w:t xml:space="preserve">Spreng, R. N. &amp; Grady, C. L. Patterns of brain activity supporting </w:t>
      </w:r>
      <w:r w:rsidRPr="00055A4D">
        <w:rPr>
          <w:rFonts w:eastAsiaTheme="minorEastAsia" w:cs="Cambria"/>
          <w:i w:val="0"/>
          <w:sz w:val="24"/>
        </w:rPr>
        <w:lastRenderedPageBreak/>
        <w:t xml:space="preserve">autobiographical memory, prospection, and theory of mind, and their relationship to the default mode network. </w:t>
      </w:r>
      <w:r w:rsidRPr="00055A4D">
        <w:rPr>
          <w:rFonts w:eastAsiaTheme="minorEastAsia" w:cs="Cambria"/>
          <w:iCs/>
          <w:sz w:val="24"/>
        </w:rPr>
        <w:t>Journal of Cognitive Neuroscience</w:t>
      </w:r>
      <w:r w:rsidRPr="00055A4D">
        <w:rPr>
          <w:rFonts w:eastAsiaTheme="minorEastAsia" w:cs="Cambria"/>
          <w:i w:val="0"/>
          <w:sz w:val="24"/>
        </w:rPr>
        <w:t xml:space="preserve"> </w:t>
      </w:r>
      <w:r w:rsidRPr="00055A4D">
        <w:rPr>
          <w:rFonts w:eastAsiaTheme="minorEastAsia" w:cs="Cambria"/>
          <w:b/>
          <w:bCs/>
          <w:i w:val="0"/>
          <w:sz w:val="24"/>
        </w:rPr>
        <w:t>22,</w:t>
      </w:r>
      <w:r w:rsidRPr="00055A4D">
        <w:rPr>
          <w:rFonts w:eastAsiaTheme="minorEastAsia" w:cs="Cambria"/>
          <w:i w:val="0"/>
          <w:sz w:val="24"/>
        </w:rPr>
        <w:t xml:space="preserve"> 1112–1123 (2010).</w:t>
      </w:r>
    </w:p>
    <w:p w14:paraId="41AF79D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52.</w:t>
      </w:r>
      <w:r w:rsidRPr="00055A4D">
        <w:rPr>
          <w:rFonts w:eastAsiaTheme="minorEastAsia" w:cs="Cambria"/>
          <w:i w:val="0"/>
          <w:sz w:val="24"/>
        </w:rPr>
        <w:tab/>
        <w:t xml:space="preserve">Andrews Hanna, J. R., Saxe, R. &amp; Yarkoni, T. Contributions of episodic retrieval and mentalizing to autobiographical thought: Evidence from functional neuroimaging, resting-state connectivity, and fMRI meta-analyses.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91,</w:t>
      </w:r>
      <w:r w:rsidRPr="00055A4D">
        <w:rPr>
          <w:rFonts w:eastAsiaTheme="minorEastAsia" w:cs="Cambria"/>
          <w:i w:val="0"/>
          <w:sz w:val="24"/>
        </w:rPr>
        <w:t xml:space="preserve"> 324–335 (2014).</w:t>
      </w:r>
    </w:p>
    <w:p w14:paraId="03E10712"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53.</w:t>
      </w:r>
      <w:r w:rsidRPr="00055A4D">
        <w:rPr>
          <w:rFonts w:eastAsiaTheme="minorEastAsia" w:cs="Cambria"/>
          <w:i w:val="0"/>
          <w:sz w:val="24"/>
        </w:rPr>
        <w:tab/>
        <w:t xml:space="preserve">Badre, D. &amp; Wagner, A. D. Left ventrolateral prefrontal cortex and the cognitive control of memory. </w:t>
      </w:r>
      <w:r w:rsidRPr="00055A4D">
        <w:rPr>
          <w:rFonts w:eastAsiaTheme="minorEastAsia" w:cs="Cambria"/>
          <w:iCs/>
          <w:sz w:val="24"/>
        </w:rPr>
        <w:t>Neuropsychologia</w:t>
      </w:r>
      <w:r w:rsidRPr="00055A4D">
        <w:rPr>
          <w:rFonts w:eastAsiaTheme="minorEastAsia" w:cs="Cambria"/>
          <w:i w:val="0"/>
          <w:sz w:val="24"/>
        </w:rPr>
        <w:t xml:space="preserve"> </w:t>
      </w:r>
      <w:r w:rsidRPr="00055A4D">
        <w:rPr>
          <w:rFonts w:eastAsiaTheme="minorEastAsia" w:cs="Cambria"/>
          <w:b/>
          <w:bCs/>
          <w:i w:val="0"/>
          <w:sz w:val="24"/>
        </w:rPr>
        <w:t>45,</w:t>
      </w:r>
      <w:r w:rsidRPr="00055A4D">
        <w:rPr>
          <w:rFonts w:eastAsiaTheme="minorEastAsia" w:cs="Cambria"/>
          <w:i w:val="0"/>
          <w:sz w:val="24"/>
        </w:rPr>
        <w:t xml:space="preserve"> 2883–2901 (2007).</w:t>
      </w:r>
    </w:p>
    <w:p w14:paraId="6AD8DD3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54.</w:t>
      </w:r>
      <w:r w:rsidRPr="00055A4D">
        <w:rPr>
          <w:rFonts w:eastAsiaTheme="minorEastAsia" w:cs="Cambria"/>
          <w:i w:val="0"/>
          <w:sz w:val="24"/>
        </w:rPr>
        <w:tab/>
        <w:t xml:space="preserve">Snyder, H. R., Banich, M. T. &amp; Munakata, Y. Choosing Our Words: Retrieval and Selection Processes Recruit Shared Neural Substrates in Left Ventrolateral Prefrontal Cortex. </w:t>
      </w:r>
      <w:r w:rsidRPr="00055A4D">
        <w:rPr>
          <w:rFonts w:eastAsiaTheme="minorEastAsia" w:cs="Cambria"/>
          <w:iCs/>
          <w:sz w:val="24"/>
        </w:rPr>
        <w:t>http://dx.doi.org/10.1162/jocn_a_00023</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3470–3482 (2011).</w:t>
      </w:r>
    </w:p>
    <w:p w14:paraId="1CAC1A4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55.</w:t>
      </w:r>
      <w:r w:rsidRPr="00055A4D">
        <w:rPr>
          <w:rFonts w:eastAsiaTheme="minorEastAsia" w:cs="Cambria"/>
          <w:i w:val="0"/>
          <w:sz w:val="24"/>
        </w:rPr>
        <w:tab/>
        <w:t xml:space="preserve">Friston, K. Beyond phrenology: what can neuroimaging tell us about distributed circuitry? </w:t>
      </w:r>
      <w:r w:rsidRPr="00055A4D">
        <w:rPr>
          <w:rFonts w:eastAsiaTheme="minorEastAsia" w:cs="Cambria"/>
          <w:iCs/>
          <w:sz w:val="24"/>
        </w:rPr>
        <w:t>Annu. Rev. Neurosci.</w:t>
      </w:r>
      <w:r w:rsidRPr="00055A4D">
        <w:rPr>
          <w:rFonts w:eastAsiaTheme="minorEastAsia" w:cs="Cambria"/>
          <w:i w:val="0"/>
          <w:sz w:val="24"/>
        </w:rPr>
        <w:t xml:space="preserve"> </w:t>
      </w:r>
      <w:r w:rsidRPr="00055A4D">
        <w:rPr>
          <w:rFonts w:eastAsiaTheme="minorEastAsia" w:cs="Cambria"/>
          <w:b/>
          <w:bCs/>
          <w:i w:val="0"/>
          <w:sz w:val="24"/>
        </w:rPr>
        <w:t>25,</w:t>
      </w:r>
      <w:r w:rsidRPr="00055A4D">
        <w:rPr>
          <w:rFonts w:eastAsiaTheme="minorEastAsia" w:cs="Cambria"/>
          <w:i w:val="0"/>
          <w:sz w:val="24"/>
        </w:rPr>
        <w:t xml:space="preserve"> 221–250 (2002).</w:t>
      </w:r>
    </w:p>
    <w:p w14:paraId="11788A0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56.</w:t>
      </w:r>
      <w:r w:rsidRPr="00055A4D">
        <w:rPr>
          <w:rFonts w:eastAsiaTheme="minorEastAsia" w:cs="Cambria"/>
          <w:i w:val="0"/>
          <w:sz w:val="24"/>
        </w:rPr>
        <w:tab/>
        <w:t xml:space="preserve">Baddeley, A. Working memory: looking back and looking forward. </w:t>
      </w:r>
      <w:r w:rsidRPr="00055A4D">
        <w:rPr>
          <w:rFonts w:eastAsiaTheme="minorEastAsia" w:cs="Cambria"/>
          <w:iCs/>
          <w:sz w:val="24"/>
        </w:rPr>
        <w:t>Nat Rev Neurosci</w:t>
      </w:r>
      <w:r w:rsidRPr="00055A4D">
        <w:rPr>
          <w:rFonts w:eastAsiaTheme="minorEastAsia" w:cs="Cambria"/>
          <w:i w:val="0"/>
          <w:sz w:val="24"/>
        </w:rPr>
        <w:t xml:space="preserve"> </w:t>
      </w:r>
      <w:r w:rsidRPr="00055A4D">
        <w:rPr>
          <w:rFonts w:eastAsiaTheme="minorEastAsia" w:cs="Cambria"/>
          <w:b/>
          <w:bCs/>
          <w:i w:val="0"/>
          <w:sz w:val="24"/>
        </w:rPr>
        <w:t>4,</w:t>
      </w:r>
      <w:r w:rsidRPr="00055A4D">
        <w:rPr>
          <w:rFonts w:eastAsiaTheme="minorEastAsia" w:cs="Cambria"/>
          <w:i w:val="0"/>
          <w:sz w:val="24"/>
        </w:rPr>
        <w:t xml:space="preserve"> 829–839 (2003).</w:t>
      </w:r>
    </w:p>
    <w:p w14:paraId="58541AE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57.</w:t>
      </w:r>
      <w:r w:rsidRPr="00055A4D">
        <w:rPr>
          <w:rFonts w:eastAsiaTheme="minorEastAsia" w:cs="Cambria"/>
          <w:i w:val="0"/>
          <w:sz w:val="24"/>
        </w:rPr>
        <w:tab/>
        <w:t xml:space="preserve">Curtis, C. E. &amp; Lee, D. Beyond working memory: the role of persistent activity in decision making.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14,</w:t>
      </w:r>
      <w:r w:rsidRPr="00055A4D">
        <w:rPr>
          <w:rFonts w:eastAsiaTheme="minorEastAsia" w:cs="Cambria"/>
          <w:i w:val="0"/>
          <w:sz w:val="24"/>
        </w:rPr>
        <w:t xml:space="preserve"> 216–222 (2010).</w:t>
      </w:r>
    </w:p>
    <w:p w14:paraId="2D98695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58.</w:t>
      </w:r>
      <w:r w:rsidRPr="00055A4D">
        <w:rPr>
          <w:rFonts w:eastAsiaTheme="minorEastAsia" w:cs="Cambria"/>
          <w:i w:val="0"/>
          <w:sz w:val="24"/>
        </w:rPr>
        <w:tab/>
        <w:t xml:space="preserve">Riggall, A. C. &amp; Postle, B. R. The relationship between working memory storage and elevated activity as measured with functional magnetic resonance imaging. </w:t>
      </w:r>
      <w:r w:rsidRPr="00055A4D">
        <w:rPr>
          <w:rFonts w:eastAsiaTheme="minorEastAsia" w:cs="Cambria"/>
          <w:iCs/>
          <w:sz w:val="24"/>
        </w:rPr>
        <w:t>J. Neurosci.</w:t>
      </w:r>
      <w:r w:rsidRPr="00055A4D">
        <w:rPr>
          <w:rFonts w:eastAsiaTheme="minorEastAsia" w:cs="Cambria"/>
          <w:i w:val="0"/>
          <w:sz w:val="24"/>
        </w:rPr>
        <w:t xml:space="preserve"> </w:t>
      </w:r>
      <w:r w:rsidRPr="00055A4D">
        <w:rPr>
          <w:rFonts w:eastAsiaTheme="minorEastAsia" w:cs="Cambria"/>
          <w:b/>
          <w:bCs/>
          <w:i w:val="0"/>
          <w:sz w:val="24"/>
        </w:rPr>
        <w:t>32,</w:t>
      </w:r>
      <w:r w:rsidRPr="00055A4D">
        <w:rPr>
          <w:rFonts w:eastAsiaTheme="minorEastAsia" w:cs="Cambria"/>
          <w:i w:val="0"/>
          <w:sz w:val="24"/>
        </w:rPr>
        <w:t xml:space="preserve"> 12990–12998 (2012).</w:t>
      </w:r>
    </w:p>
    <w:p w14:paraId="4B0DA6D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59.</w:t>
      </w:r>
      <w:r w:rsidRPr="00055A4D">
        <w:rPr>
          <w:rFonts w:eastAsiaTheme="minorEastAsia" w:cs="Cambria"/>
          <w:i w:val="0"/>
          <w:sz w:val="24"/>
        </w:rPr>
        <w:tab/>
        <w:t xml:space="preserve">Postle, B. R. in (ed. Watanabe, M.) </w:t>
      </w:r>
      <w:r w:rsidRPr="00E43AB8">
        <w:rPr>
          <w:rFonts w:eastAsiaTheme="minorEastAsia" w:cs="Cambria"/>
          <w:bCs/>
          <w:i w:val="0"/>
          <w:sz w:val="24"/>
          <w:rPrChange w:id="490" w:author="Alejandro De La Vega" w:date="2016-10-03T17:21:00Z">
            <w:rPr>
              <w:rFonts w:eastAsiaTheme="minorEastAsia" w:cs="Cambria"/>
              <w:b/>
              <w:bCs/>
              <w:i w:val="0"/>
              <w:sz w:val="24"/>
            </w:rPr>
          </w:rPrChange>
        </w:rPr>
        <w:t>Prefrontal Cortex as an Executive, Emotional and Social Brain,</w:t>
      </w:r>
      <w:r w:rsidRPr="00055A4D">
        <w:rPr>
          <w:rFonts w:eastAsiaTheme="minorEastAsia" w:cs="Cambria"/>
          <w:i w:val="0"/>
          <w:sz w:val="24"/>
        </w:rPr>
        <w:t xml:space="preserve"> 1–14 (Springer, 2016).</w:t>
      </w:r>
    </w:p>
    <w:p w14:paraId="65C55798"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60.</w:t>
      </w:r>
      <w:r w:rsidRPr="00055A4D">
        <w:rPr>
          <w:rFonts w:eastAsiaTheme="minorEastAsia" w:cs="Cambria"/>
          <w:i w:val="0"/>
          <w:sz w:val="24"/>
        </w:rPr>
        <w:tab/>
        <w:t xml:space="preserve">Derrfuss, J., Brass, M., Cramon, von, D. Y., Lohmann, G. &amp; Amunts, K. Neural activations at the junction of the inferior frontal sulcus and the inferior precentral sulcus: Interindividual variability, reliability, and association with sulcal morphology.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30,</w:t>
      </w:r>
      <w:r w:rsidRPr="00055A4D">
        <w:rPr>
          <w:rFonts w:eastAsiaTheme="minorEastAsia" w:cs="Cambria"/>
          <w:i w:val="0"/>
          <w:sz w:val="24"/>
        </w:rPr>
        <w:t xml:space="preserve"> 299–311 (2009).</w:t>
      </w:r>
    </w:p>
    <w:p w14:paraId="5EBE60D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61.</w:t>
      </w:r>
      <w:r w:rsidRPr="00055A4D">
        <w:rPr>
          <w:rFonts w:eastAsiaTheme="minorEastAsia" w:cs="Cambria"/>
          <w:i w:val="0"/>
          <w:sz w:val="24"/>
        </w:rPr>
        <w:tab/>
        <w:t xml:space="preserve">Muhle-Karbe, P. S. </w:t>
      </w:r>
      <w:r w:rsidRPr="00055A4D">
        <w:rPr>
          <w:rFonts w:eastAsiaTheme="minorEastAsia" w:cs="Cambria"/>
          <w:iCs/>
          <w:sz w:val="24"/>
        </w:rPr>
        <w:t>et al.</w:t>
      </w:r>
      <w:r w:rsidRPr="00055A4D">
        <w:rPr>
          <w:rFonts w:eastAsiaTheme="minorEastAsia" w:cs="Cambria"/>
          <w:i w:val="0"/>
          <w:sz w:val="24"/>
        </w:rPr>
        <w:t xml:space="preserve"> Co-Activation-Based Parcellation of the Lateral Prefrontal Cortex Delineates the Inferior Frontal Junction Area. </w:t>
      </w:r>
      <w:r w:rsidRPr="00055A4D">
        <w:rPr>
          <w:rFonts w:eastAsiaTheme="minorEastAsia" w:cs="Cambria"/>
          <w:iCs/>
          <w:sz w:val="24"/>
        </w:rPr>
        <w:t>Cerebral Cortex</w:t>
      </w:r>
      <w:r w:rsidRPr="00055A4D">
        <w:rPr>
          <w:rFonts w:eastAsiaTheme="minorEastAsia" w:cs="Cambria"/>
          <w:i w:val="0"/>
          <w:sz w:val="24"/>
        </w:rPr>
        <w:t xml:space="preserve"> bhv073–17 (2015). doi:10.1093/cercor/bhv073</w:t>
      </w:r>
    </w:p>
    <w:p w14:paraId="48963D9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62.</w:t>
      </w:r>
      <w:r w:rsidRPr="00055A4D">
        <w:rPr>
          <w:rFonts w:eastAsiaTheme="minorEastAsia" w:cs="Cambria"/>
          <w:i w:val="0"/>
          <w:sz w:val="24"/>
        </w:rPr>
        <w:tab/>
        <w:t xml:space="preserve">Power, J. D. &amp; Petersen, S. E. Control-related systems in the human brain. </w:t>
      </w:r>
      <w:r w:rsidRPr="00055A4D">
        <w:rPr>
          <w:rFonts w:eastAsiaTheme="minorEastAsia" w:cs="Cambria"/>
          <w:iCs/>
          <w:sz w:val="24"/>
        </w:rPr>
        <w:t>Current Opinion in Neurobiology</w:t>
      </w:r>
      <w:r w:rsidRPr="00055A4D">
        <w:rPr>
          <w:rFonts w:eastAsiaTheme="minorEastAsia" w:cs="Cambria"/>
          <w:i w:val="0"/>
          <w:sz w:val="24"/>
        </w:rPr>
        <w:t xml:space="preserve"> </w:t>
      </w:r>
      <w:r w:rsidRPr="00055A4D">
        <w:rPr>
          <w:rFonts w:eastAsiaTheme="minorEastAsia" w:cs="Cambria"/>
          <w:b/>
          <w:bCs/>
          <w:i w:val="0"/>
          <w:sz w:val="24"/>
        </w:rPr>
        <w:t>23,</w:t>
      </w:r>
      <w:r w:rsidRPr="00055A4D">
        <w:rPr>
          <w:rFonts w:eastAsiaTheme="minorEastAsia" w:cs="Cambria"/>
          <w:i w:val="0"/>
          <w:sz w:val="24"/>
        </w:rPr>
        <w:t xml:space="preserve"> 223–228 (2013).</w:t>
      </w:r>
    </w:p>
    <w:p w14:paraId="46C6DFF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63.</w:t>
      </w:r>
      <w:r w:rsidRPr="00055A4D">
        <w:rPr>
          <w:rFonts w:eastAsiaTheme="minorEastAsia" w:cs="Cambria"/>
          <w:i w:val="0"/>
          <w:sz w:val="24"/>
        </w:rPr>
        <w:tab/>
        <w:t xml:space="preserve">Botvinick, M., Nystrom, L. E., Fissell, K., Carter, C. S. &amp; Cohen, J. D. Conflict monitoring versus selection-for-action in anterior cingulate cortex. </w:t>
      </w:r>
      <w:r w:rsidRPr="00055A4D">
        <w:rPr>
          <w:rFonts w:eastAsiaTheme="minorEastAsia" w:cs="Cambria"/>
          <w:iCs/>
          <w:sz w:val="24"/>
        </w:rPr>
        <w:t>Nature</w:t>
      </w:r>
      <w:r w:rsidRPr="00055A4D">
        <w:rPr>
          <w:rFonts w:eastAsiaTheme="minorEastAsia" w:cs="Cambria"/>
          <w:i w:val="0"/>
          <w:sz w:val="24"/>
        </w:rPr>
        <w:t xml:space="preserve"> </w:t>
      </w:r>
      <w:r w:rsidRPr="00055A4D">
        <w:rPr>
          <w:rFonts w:eastAsiaTheme="minorEastAsia" w:cs="Cambria"/>
          <w:b/>
          <w:bCs/>
          <w:i w:val="0"/>
          <w:sz w:val="24"/>
        </w:rPr>
        <w:t>402,</w:t>
      </w:r>
      <w:r w:rsidRPr="00055A4D">
        <w:rPr>
          <w:rFonts w:eastAsiaTheme="minorEastAsia" w:cs="Cambria"/>
          <w:i w:val="0"/>
          <w:sz w:val="24"/>
        </w:rPr>
        <w:t xml:space="preserve"> 179–181 (1999).</w:t>
      </w:r>
    </w:p>
    <w:p w14:paraId="568AF373"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64.</w:t>
      </w:r>
      <w:r w:rsidRPr="00055A4D">
        <w:rPr>
          <w:rFonts w:eastAsiaTheme="minorEastAsia" w:cs="Cambria"/>
          <w:i w:val="0"/>
          <w:sz w:val="24"/>
        </w:rPr>
        <w:tab/>
        <w:t xml:space="preserve">Carter, C. S. </w:t>
      </w:r>
      <w:r w:rsidRPr="00055A4D">
        <w:rPr>
          <w:rFonts w:eastAsiaTheme="minorEastAsia" w:cs="Cambria"/>
          <w:iCs/>
          <w:sz w:val="24"/>
        </w:rPr>
        <w:t>et al.</w:t>
      </w:r>
      <w:r w:rsidRPr="00055A4D">
        <w:rPr>
          <w:rFonts w:eastAsiaTheme="minorEastAsia" w:cs="Cambria"/>
          <w:i w:val="0"/>
          <w:sz w:val="24"/>
        </w:rPr>
        <w:t xml:space="preserve"> Anterior cingulate cortex, error detection, and the online monitoring of performance. </w:t>
      </w:r>
      <w:r w:rsidRPr="00055A4D">
        <w:rPr>
          <w:rFonts w:eastAsiaTheme="minorEastAsia" w:cs="Cambria"/>
          <w:iCs/>
          <w:sz w:val="24"/>
        </w:rPr>
        <w:t>Science</w:t>
      </w:r>
      <w:r w:rsidRPr="00055A4D">
        <w:rPr>
          <w:rFonts w:eastAsiaTheme="minorEastAsia" w:cs="Cambria"/>
          <w:i w:val="0"/>
          <w:sz w:val="24"/>
        </w:rPr>
        <w:t xml:space="preserve"> </w:t>
      </w:r>
      <w:r w:rsidRPr="00055A4D">
        <w:rPr>
          <w:rFonts w:eastAsiaTheme="minorEastAsia" w:cs="Cambria"/>
          <w:b/>
          <w:bCs/>
          <w:i w:val="0"/>
          <w:sz w:val="24"/>
        </w:rPr>
        <w:t>280,</w:t>
      </w:r>
      <w:r w:rsidRPr="00055A4D">
        <w:rPr>
          <w:rFonts w:eastAsiaTheme="minorEastAsia" w:cs="Cambria"/>
          <w:i w:val="0"/>
          <w:sz w:val="24"/>
        </w:rPr>
        <w:t xml:space="preserve"> 747–749 (1998).</w:t>
      </w:r>
    </w:p>
    <w:p w14:paraId="2BAA721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65.</w:t>
      </w:r>
      <w:r w:rsidRPr="00055A4D">
        <w:rPr>
          <w:rFonts w:eastAsiaTheme="minorEastAsia" w:cs="Cambria"/>
          <w:i w:val="0"/>
          <w:sz w:val="24"/>
        </w:rPr>
        <w:tab/>
        <w:t xml:space="preserve">Banich, M. T. Executive Function The Search for an Integrated Account. </w:t>
      </w:r>
      <w:r w:rsidRPr="00055A4D">
        <w:rPr>
          <w:rFonts w:eastAsiaTheme="minorEastAsia" w:cs="Cambria"/>
          <w:iCs/>
          <w:sz w:val="24"/>
        </w:rPr>
        <w:t>Current Directions in Psychological Science</w:t>
      </w:r>
      <w:r w:rsidRPr="00055A4D">
        <w:rPr>
          <w:rFonts w:eastAsiaTheme="minorEastAsia" w:cs="Cambria"/>
          <w:i w:val="0"/>
          <w:sz w:val="24"/>
        </w:rPr>
        <w:t xml:space="preserve"> </w:t>
      </w:r>
      <w:r w:rsidRPr="00055A4D">
        <w:rPr>
          <w:rFonts w:eastAsiaTheme="minorEastAsia" w:cs="Cambria"/>
          <w:b/>
          <w:bCs/>
          <w:i w:val="0"/>
          <w:sz w:val="24"/>
        </w:rPr>
        <w:t>18,</w:t>
      </w:r>
      <w:r w:rsidRPr="00055A4D">
        <w:rPr>
          <w:rFonts w:eastAsiaTheme="minorEastAsia" w:cs="Cambria"/>
          <w:i w:val="0"/>
          <w:sz w:val="24"/>
        </w:rPr>
        <w:t xml:space="preserve"> 89–94 (2009).</w:t>
      </w:r>
    </w:p>
    <w:p w14:paraId="44E8E5F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66.</w:t>
      </w:r>
      <w:r w:rsidRPr="00055A4D">
        <w:rPr>
          <w:rFonts w:eastAsiaTheme="minorEastAsia" w:cs="Cambria"/>
          <w:i w:val="0"/>
          <w:sz w:val="24"/>
        </w:rPr>
        <w:tab/>
        <w:t xml:space="preserve">Badre, D. Cognitive control, hierarchy, and the rostro-caudal organization of the frontal lobes.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193–200 (2008).</w:t>
      </w:r>
    </w:p>
    <w:p w14:paraId="35CAA18D"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67.</w:t>
      </w:r>
      <w:r w:rsidRPr="00055A4D">
        <w:rPr>
          <w:rFonts w:eastAsiaTheme="minorEastAsia" w:cs="Cambria"/>
          <w:i w:val="0"/>
          <w:sz w:val="24"/>
        </w:rPr>
        <w:tab/>
        <w:t xml:space="preserve">Chatham, C. H. </w:t>
      </w:r>
      <w:r w:rsidRPr="00055A4D">
        <w:rPr>
          <w:rFonts w:eastAsiaTheme="minorEastAsia" w:cs="Cambria"/>
          <w:iCs/>
          <w:sz w:val="24"/>
        </w:rPr>
        <w:t>et al.</w:t>
      </w:r>
      <w:r w:rsidRPr="00055A4D">
        <w:rPr>
          <w:rFonts w:eastAsiaTheme="minorEastAsia" w:cs="Cambria"/>
          <w:i w:val="0"/>
          <w:sz w:val="24"/>
        </w:rPr>
        <w:t xml:space="preserve"> Cognitive Control Reflects Context Monitoring, Not Motoric Stopping, in Response Inhibition. </w:t>
      </w:r>
      <w:r w:rsidRPr="00055A4D">
        <w:rPr>
          <w:rFonts w:eastAsiaTheme="minorEastAsia" w:cs="Cambria"/>
          <w:iCs/>
          <w:sz w:val="24"/>
        </w:rPr>
        <w:t>PLoS ONE</w:t>
      </w:r>
      <w:r w:rsidRPr="00055A4D">
        <w:rPr>
          <w:rFonts w:eastAsiaTheme="minorEastAsia" w:cs="Cambria"/>
          <w:i w:val="0"/>
          <w:sz w:val="24"/>
        </w:rPr>
        <w:t xml:space="preserve"> </w:t>
      </w:r>
      <w:r w:rsidRPr="00055A4D">
        <w:rPr>
          <w:rFonts w:eastAsiaTheme="minorEastAsia" w:cs="Cambria"/>
          <w:b/>
          <w:bCs/>
          <w:i w:val="0"/>
          <w:sz w:val="24"/>
        </w:rPr>
        <w:t>7,</w:t>
      </w:r>
      <w:r w:rsidRPr="00055A4D">
        <w:rPr>
          <w:rFonts w:eastAsiaTheme="minorEastAsia" w:cs="Cambria"/>
          <w:i w:val="0"/>
          <w:sz w:val="24"/>
        </w:rPr>
        <w:t xml:space="preserve"> e31546 (2012).</w:t>
      </w:r>
    </w:p>
    <w:p w14:paraId="39A464E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lastRenderedPageBreak/>
        <w:t>68.</w:t>
      </w:r>
      <w:r w:rsidRPr="00055A4D">
        <w:rPr>
          <w:rFonts w:eastAsiaTheme="minorEastAsia" w:cs="Cambria"/>
          <w:i w:val="0"/>
          <w:sz w:val="24"/>
        </w:rPr>
        <w:tab/>
        <w:t xml:space="preserve">Sharp, D. J. </w:t>
      </w:r>
      <w:r w:rsidRPr="00055A4D">
        <w:rPr>
          <w:rFonts w:eastAsiaTheme="minorEastAsia" w:cs="Cambria"/>
          <w:iCs/>
          <w:sz w:val="24"/>
        </w:rPr>
        <w:t>et al.</w:t>
      </w:r>
      <w:r w:rsidRPr="00055A4D">
        <w:rPr>
          <w:rFonts w:eastAsiaTheme="minorEastAsia" w:cs="Cambria"/>
          <w:i w:val="0"/>
          <w:sz w:val="24"/>
        </w:rPr>
        <w:t xml:space="preserve"> Distinct frontal systems for response inhibition, attentional capture, and error processing. </w:t>
      </w:r>
      <w:r w:rsidRPr="00055A4D">
        <w:rPr>
          <w:rFonts w:eastAsiaTheme="minorEastAsia" w:cs="Cambria"/>
          <w:iCs/>
          <w:sz w:val="24"/>
        </w:rPr>
        <w:t>Proceedings of the National Academy of Sciences</w:t>
      </w:r>
      <w:r w:rsidRPr="00055A4D">
        <w:rPr>
          <w:rFonts w:eastAsiaTheme="minorEastAsia" w:cs="Cambria"/>
          <w:i w:val="0"/>
          <w:sz w:val="24"/>
        </w:rPr>
        <w:t xml:space="preserve"> </w:t>
      </w:r>
      <w:r w:rsidRPr="00055A4D">
        <w:rPr>
          <w:rFonts w:eastAsiaTheme="minorEastAsia" w:cs="Cambria"/>
          <w:b/>
          <w:bCs/>
          <w:i w:val="0"/>
          <w:sz w:val="24"/>
        </w:rPr>
        <w:t>107,</w:t>
      </w:r>
      <w:r w:rsidRPr="00055A4D">
        <w:rPr>
          <w:rFonts w:eastAsiaTheme="minorEastAsia" w:cs="Cambria"/>
          <w:i w:val="0"/>
          <w:sz w:val="24"/>
        </w:rPr>
        <w:t xml:space="preserve"> 6106–6111 (2010).</w:t>
      </w:r>
    </w:p>
    <w:p w14:paraId="72BEF09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69.</w:t>
      </w:r>
      <w:r w:rsidRPr="00055A4D">
        <w:rPr>
          <w:rFonts w:eastAsiaTheme="minorEastAsia" w:cs="Cambria"/>
          <w:i w:val="0"/>
          <w:sz w:val="24"/>
        </w:rPr>
        <w:tab/>
        <w:t xml:space="preserve">Buckner, R. L., Andrews Hanna, J. R. &amp; Schacter, D. L. The Brain's Default Network. </w:t>
      </w:r>
      <w:r w:rsidRPr="00055A4D">
        <w:rPr>
          <w:rFonts w:eastAsiaTheme="minorEastAsia" w:cs="Cambria"/>
          <w:iCs/>
          <w:sz w:val="24"/>
        </w:rPr>
        <w:t>Ann. N.Y. Acad. Sci.</w:t>
      </w:r>
      <w:r w:rsidRPr="00055A4D">
        <w:rPr>
          <w:rFonts w:eastAsiaTheme="minorEastAsia" w:cs="Cambria"/>
          <w:i w:val="0"/>
          <w:sz w:val="24"/>
        </w:rPr>
        <w:t xml:space="preserve"> </w:t>
      </w:r>
      <w:r w:rsidRPr="00055A4D">
        <w:rPr>
          <w:rFonts w:eastAsiaTheme="minorEastAsia" w:cs="Cambria"/>
          <w:b/>
          <w:bCs/>
          <w:i w:val="0"/>
          <w:sz w:val="24"/>
        </w:rPr>
        <w:t>1124,</w:t>
      </w:r>
      <w:r w:rsidRPr="00055A4D">
        <w:rPr>
          <w:rFonts w:eastAsiaTheme="minorEastAsia" w:cs="Cambria"/>
          <w:i w:val="0"/>
          <w:sz w:val="24"/>
        </w:rPr>
        <w:t xml:space="preserve"> 1–38 (2008).</w:t>
      </w:r>
    </w:p>
    <w:p w14:paraId="2220BD6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70.</w:t>
      </w:r>
      <w:r w:rsidRPr="00055A4D">
        <w:rPr>
          <w:rFonts w:eastAsiaTheme="minorEastAsia" w:cs="Cambria"/>
          <w:i w:val="0"/>
          <w:sz w:val="24"/>
        </w:rPr>
        <w:tab/>
        <w:t xml:space="preserve">Binder, J. R. &amp; Desai, R. H. The neurobiology of semantic memory. </w:t>
      </w:r>
      <w:r w:rsidRPr="00055A4D">
        <w:rPr>
          <w:rFonts w:eastAsiaTheme="minorEastAsia" w:cs="Cambria"/>
          <w:iCs/>
          <w:sz w:val="24"/>
        </w:rPr>
        <w:t>Trends in Cognitive Sciences</w:t>
      </w:r>
      <w:r w:rsidRPr="00055A4D">
        <w:rPr>
          <w:rFonts w:eastAsiaTheme="minorEastAsia" w:cs="Cambria"/>
          <w:i w:val="0"/>
          <w:sz w:val="24"/>
        </w:rPr>
        <w:t xml:space="preserve"> </w:t>
      </w:r>
      <w:r w:rsidRPr="00055A4D">
        <w:rPr>
          <w:rFonts w:eastAsiaTheme="minorEastAsia" w:cs="Cambria"/>
          <w:b/>
          <w:bCs/>
          <w:i w:val="0"/>
          <w:sz w:val="24"/>
        </w:rPr>
        <w:t>15,</w:t>
      </w:r>
      <w:r w:rsidRPr="00055A4D">
        <w:rPr>
          <w:rFonts w:eastAsiaTheme="minorEastAsia" w:cs="Cambria"/>
          <w:i w:val="0"/>
          <w:sz w:val="24"/>
        </w:rPr>
        <w:t xml:space="preserve"> 527–536 (2011).</w:t>
      </w:r>
    </w:p>
    <w:p w14:paraId="5D0FE01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71.</w:t>
      </w:r>
      <w:r w:rsidRPr="00055A4D">
        <w:rPr>
          <w:rFonts w:eastAsiaTheme="minorEastAsia" w:cs="Cambria"/>
          <w:i w:val="0"/>
          <w:sz w:val="24"/>
        </w:rPr>
        <w:tab/>
        <w:t xml:space="preserve">Botstein, D., Cherry, J. M., Ashburner, M. &amp; Ball, C. A. Gene Ontology: tool for the unification of biology. </w:t>
      </w:r>
      <w:r w:rsidRPr="00055A4D">
        <w:rPr>
          <w:rFonts w:eastAsiaTheme="minorEastAsia" w:cs="Cambria"/>
          <w:iCs/>
          <w:sz w:val="24"/>
        </w:rPr>
        <w:t>Nat Genet</w:t>
      </w:r>
      <w:r w:rsidRPr="00055A4D">
        <w:rPr>
          <w:rFonts w:eastAsiaTheme="minorEastAsia" w:cs="Cambria"/>
          <w:i w:val="0"/>
          <w:sz w:val="24"/>
        </w:rPr>
        <w:t xml:space="preserve"> (2000).</w:t>
      </w:r>
    </w:p>
    <w:p w14:paraId="4514452B"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72.</w:t>
      </w:r>
      <w:r w:rsidRPr="00055A4D">
        <w:rPr>
          <w:rFonts w:eastAsiaTheme="minorEastAsia" w:cs="Cambria"/>
          <w:i w:val="0"/>
          <w:sz w:val="24"/>
        </w:rPr>
        <w:tab/>
        <w:t xml:space="preserve">Poldrack, R. A. &amp; Yarkoni, T. From Brain Maps to Cognitive Ontologies: Informatics and the Search for Mental Structure. </w:t>
      </w:r>
      <w:r w:rsidRPr="00055A4D">
        <w:rPr>
          <w:rFonts w:eastAsiaTheme="minorEastAsia" w:cs="Cambria"/>
          <w:iCs/>
          <w:sz w:val="24"/>
        </w:rPr>
        <w:t>Annual Review of Psychology</w:t>
      </w:r>
      <w:r w:rsidRPr="00055A4D">
        <w:rPr>
          <w:rFonts w:eastAsiaTheme="minorEastAsia" w:cs="Cambria"/>
          <w:i w:val="0"/>
          <w:sz w:val="24"/>
        </w:rPr>
        <w:t xml:space="preserve"> </w:t>
      </w:r>
      <w:r w:rsidRPr="00055A4D">
        <w:rPr>
          <w:rFonts w:eastAsiaTheme="minorEastAsia" w:cs="Cambria"/>
          <w:b/>
          <w:bCs/>
          <w:i w:val="0"/>
          <w:sz w:val="24"/>
        </w:rPr>
        <w:t>67,</w:t>
      </w:r>
      <w:r w:rsidRPr="00055A4D">
        <w:rPr>
          <w:rFonts w:eastAsiaTheme="minorEastAsia" w:cs="Cambria"/>
          <w:i w:val="0"/>
          <w:sz w:val="24"/>
        </w:rPr>
        <w:t xml:space="preserve"> 587–612 (2016).</w:t>
      </w:r>
    </w:p>
    <w:p w14:paraId="35AE5DA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73.</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The cognitive atlas: toward a knowledge foundation for cognitive neuroscience. </w:t>
      </w:r>
      <w:r w:rsidRPr="00055A4D">
        <w:rPr>
          <w:rFonts w:eastAsiaTheme="minorEastAsia" w:cs="Cambria"/>
          <w:iCs/>
          <w:sz w:val="24"/>
        </w:rPr>
        <w:t>Front Neuroinform</w:t>
      </w:r>
      <w:r w:rsidRPr="00055A4D">
        <w:rPr>
          <w:rFonts w:eastAsiaTheme="minorEastAsia" w:cs="Cambria"/>
          <w:i w:val="0"/>
          <w:sz w:val="24"/>
        </w:rPr>
        <w:t xml:space="preserve"> </w:t>
      </w:r>
      <w:r w:rsidRPr="00055A4D">
        <w:rPr>
          <w:rFonts w:eastAsiaTheme="minorEastAsia" w:cs="Cambria"/>
          <w:b/>
          <w:bCs/>
          <w:i w:val="0"/>
          <w:sz w:val="24"/>
        </w:rPr>
        <w:t>5,</w:t>
      </w:r>
      <w:r w:rsidRPr="00055A4D">
        <w:rPr>
          <w:rFonts w:eastAsiaTheme="minorEastAsia" w:cs="Cambria"/>
          <w:i w:val="0"/>
          <w:sz w:val="24"/>
        </w:rPr>
        <w:t xml:space="preserve"> 17 (2011).</w:t>
      </w:r>
    </w:p>
    <w:p w14:paraId="7D4BEA77"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74.</w:t>
      </w:r>
      <w:r w:rsidRPr="00055A4D">
        <w:rPr>
          <w:rFonts w:eastAsiaTheme="minorEastAsia" w:cs="Cambria"/>
          <w:i w:val="0"/>
          <w:sz w:val="24"/>
        </w:rPr>
        <w:tab/>
        <w:t xml:space="preserve">Salimi-Khorshidi, G., Smith, S. M., Keltner, J. R., Wager, T. D. &amp; Nichols, T. E. Meta-analysis of neuroimaging data: A comparison of image-based and coordinate-based pooling of studies. </w:t>
      </w:r>
      <w:r w:rsidRPr="00055A4D">
        <w:rPr>
          <w:rFonts w:eastAsiaTheme="minorEastAsia" w:cs="Cambria"/>
          <w:iCs/>
          <w:sz w:val="24"/>
        </w:rPr>
        <w:t>NeuroImage</w:t>
      </w:r>
      <w:r w:rsidRPr="00055A4D">
        <w:rPr>
          <w:rFonts w:eastAsiaTheme="minorEastAsia" w:cs="Cambria"/>
          <w:i w:val="0"/>
          <w:sz w:val="24"/>
        </w:rPr>
        <w:t xml:space="preserve"> </w:t>
      </w:r>
      <w:r w:rsidRPr="00055A4D">
        <w:rPr>
          <w:rFonts w:eastAsiaTheme="minorEastAsia" w:cs="Cambria"/>
          <w:b/>
          <w:bCs/>
          <w:i w:val="0"/>
          <w:sz w:val="24"/>
        </w:rPr>
        <w:t>45,</w:t>
      </w:r>
      <w:r w:rsidRPr="00055A4D">
        <w:rPr>
          <w:rFonts w:eastAsiaTheme="minorEastAsia" w:cs="Cambria"/>
          <w:i w:val="0"/>
          <w:sz w:val="24"/>
        </w:rPr>
        <w:t xml:space="preserve"> 810–823 (2009).</w:t>
      </w:r>
    </w:p>
    <w:p w14:paraId="646EE1C5"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75.</w:t>
      </w:r>
      <w:r w:rsidRPr="00055A4D">
        <w:rPr>
          <w:rFonts w:eastAsiaTheme="minorEastAsia" w:cs="Cambria"/>
          <w:i w:val="0"/>
          <w:sz w:val="24"/>
        </w:rPr>
        <w:tab/>
        <w:t xml:space="preserve">Gorgolewski, K. J. </w:t>
      </w:r>
      <w:r w:rsidRPr="00055A4D">
        <w:rPr>
          <w:rFonts w:eastAsiaTheme="minorEastAsia" w:cs="Cambria"/>
          <w:iCs/>
          <w:sz w:val="24"/>
        </w:rPr>
        <w:t>et al.</w:t>
      </w:r>
      <w:r w:rsidRPr="00055A4D">
        <w:rPr>
          <w:rFonts w:eastAsiaTheme="minorEastAsia" w:cs="Cambria"/>
          <w:i w:val="0"/>
          <w:sz w:val="24"/>
        </w:rPr>
        <w:t xml:space="preserve"> NeuroVault.org: a web-based repository for collecting and sharing unthresholded statistical maps of the human brain. </w:t>
      </w:r>
      <w:r w:rsidRPr="00055A4D">
        <w:rPr>
          <w:rFonts w:eastAsiaTheme="minorEastAsia" w:cs="Cambria"/>
          <w:iCs/>
          <w:sz w:val="24"/>
        </w:rPr>
        <w:t>Front Neuroinform</w:t>
      </w:r>
      <w:r w:rsidRPr="00055A4D">
        <w:rPr>
          <w:rFonts w:eastAsiaTheme="minorEastAsia" w:cs="Cambria"/>
          <w:i w:val="0"/>
          <w:sz w:val="24"/>
        </w:rPr>
        <w:t xml:space="preserve"> </w:t>
      </w:r>
      <w:r w:rsidRPr="00055A4D">
        <w:rPr>
          <w:rFonts w:eastAsiaTheme="minorEastAsia" w:cs="Cambria"/>
          <w:b/>
          <w:bCs/>
          <w:i w:val="0"/>
          <w:sz w:val="24"/>
        </w:rPr>
        <w:t>9,</w:t>
      </w:r>
      <w:r w:rsidRPr="00055A4D">
        <w:rPr>
          <w:rFonts w:eastAsiaTheme="minorEastAsia" w:cs="Cambria"/>
          <w:i w:val="0"/>
          <w:sz w:val="24"/>
        </w:rPr>
        <w:t xml:space="preserve"> 8 (2015).</w:t>
      </w:r>
    </w:p>
    <w:p w14:paraId="0CD83D3A"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76.</w:t>
      </w:r>
      <w:r w:rsidRPr="00055A4D">
        <w:rPr>
          <w:rFonts w:eastAsiaTheme="minorEastAsia" w:cs="Cambria"/>
          <w:i w:val="0"/>
          <w:sz w:val="24"/>
        </w:rPr>
        <w:tab/>
        <w:t xml:space="preserve">Pedregosa, F. </w:t>
      </w:r>
      <w:r w:rsidRPr="00055A4D">
        <w:rPr>
          <w:rFonts w:eastAsiaTheme="minorEastAsia" w:cs="Cambria"/>
          <w:iCs/>
          <w:sz w:val="24"/>
        </w:rPr>
        <w:t>et al.</w:t>
      </w:r>
      <w:r w:rsidRPr="00055A4D">
        <w:rPr>
          <w:rFonts w:eastAsiaTheme="minorEastAsia" w:cs="Cambria"/>
          <w:i w:val="0"/>
          <w:sz w:val="24"/>
        </w:rPr>
        <w:t xml:space="preserve"> Scikit-learn: Machine Learning in Python. </w:t>
      </w:r>
      <w:r w:rsidRPr="00055A4D">
        <w:rPr>
          <w:rFonts w:eastAsiaTheme="minorEastAsia" w:cs="Cambria"/>
          <w:iCs/>
          <w:sz w:val="24"/>
        </w:rPr>
        <w:t>Journal of Machine Learning Research</w:t>
      </w:r>
      <w:r w:rsidRPr="00055A4D">
        <w:rPr>
          <w:rFonts w:eastAsiaTheme="minorEastAsia" w:cs="Cambria"/>
          <w:i w:val="0"/>
          <w:sz w:val="24"/>
        </w:rPr>
        <w:t xml:space="preserve"> </w:t>
      </w:r>
      <w:r w:rsidRPr="00055A4D">
        <w:rPr>
          <w:rFonts w:eastAsiaTheme="minorEastAsia" w:cs="Cambria"/>
          <w:b/>
          <w:bCs/>
          <w:i w:val="0"/>
          <w:sz w:val="24"/>
        </w:rPr>
        <w:t>12,</w:t>
      </w:r>
      <w:r w:rsidRPr="00055A4D">
        <w:rPr>
          <w:rFonts w:eastAsiaTheme="minorEastAsia" w:cs="Cambria"/>
          <w:i w:val="0"/>
          <w:sz w:val="24"/>
        </w:rPr>
        <w:t xml:space="preserve"> 2825–2830 (2011).</w:t>
      </w:r>
    </w:p>
    <w:p w14:paraId="5EB19AC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77.</w:t>
      </w:r>
      <w:r w:rsidRPr="00055A4D">
        <w:rPr>
          <w:rFonts w:eastAsiaTheme="minorEastAsia" w:cs="Cambria"/>
          <w:i w:val="0"/>
          <w:sz w:val="24"/>
        </w:rPr>
        <w:tab/>
        <w:t>Collins, D. L., Holmes, C. J., Peters, T. M. &amp; Evans, A. C. Automatic 3</w:t>
      </w:r>
      <w:r w:rsidRPr="00055A4D">
        <w:rPr>
          <w:rFonts w:ascii="Party LET" w:eastAsiaTheme="minorEastAsia" w:hAnsi="Party LET" w:cs="Party LET"/>
          <w:i w:val="0"/>
          <w:sz w:val="24"/>
        </w:rPr>
        <w:t>‐</w:t>
      </w:r>
      <w:r w:rsidRPr="00055A4D">
        <w:rPr>
          <w:rFonts w:eastAsiaTheme="minorEastAsia" w:cs="Cambria"/>
          <w:i w:val="0"/>
          <w:sz w:val="24"/>
        </w:rPr>
        <w:t>D model</w:t>
      </w:r>
      <w:r w:rsidRPr="00055A4D">
        <w:rPr>
          <w:rFonts w:ascii="Party LET" w:eastAsiaTheme="minorEastAsia" w:hAnsi="Party LET" w:cs="Party LET"/>
          <w:i w:val="0"/>
          <w:sz w:val="24"/>
        </w:rPr>
        <w:t>‐</w:t>
      </w:r>
      <w:r w:rsidRPr="00055A4D">
        <w:rPr>
          <w:rFonts w:eastAsiaTheme="minorEastAsia" w:cs="Cambria"/>
          <w:i w:val="0"/>
          <w:sz w:val="24"/>
        </w:rPr>
        <w:t xml:space="preserve">based neuroanatomical segmentation.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190–208 (1995).</w:t>
      </w:r>
    </w:p>
    <w:p w14:paraId="5E8CCEA4"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78.</w:t>
      </w:r>
      <w:r w:rsidRPr="00055A4D">
        <w:rPr>
          <w:rFonts w:eastAsiaTheme="minorEastAsia" w:cs="Cambria"/>
          <w:i w:val="0"/>
          <w:sz w:val="24"/>
        </w:rPr>
        <w:tab/>
        <w:t xml:space="preserve">Mazziotta, J. </w:t>
      </w:r>
      <w:r w:rsidRPr="00055A4D">
        <w:rPr>
          <w:rFonts w:eastAsiaTheme="minorEastAsia" w:cs="Cambria"/>
          <w:iCs/>
          <w:sz w:val="24"/>
        </w:rPr>
        <w:t>et al.</w:t>
      </w:r>
      <w:r w:rsidRPr="00055A4D">
        <w:rPr>
          <w:rFonts w:eastAsiaTheme="minorEastAsia" w:cs="Cambria"/>
          <w:i w:val="0"/>
          <w:sz w:val="24"/>
        </w:rPr>
        <w:t xml:space="preserve"> A probabilistic atlas and reference system for the human brain: International Consortium for Brain Mapping (ICBM). </w:t>
      </w:r>
      <w:r w:rsidRPr="00055A4D">
        <w:rPr>
          <w:rFonts w:eastAsiaTheme="minorEastAsia" w:cs="Cambria"/>
          <w:iCs/>
          <w:sz w:val="24"/>
        </w:rPr>
        <w:t>Philosophical Transactions of the Royal Society of London B: Biological Sciences</w:t>
      </w:r>
      <w:r w:rsidRPr="00055A4D">
        <w:rPr>
          <w:rFonts w:eastAsiaTheme="minorEastAsia" w:cs="Cambria"/>
          <w:i w:val="0"/>
          <w:sz w:val="24"/>
        </w:rPr>
        <w:t xml:space="preserve"> </w:t>
      </w:r>
      <w:r w:rsidRPr="00055A4D">
        <w:rPr>
          <w:rFonts w:eastAsiaTheme="minorEastAsia" w:cs="Cambria"/>
          <w:b/>
          <w:bCs/>
          <w:i w:val="0"/>
          <w:sz w:val="24"/>
        </w:rPr>
        <w:t>356,</w:t>
      </w:r>
      <w:r w:rsidRPr="00055A4D">
        <w:rPr>
          <w:rFonts w:eastAsiaTheme="minorEastAsia" w:cs="Cambria"/>
          <w:i w:val="0"/>
          <w:sz w:val="24"/>
        </w:rPr>
        <w:t xml:space="preserve"> 1293–1322 (2001).</w:t>
      </w:r>
    </w:p>
    <w:p w14:paraId="5AE0427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79.</w:t>
      </w:r>
      <w:r w:rsidRPr="00055A4D">
        <w:rPr>
          <w:rFonts w:eastAsiaTheme="minorEastAsia" w:cs="Cambria"/>
          <w:i w:val="0"/>
          <w:sz w:val="24"/>
        </w:rPr>
        <w:tab/>
        <w:t xml:space="preserve">Thirion, B., Varoquaux, G., Dohmatob, E. &amp; Poline, J.-B. Which fMRI clustering gives good brain parcellations? </w:t>
      </w:r>
      <w:r w:rsidRPr="00055A4D">
        <w:rPr>
          <w:rFonts w:eastAsiaTheme="minorEastAsia" w:cs="Cambria"/>
          <w:iCs/>
          <w:sz w:val="24"/>
        </w:rPr>
        <w:t>Front Neurosci</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167 (2014).</w:t>
      </w:r>
    </w:p>
    <w:p w14:paraId="6861D33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80.</w:t>
      </w:r>
      <w:r w:rsidRPr="00055A4D">
        <w:rPr>
          <w:rFonts w:eastAsiaTheme="minorEastAsia" w:cs="Cambria"/>
          <w:i w:val="0"/>
          <w:sz w:val="24"/>
        </w:rPr>
        <w:tab/>
        <w:t xml:space="preserve">Müllner, D. fastcluster: Fast Hierarchical, Agglomerative Clustering Routines for Rand Python. </w:t>
      </w:r>
      <w:r w:rsidRPr="00055A4D">
        <w:rPr>
          <w:rFonts w:eastAsiaTheme="minorEastAsia" w:cs="Cambria"/>
          <w:iCs/>
          <w:sz w:val="24"/>
        </w:rPr>
        <w:t>J. Stat. Soft.</w:t>
      </w:r>
      <w:r w:rsidRPr="00055A4D">
        <w:rPr>
          <w:rFonts w:eastAsiaTheme="minorEastAsia" w:cs="Cambria"/>
          <w:i w:val="0"/>
          <w:sz w:val="24"/>
        </w:rPr>
        <w:t xml:space="preserve"> </w:t>
      </w:r>
      <w:r w:rsidRPr="00055A4D">
        <w:rPr>
          <w:rFonts w:eastAsiaTheme="minorEastAsia" w:cs="Cambria"/>
          <w:b/>
          <w:bCs/>
          <w:i w:val="0"/>
          <w:sz w:val="24"/>
        </w:rPr>
        <w:t>53,</w:t>
      </w:r>
      <w:r w:rsidRPr="00055A4D">
        <w:rPr>
          <w:rFonts w:eastAsiaTheme="minorEastAsia" w:cs="Cambria"/>
          <w:i w:val="0"/>
          <w:sz w:val="24"/>
        </w:rPr>
        <w:t xml:space="preserve"> (2013).</w:t>
      </w:r>
    </w:p>
    <w:p w14:paraId="0BF11A4F"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81.</w:t>
      </w:r>
      <w:r w:rsidRPr="00055A4D">
        <w:rPr>
          <w:rFonts w:eastAsiaTheme="minorEastAsia" w:cs="Cambria"/>
          <w:i w:val="0"/>
          <w:sz w:val="24"/>
        </w:rPr>
        <w:tab/>
        <w:t xml:space="preserve">Varoquaux, G. &amp; Thirion, B. How machine learning is shaping cognitive neuroimaging. </w:t>
      </w:r>
      <w:r w:rsidRPr="00055A4D">
        <w:rPr>
          <w:rFonts w:eastAsiaTheme="minorEastAsia" w:cs="Cambria"/>
          <w:iCs/>
          <w:sz w:val="24"/>
        </w:rPr>
        <w:t>Gigascience</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28 (2014).</w:t>
      </w:r>
    </w:p>
    <w:p w14:paraId="3B8B120E"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82.</w:t>
      </w:r>
      <w:r w:rsidRPr="00055A4D">
        <w:rPr>
          <w:rFonts w:eastAsiaTheme="minorEastAsia" w:cs="Cambria"/>
          <w:i w:val="0"/>
          <w:sz w:val="24"/>
        </w:rPr>
        <w:tab/>
        <w:t xml:space="preserve">Eickhoff, S. B., Thirion, B., Varoquaux, G. &amp; Bzdok, D. Connectivity-based parcellation: Critique and implications. </w:t>
      </w:r>
      <w:r w:rsidRPr="00055A4D">
        <w:rPr>
          <w:rFonts w:eastAsiaTheme="minorEastAsia" w:cs="Cambria"/>
          <w:iCs/>
          <w:sz w:val="24"/>
        </w:rPr>
        <w:t>Hum. Brain Mapp.</w:t>
      </w:r>
      <w:r w:rsidRPr="00055A4D">
        <w:rPr>
          <w:rFonts w:eastAsiaTheme="minorEastAsia" w:cs="Cambria"/>
          <w:i w:val="0"/>
          <w:sz w:val="24"/>
        </w:rPr>
        <w:t xml:space="preserve"> </w:t>
      </w:r>
      <w:r w:rsidRPr="00055A4D">
        <w:rPr>
          <w:rFonts w:eastAsiaTheme="minorEastAsia" w:cs="Cambria"/>
          <w:b/>
          <w:bCs/>
          <w:i w:val="0"/>
          <w:sz w:val="24"/>
        </w:rPr>
        <w:t>36,</w:t>
      </w:r>
      <w:r w:rsidRPr="00055A4D">
        <w:rPr>
          <w:rFonts w:eastAsiaTheme="minorEastAsia" w:cs="Cambria"/>
          <w:i w:val="0"/>
          <w:sz w:val="24"/>
        </w:rPr>
        <w:t xml:space="preserve"> 4771–4792 (2015).</w:t>
      </w:r>
    </w:p>
    <w:p w14:paraId="61407641"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83.</w:t>
      </w:r>
      <w:r w:rsidRPr="00055A4D">
        <w:rPr>
          <w:rFonts w:eastAsiaTheme="minorEastAsia" w:cs="Cambria"/>
          <w:i w:val="0"/>
          <w:sz w:val="24"/>
        </w:rPr>
        <w:tab/>
        <w:t xml:space="preserve">Blei, D. M., Ng, A. Y. &amp; Jordan, M. I. Latent dirichlet allocation. </w:t>
      </w:r>
      <w:r w:rsidRPr="00055A4D">
        <w:rPr>
          <w:rFonts w:eastAsiaTheme="minorEastAsia" w:cs="Cambria"/>
          <w:iCs/>
          <w:sz w:val="24"/>
        </w:rPr>
        <w:t>The Journal of Machine Learning Research</w:t>
      </w:r>
      <w:r w:rsidRPr="00055A4D">
        <w:rPr>
          <w:rFonts w:eastAsiaTheme="minorEastAsia" w:cs="Cambria"/>
          <w:i w:val="0"/>
          <w:sz w:val="24"/>
        </w:rPr>
        <w:t xml:space="preserve"> </w:t>
      </w:r>
      <w:r w:rsidRPr="00055A4D">
        <w:rPr>
          <w:rFonts w:eastAsiaTheme="minorEastAsia" w:cs="Cambria"/>
          <w:b/>
          <w:bCs/>
          <w:i w:val="0"/>
          <w:sz w:val="24"/>
        </w:rPr>
        <w:t>3,</w:t>
      </w:r>
      <w:r w:rsidRPr="00055A4D">
        <w:rPr>
          <w:rFonts w:eastAsiaTheme="minorEastAsia" w:cs="Cambria"/>
          <w:i w:val="0"/>
          <w:sz w:val="24"/>
        </w:rPr>
        <w:t xml:space="preserve"> 993–1022 (2003).</w:t>
      </w:r>
    </w:p>
    <w:p w14:paraId="01058D49"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84.</w:t>
      </w:r>
      <w:r w:rsidRPr="00055A4D">
        <w:rPr>
          <w:rFonts w:eastAsiaTheme="minorEastAsia" w:cs="Cambria"/>
          <w:i w:val="0"/>
          <w:sz w:val="24"/>
        </w:rPr>
        <w:tab/>
        <w:t xml:space="preserve">Poldrack, R. A. </w:t>
      </w:r>
      <w:r w:rsidRPr="00055A4D">
        <w:rPr>
          <w:rFonts w:eastAsiaTheme="minorEastAsia" w:cs="Cambria"/>
          <w:iCs/>
          <w:sz w:val="24"/>
        </w:rPr>
        <w:t>et al.</w:t>
      </w:r>
      <w:r w:rsidRPr="00055A4D">
        <w:rPr>
          <w:rFonts w:eastAsiaTheme="minorEastAsia" w:cs="Cambria"/>
          <w:i w:val="0"/>
          <w:sz w:val="24"/>
        </w:rPr>
        <w:t xml:space="preserve"> Discovering relations between mind, brain, and mental disorders using topic mapping. </w:t>
      </w:r>
      <w:r w:rsidRPr="00055A4D">
        <w:rPr>
          <w:rFonts w:eastAsiaTheme="minorEastAsia" w:cs="Cambria"/>
          <w:iCs/>
          <w:sz w:val="24"/>
        </w:rPr>
        <w:t>PLoS Comput Biol</w:t>
      </w:r>
      <w:r w:rsidRPr="00055A4D">
        <w:rPr>
          <w:rFonts w:eastAsiaTheme="minorEastAsia" w:cs="Cambria"/>
          <w:i w:val="0"/>
          <w:sz w:val="24"/>
        </w:rPr>
        <w:t xml:space="preserve"> </w:t>
      </w:r>
      <w:r w:rsidRPr="00055A4D">
        <w:rPr>
          <w:rFonts w:eastAsiaTheme="minorEastAsia" w:cs="Cambria"/>
          <w:b/>
          <w:bCs/>
          <w:i w:val="0"/>
          <w:sz w:val="24"/>
        </w:rPr>
        <w:t>8,</w:t>
      </w:r>
      <w:r w:rsidRPr="00055A4D">
        <w:rPr>
          <w:rFonts w:eastAsiaTheme="minorEastAsia" w:cs="Cambria"/>
          <w:i w:val="0"/>
          <w:sz w:val="24"/>
        </w:rPr>
        <w:t xml:space="preserve"> e1002707 (2012).</w:t>
      </w:r>
    </w:p>
    <w:p w14:paraId="4D09CBB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85.</w:t>
      </w:r>
      <w:r w:rsidRPr="00055A4D">
        <w:rPr>
          <w:rFonts w:eastAsiaTheme="minorEastAsia" w:cs="Cambria"/>
          <w:i w:val="0"/>
          <w:sz w:val="24"/>
        </w:rPr>
        <w:tab/>
        <w:t xml:space="preserve">Androutsopoulos, I., Koutsias, J. &amp; Chandrinos, K. V. An evaluation of naive bayesian anti-spam filtering. </w:t>
      </w:r>
      <w:r w:rsidRPr="00055A4D">
        <w:rPr>
          <w:rFonts w:eastAsiaTheme="minorEastAsia" w:cs="Cambria"/>
          <w:iCs/>
          <w:sz w:val="24"/>
        </w:rPr>
        <w:t xml:space="preserve">Proceedings of the workshop on Machine </w:t>
      </w:r>
      <w:r w:rsidRPr="00055A4D">
        <w:rPr>
          <w:rFonts w:eastAsiaTheme="minorEastAsia" w:cs="Cambria"/>
          <w:iCs/>
          <w:sz w:val="24"/>
        </w:rPr>
        <w:lastRenderedPageBreak/>
        <w:t>Learning in the New Information Age</w:t>
      </w:r>
      <w:r w:rsidRPr="00055A4D">
        <w:rPr>
          <w:rFonts w:eastAsiaTheme="minorEastAsia" w:cs="Cambria"/>
          <w:i w:val="0"/>
          <w:sz w:val="24"/>
        </w:rPr>
        <w:t xml:space="preserve"> 9–17 (2000).</w:t>
      </w:r>
    </w:p>
    <w:p w14:paraId="0BD7F230" w14:textId="77777777" w:rsidR="00195259" w:rsidRPr="00055A4D" w:rsidRDefault="00195259" w:rsidP="00195259">
      <w:pPr>
        <w:widowControl w:val="0"/>
        <w:tabs>
          <w:tab w:val="left" w:pos="640"/>
        </w:tabs>
        <w:overflowPunct/>
        <w:ind w:left="640" w:hanging="640"/>
        <w:rPr>
          <w:rFonts w:eastAsiaTheme="minorEastAsia" w:cs="Cambria"/>
          <w:i w:val="0"/>
          <w:sz w:val="24"/>
        </w:rPr>
      </w:pPr>
      <w:r w:rsidRPr="00055A4D">
        <w:rPr>
          <w:rFonts w:eastAsiaTheme="minorEastAsia" w:cs="Cambria"/>
          <w:i w:val="0"/>
          <w:sz w:val="24"/>
        </w:rPr>
        <w:t>86.</w:t>
      </w:r>
      <w:r w:rsidRPr="00055A4D">
        <w:rPr>
          <w:rFonts w:eastAsiaTheme="minorEastAsia" w:cs="Cambria"/>
          <w:i w:val="0"/>
          <w:sz w:val="24"/>
        </w:rPr>
        <w:tab/>
        <w:t xml:space="preserve">Jeni, L. A., Cohn, J. F. &amp; la Torre, De, F. Facing Imbalanced Data Recommendations for the Use of Performance Metrics. </w:t>
      </w:r>
      <w:r w:rsidRPr="00055A4D">
        <w:rPr>
          <w:rFonts w:eastAsiaTheme="minorEastAsia" w:cs="Cambria"/>
          <w:iCs/>
          <w:sz w:val="24"/>
        </w:rPr>
        <w:t>Int Conf Affect Comput Intell Interact Workshops</w:t>
      </w:r>
      <w:r w:rsidRPr="00055A4D">
        <w:rPr>
          <w:rFonts w:eastAsiaTheme="minorEastAsia" w:cs="Cambria"/>
          <w:i w:val="0"/>
          <w:sz w:val="24"/>
        </w:rPr>
        <w:t xml:space="preserve"> </w:t>
      </w:r>
      <w:r w:rsidRPr="00055A4D">
        <w:rPr>
          <w:rFonts w:eastAsiaTheme="minorEastAsia" w:cs="Cambria"/>
          <w:b/>
          <w:bCs/>
          <w:i w:val="0"/>
          <w:sz w:val="24"/>
        </w:rPr>
        <w:t>2013,</w:t>
      </w:r>
      <w:r w:rsidRPr="00055A4D">
        <w:rPr>
          <w:rFonts w:eastAsiaTheme="minorEastAsia" w:cs="Cambria"/>
          <w:i w:val="0"/>
          <w:sz w:val="24"/>
        </w:rPr>
        <w:t xml:space="preserve"> 245–251 (2013).</w:t>
      </w:r>
    </w:p>
    <w:p w14:paraId="5BF1E334" w14:textId="2BB903C7" w:rsidR="006D6FD3" w:rsidRPr="00055A4D" w:rsidRDefault="00195259" w:rsidP="003C43BA">
      <w:pPr>
        <w:tabs>
          <w:tab w:val="left" w:pos="900"/>
        </w:tabs>
        <w:spacing w:line="480" w:lineRule="auto"/>
        <w:rPr>
          <w:i w:val="0"/>
          <w:sz w:val="24"/>
        </w:rPr>
      </w:pPr>
      <w:r w:rsidRPr="00055A4D">
        <w:rPr>
          <w:i w:val="0"/>
          <w:sz w:val="24"/>
        </w:rPr>
        <w:fldChar w:fldCharType="end"/>
      </w:r>
    </w:p>
    <w:sectPr w:rsidR="006D6FD3" w:rsidRPr="00055A4D" w:rsidSect="00BC2C35">
      <w:pgSz w:w="12240" w:h="15840"/>
      <w:pgMar w:top="1440" w:right="1440" w:bottom="1440" w:left="1440" w:header="720" w:footer="720" w:gutter="0"/>
      <w:cols w:space="720"/>
      <w:docGrid w:linePitch="360"/>
    </w:sectPr>
  </w:body>
</w:document>
</file>

<file path=word/commentsExtended.xml><?xml version="1.0" encoding="utf-8"?>
<w15:commentsEx xmlns:mc="http://schemas.openxmlformats.org/markup-compatibility/2006" xmlns:w15="http://schemas.microsoft.com/office/word/2012/wordml" mc:Ignorable="w15">
  <w15:commentEx w15:done="0" w15:paraId="58472996"/>
  <w15:commentEx w15:done="0" w15:paraId="514A7C0E"/>
  <w15:commentEx w15:done="0" w15:paraId="69A1BC86"/>
  <w15:commentEx w15:done="0" w15:paraId="1C2CF7D1"/>
  <w15:commentEx w15:done="0" w15:paraId="47CCF06B"/>
  <w15:commentEx w15:done="0" w15:paraId="468CFDBB"/>
  <w15:commentEx w15:done="0" w15:paraId="56B70508"/>
  <w15:commentEx w15:done="0" w15:paraId="4BEAAF4F"/>
  <w15:commentEx w15:done="0" w15:paraId="6BBF7E1B"/>
  <w15:commentEx w15:done="0" w15:paraId="571830E6"/>
  <w15:commentEx w15:done="0" w15:paraId="695F194E"/>
  <w15:commentEx w15:done="0" w15:paraId="035C6D19"/>
  <w15:commentEx w15:done="0" w15:paraId="16F8E23D"/>
  <w15:commentEx w15:done="0" w15:paraId="738F0C3B"/>
  <w15:commentEx w15:done="0" w15:paraId="02AB846A"/>
  <w15:commentEx w15:done="1" w15:paraId="531F5374"/>
  <w15:commentEx w15:done="0" w15:paraId="7C7EAFE4"/>
  <w15:commentEx w15:done="0" w15:paraId="1B5CD070"/>
  <w15:commentEx w15:done="0" w15:paraId="225CA1EB"/>
  <w15:commentEx w15:done="0" w15:paraId="0E5711B0"/>
  <w15:commentEx w15:done="0" w15:paraId="35E8DB73"/>
  <w15:commentEx w15:done="0" w15:paraId="6421832B"/>
  <w15:commentEx w15:done="0" w15:paraId="1F8780A6"/>
  <w15:commentEx w15:done="0" w15:paraId="06E0294F"/>
  <w15:commentEx w15:done="0" w15:paraId="0F6540B3"/>
  <w15:commentEx w15:done="0" w15:paraId="3C3F831F"/>
  <w15:commentEx w15:done="0" w15:paraId="344FEB68"/>
  <w15:commentEx w15:done="0" w15:paraId="15770D6D"/>
  <w15:commentEx w15:done="0" w15:paraId="27C42F0C"/>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620B43" w14:textId="77777777" w:rsidR="001572D9" w:rsidRDefault="001572D9" w:rsidP="0052634B">
      <w:r>
        <w:separator/>
      </w:r>
    </w:p>
  </w:endnote>
  <w:endnote w:type="continuationSeparator" w:id="0">
    <w:p w14:paraId="13B8764E" w14:textId="77777777" w:rsidR="001572D9" w:rsidRDefault="001572D9" w:rsidP="0052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entury Schoolbook">
    <w:panose1 w:val="020406040505050203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entury Schoolbook,Cambria,ＭＳ 明">
    <w:altName w:val="Times New Roman"/>
    <w:panose1 w:val="00000000000000000000"/>
    <w:charset w:val="80"/>
    <w:family w:val="roman"/>
    <w:notTrueType/>
    <w:pitch w:val="default"/>
  </w:font>
  <w:font w:name="Century Schoolbook,Futura">
    <w:altName w:val="Times New Roman"/>
    <w:panose1 w:val="00000000000000000000"/>
    <w:charset w:val="00"/>
    <w:family w:val="roman"/>
    <w:notTrueType/>
    <w:pitch w:val="default"/>
  </w:font>
  <w:font w:name="Futura">
    <w:panose1 w:val="020B0602020204020303"/>
    <w:charset w:val="00"/>
    <w:family w:val="auto"/>
    <w:pitch w:val="variable"/>
    <w:sig w:usb0="80000067" w:usb1="00000000" w:usb2="00000000" w:usb3="00000000" w:csb0="000001FB" w:csb1="00000000"/>
  </w:font>
  <w:font w:name="Century Schoolbook,ＭＳ 明朝">
    <w:altName w:val="Times New Roman"/>
    <w:panose1 w:val="00000000000000000000"/>
    <w:charset w:val="80"/>
    <w:family w:val="roman"/>
    <w:notTrueType/>
    <w:pitch w:val="default"/>
  </w:font>
  <w:font w:name="Party LET">
    <w:altName w:val="Geneva"/>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CE9BD8" w14:textId="77777777" w:rsidR="001572D9" w:rsidRDefault="001572D9" w:rsidP="0052634B">
      <w:r>
        <w:separator/>
      </w:r>
    </w:p>
  </w:footnote>
  <w:footnote w:type="continuationSeparator" w:id="0">
    <w:p w14:paraId="028814F1" w14:textId="77777777" w:rsidR="001572D9" w:rsidRDefault="001572D9" w:rsidP="005263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C80214"/>
    <w:multiLevelType w:val="hybridMultilevel"/>
    <w:tmpl w:val="FA983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people.xml><?xml version="1.0" encoding="utf-8"?>
<w15:people xmlns:mc="http://schemas.openxmlformats.org/markup-compatibility/2006" xmlns:w15="http://schemas.microsoft.com/office/word/2012/wordml" mc:Ignorable="w15">
  <w15:person w15:author="Marie Banich">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revisionView w:insDel="0" w:formatting="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DB1"/>
    <w:rsid w:val="000065FB"/>
    <w:rsid w:val="0002504D"/>
    <w:rsid w:val="000300B3"/>
    <w:rsid w:val="00035D33"/>
    <w:rsid w:val="00037180"/>
    <w:rsid w:val="0004458F"/>
    <w:rsid w:val="00044E92"/>
    <w:rsid w:val="0005467A"/>
    <w:rsid w:val="00055A4D"/>
    <w:rsid w:val="000A7F19"/>
    <w:rsid w:val="000B45B7"/>
    <w:rsid w:val="000B7340"/>
    <w:rsid w:val="000C2B21"/>
    <w:rsid w:val="000D5763"/>
    <w:rsid w:val="000E5CE9"/>
    <w:rsid w:val="000F679A"/>
    <w:rsid w:val="00103182"/>
    <w:rsid w:val="00105008"/>
    <w:rsid w:val="00116FBF"/>
    <w:rsid w:val="001251A8"/>
    <w:rsid w:val="0012638D"/>
    <w:rsid w:val="00131A5E"/>
    <w:rsid w:val="00133808"/>
    <w:rsid w:val="00135A43"/>
    <w:rsid w:val="0013639B"/>
    <w:rsid w:val="00137F8D"/>
    <w:rsid w:val="001417C4"/>
    <w:rsid w:val="00141F6C"/>
    <w:rsid w:val="00144ABE"/>
    <w:rsid w:val="00145BCA"/>
    <w:rsid w:val="001572D9"/>
    <w:rsid w:val="00181955"/>
    <w:rsid w:val="00195259"/>
    <w:rsid w:val="001A2862"/>
    <w:rsid w:val="001A781F"/>
    <w:rsid w:val="001B4B0E"/>
    <w:rsid w:val="001C4F4C"/>
    <w:rsid w:val="001C69A7"/>
    <w:rsid w:val="001D1D73"/>
    <w:rsid w:val="001E5285"/>
    <w:rsid w:val="001F0EC2"/>
    <w:rsid w:val="001F75D7"/>
    <w:rsid w:val="001F7797"/>
    <w:rsid w:val="002057D8"/>
    <w:rsid w:val="002277EA"/>
    <w:rsid w:val="0023768A"/>
    <w:rsid w:val="00245E45"/>
    <w:rsid w:val="00264E66"/>
    <w:rsid w:val="002657A2"/>
    <w:rsid w:val="0027207D"/>
    <w:rsid w:val="002723E5"/>
    <w:rsid w:val="00274FDD"/>
    <w:rsid w:val="002B4AB2"/>
    <w:rsid w:val="002E2E8E"/>
    <w:rsid w:val="002E3AF7"/>
    <w:rsid w:val="002F16B0"/>
    <w:rsid w:val="0030117B"/>
    <w:rsid w:val="00310D64"/>
    <w:rsid w:val="00313694"/>
    <w:rsid w:val="00321B0C"/>
    <w:rsid w:val="00327924"/>
    <w:rsid w:val="00330355"/>
    <w:rsid w:val="00332B6C"/>
    <w:rsid w:val="00337EF4"/>
    <w:rsid w:val="003434DC"/>
    <w:rsid w:val="00347892"/>
    <w:rsid w:val="003566E0"/>
    <w:rsid w:val="00364A26"/>
    <w:rsid w:val="00365A2B"/>
    <w:rsid w:val="0038183C"/>
    <w:rsid w:val="003876F5"/>
    <w:rsid w:val="00396622"/>
    <w:rsid w:val="003A17D9"/>
    <w:rsid w:val="003A4F0B"/>
    <w:rsid w:val="003A50F8"/>
    <w:rsid w:val="003C03B6"/>
    <w:rsid w:val="003C43BA"/>
    <w:rsid w:val="003D0F62"/>
    <w:rsid w:val="003F609C"/>
    <w:rsid w:val="00421091"/>
    <w:rsid w:val="00422887"/>
    <w:rsid w:val="00442790"/>
    <w:rsid w:val="00445573"/>
    <w:rsid w:val="00451461"/>
    <w:rsid w:val="00453E8D"/>
    <w:rsid w:val="00456B15"/>
    <w:rsid w:val="004654D5"/>
    <w:rsid w:val="00466B8A"/>
    <w:rsid w:val="00484ADE"/>
    <w:rsid w:val="00486378"/>
    <w:rsid w:val="004A570D"/>
    <w:rsid w:val="004B1CBB"/>
    <w:rsid w:val="004B2F96"/>
    <w:rsid w:val="004B47DE"/>
    <w:rsid w:val="004B6F2F"/>
    <w:rsid w:val="004D5ACD"/>
    <w:rsid w:val="004F032F"/>
    <w:rsid w:val="0052073C"/>
    <w:rsid w:val="0052170A"/>
    <w:rsid w:val="0052634B"/>
    <w:rsid w:val="00534926"/>
    <w:rsid w:val="0054511B"/>
    <w:rsid w:val="00550847"/>
    <w:rsid w:val="00574FAD"/>
    <w:rsid w:val="0058667D"/>
    <w:rsid w:val="00587EA9"/>
    <w:rsid w:val="00592F70"/>
    <w:rsid w:val="00593812"/>
    <w:rsid w:val="005B1677"/>
    <w:rsid w:val="005C7DE8"/>
    <w:rsid w:val="005D6A9C"/>
    <w:rsid w:val="005D6D65"/>
    <w:rsid w:val="005F0FE5"/>
    <w:rsid w:val="005F3DB1"/>
    <w:rsid w:val="00622638"/>
    <w:rsid w:val="006240F9"/>
    <w:rsid w:val="00632F2E"/>
    <w:rsid w:val="00656C50"/>
    <w:rsid w:val="006733ED"/>
    <w:rsid w:val="006761A8"/>
    <w:rsid w:val="00680DFA"/>
    <w:rsid w:val="00681D16"/>
    <w:rsid w:val="00694A05"/>
    <w:rsid w:val="00696AE3"/>
    <w:rsid w:val="006A0589"/>
    <w:rsid w:val="006A08A1"/>
    <w:rsid w:val="006B55B0"/>
    <w:rsid w:val="006B7D9D"/>
    <w:rsid w:val="006C3E38"/>
    <w:rsid w:val="006D231A"/>
    <w:rsid w:val="006D6FD3"/>
    <w:rsid w:val="006E3D51"/>
    <w:rsid w:val="006E4286"/>
    <w:rsid w:val="006E58AA"/>
    <w:rsid w:val="006F2171"/>
    <w:rsid w:val="006F24AC"/>
    <w:rsid w:val="00702415"/>
    <w:rsid w:val="00702D90"/>
    <w:rsid w:val="007564DC"/>
    <w:rsid w:val="007574B2"/>
    <w:rsid w:val="00763912"/>
    <w:rsid w:val="00767460"/>
    <w:rsid w:val="007718A7"/>
    <w:rsid w:val="00773BFD"/>
    <w:rsid w:val="007767DB"/>
    <w:rsid w:val="00781308"/>
    <w:rsid w:val="007A2617"/>
    <w:rsid w:val="007A47F2"/>
    <w:rsid w:val="007C30C8"/>
    <w:rsid w:val="007D6450"/>
    <w:rsid w:val="007E2CC3"/>
    <w:rsid w:val="007E4008"/>
    <w:rsid w:val="007E7322"/>
    <w:rsid w:val="007F793B"/>
    <w:rsid w:val="00801AAC"/>
    <w:rsid w:val="00806B67"/>
    <w:rsid w:val="00813A49"/>
    <w:rsid w:val="008247E9"/>
    <w:rsid w:val="00840E24"/>
    <w:rsid w:val="0084163F"/>
    <w:rsid w:val="00843ACA"/>
    <w:rsid w:val="0084598C"/>
    <w:rsid w:val="0085268F"/>
    <w:rsid w:val="00877C41"/>
    <w:rsid w:val="00897B81"/>
    <w:rsid w:val="008B594C"/>
    <w:rsid w:val="008E2084"/>
    <w:rsid w:val="009005C9"/>
    <w:rsid w:val="009053C0"/>
    <w:rsid w:val="0092126E"/>
    <w:rsid w:val="009252D2"/>
    <w:rsid w:val="009342BD"/>
    <w:rsid w:val="00950E4E"/>
    <w:rsid w:val="0098797E"/>
    <w:rsid w:val="009A4C55"/>
    <w:rsid w:val="009B04AF"/>
    <w:rsid w:val="009C0B92"/>
    <w:rsid w:val="009C4E0E"/>
    <w:rsid w:val="009D4947"/>
    <w:rsid w:val="009D594A"/>
    <w:rsid w:val="009D7DBD"/>
    <w:rsid w:val="009E0639"/>
    <w:rsid w:val="009E19E1"/>
    <w:rsid w:val="009E544E"/>
    <w:rsid w:val="009F0967"/>
    <w:rsid w:val="009F4684"/>
    <w:rsid w:val="009F5BE3"/>
    <w:rsid w:val="00A006DE"/>
    <w:rsid w:val="00A00B2D"/>
    <w:rsid w:val="00A341AF"/>
    <w:rsid w:val="00A36C82"/>
    <w:rsid w:val="00A46DE8"/>
    <w:rsid w:val="00A47EC0"/>
    <w:rsid w:val="00A50598"/>
    <w:rsid w:val="00A57557"/>
    <w:rsid w:val="00A66C53"/>
    <w:rsid w:val="00A6721C"/>
    <w:rsid w:val="00AA47AF"/>
    <w:rsid w:val="00AB2976"/>
    <w:rsid w:val="00AB6431"/>
    <w:rsid w:val="00AC46C2"/>
    <w:rsid w:val="00AC7A9B"/>
    <w:rsid w:val="00AE4E2A"/>
    <w:rsid w:val="00B04BB2"/>
    <w:rsid w:val="00B13699"/>
    <w:rsid w:val="00B26787"/>
    <w:rsid w:val="00B43BB7"/>
    <w:rsid w:val="00B44A32"/>
    <w:rsid w:val="00B542EA"/>
    <w:rsid w:val="00B62B38"/>
    <w:rsid w:val="00B64708"/>
    <w:rsid w:val="00B65962"/>
    <w:rsid w:val="00B728C7"/>
    <w:rsid w:val="00B73236"/>
    <w:rsid w:val="00B73FB8"/>
    <w:rsid w:val="00B847D3"/>
    <w:rsid w:val="00B86F43"/>
    <w:rsid w:val="00BA2741"/>
    <w:rsid w:val="00BC2C35"/>
    <w:rsid w:val="00BD2839"/>
    <w:rsid w:val="00C15B87"/>
    <w:rsid w:val="00C24436"/>
    <w:rsid w:val="00C25581"/>
    <w:rsid w:val="00C64C01"/>
    <w:rsid w:val="00C7258B"/>
    <w:rsid w:val="00CB440B"/>
    <w:rsid w:val="00CB4AB6"/>
    <w:rsid w:val="00CC71CD"/>
    <w:rsid w:val="00CE4208"/>
    <w:rsid w:val="00CE42FB"/>
    <w:rsid w:val="00CE67B7"/>
    <w:rsid w:val="00D026DE"/>
    <w:rsid w:val="00D27E02"/>
    <w:rsid w:val="00D40AC2"/>
    <w:rsid w:val="00D45F31"/>
    <w:rsid w:val="00D60225"/>
    <w:rsid w:val="00D65591"/>
    <w:rsid w:val="00D6637A"/>
    <w:rsid w:val="00D70751"/>
    <w:rsid w:val="00D74382"/>
    <w:rsid w:val="00D86201"/>
    <w:rsid w:val="00D956BE"/>
    <w:rsid w:val="00DA6CCE"/>
    <w:rsid w:val="00DB24E7"/>
    <w:rsid w:val="00DB4592"/>
    <w:rsid w:val="00DC6021"/>
    <w:rsid w:val="00DD1EED"/>
    <w:rsid w:val="00DD2DC3"/>
    <w:rsid w:val="00DD3A71"/>
    <w:rsid w:val="00DE0F34"/>
    <w:rsid w:val="00DE7005"/>
    <w:rsid w:val="00DF15E7"/>
    <w:rsid w:val="00DF5C87"/>
    <w:rsid w:val="00E10B45"/>
    <w:rsid w:val="00E15646"/>
    <w:rsid w:val="00E27D97"/>
    <w:rsid w:val="00E31E66"/>
    <w:rsid w:val="00E35FE9"/>
    <w:rsid w:val="00E36B8E"/>
    <w:rsid w:val="00E376F9"/>
    <w:rsid w:val="00E40195"/>
    <w:rsid w:val="00E40370"/>
    <w:rsid w:val="00E43AB8"/>
    <w:rsid w:val="00E4473C"/>
    <w:rsid w:val="00E6571A"/>
    <w:rsid w:val="00E837DF"/>
    <w:rsid w:val="00E867A6"/>
    <w:rsid w:val="00E87AA4"/>
    <w:rsid w:val="00E93889"/>
    <w:rsid w:val="00E96C8E"/>
    <w:rsid w:val="00EA038C"/>
    <w:rsid w:val="00EB1B53"/>
    <w:rsid w:val="00F00592"/>
    <w:rsid w:val="00F0097B"/>
    <w:rsid w:val="00F01B03"/>
    <w:rsid w:val="00F2190B"/>
    <w:rsid w:val="00F24233"/>
    <w:rsid w:val="00F33F12"/>
    <w:rsid w:val="00F67DC1"/>
    <w:rsid w:val="00F731A8"/>
    <w:rsid w:val="00F849A9"/>
    <w:rsid w:val="00F91DBD"/>
    <w:rsid w:val="00F95D47"/>
    <w:rsid w:val="00FC2738"/>
    <w:rsid w:val="00FD508C"/>
    <w:rsid w:val="00FE3954"/>
    <w:rsid w:val="2CB9C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6993C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e5df329867fc4b7d" Type="http://schemas.microsoft.com/office/2011/relationships/people" Target="people.xml"/><Relationship Id="R3e462363e4a8418d" Type="http://schemas.microsoft.com/office/2011/relationships/commentsExtended" Target="commentsExtended.xml"/><Relationship Id="rId10" Type="http://schemas.openxmlformats.org/officeDocument/2006/relationships/image" Target="media/image3.png"/><Relationship Id="rId11"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487</TotalTime>
  <Pages>46</Pages>
  <Words>35323</Words>
  <Characters>201344</Characters>
  <Application>Microsoft Macintosh Word</Application>
  <DocSecurity>0</DocSecurity>
  <Lines>1677</Lines>
  <Paragraphs>472</Paragraphs>
  <ScaleCrop>false</ScaleCrop>
  <Company/>
  <LinksUpToDate>false</LinksUpToDate>
  <CharactersWithSpaces>236195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Alejandro De La Vega</cp:lastModifiedBy>
  <cp:revision>243</cp:revision>
  <dcterms:created xsi:type="dcterms:W3CDTF">2016-07-25T22:35:00Z</dcterms:created>
  <dcterms:modified xsi:type="dcterms:W3CDTF">2016-10-03T23:29:00Z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id="http://www.zotero.org/styles/nature-communications"/&gt;&lt;format class="21"/&gt;&lt;count citations="1" publications="1"/&gt;&lt;/info&gt;PAPERS2_INFO_END</vt:lpwstr>
  </property>
</Properties>
</file>