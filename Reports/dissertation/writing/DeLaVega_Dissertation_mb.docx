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356C54" w14:textId="77777777" w:rsidR="00847A10" w:rsidRPr="009E17AF" w:rsidRDefault="00847A10" w:rsidP="009E17AF">
      <w:pPr>
        <w:tabs>
          <w:tab w:val="right" w:pos="2160"/>
        </w:tabs>
        <w:spacing w:line="420" w:lineRule="auto"/>
        <w:jc w:val="right"/>
        <w:rPr>
          <w:i w:val="0"/>
          <w:sz w:val="24"/>
        </w:rPr>
      </w:pPr>
    </w:p>
    <w:p w14:paraId="76899B31" w14:textId="77777777" w:rsidR="00CE0215" w:rsidRPr="009E17AF" w:rsidRDefault="00CE0215" w:rsidP="009E17AF">
      <w:pPr>
        <w:spacing w:line="420" w:lineRule="auto"/>
        <w:jc w:val="center"/>
      </w:pPr>
    </w:p>
    <w:p w14:paraId="1813AE59" w14:textId="77777777" w:rsidR="00CE0215" w:rsidRPr="009E17AF" w:rsidRDefault="00CE0215" w:rsidP="009E17AF">
      <w:pPr>
        <w:jc w:val="center"/>
      </w:pPr>
    </w:p>
    <w:p w14:paraId="46145670" w14:textId="77777777" w:rsidR="00CE0215" w:rsidRPr="009E17AF" w:rsidRDefault="00CE0215" w:rsidP="009E17AF"/>
    <w:p w14:paraId="1544D2D1" w14:textId="77777777" w:rsidR="00335160" w:rsidRPr="009E17AF" w:rsidRDefault="00335160" w:rsidP="009E17AF"/>
    <w:p w14:paraId="0C586463" w14:textId="77777777" w:rsidR="00CE0215" w:rsidRPr="009E17AF" w:rsidRDefault="00CE0215" w:rsidP="009E17AF">
      <w:pPr>
        <w:jc w:val="center"/>
      </w:pPr>
    </w:p>
    <w:p w14:paraId="360FCFE1" w14:textId="77777777" w:rsidR="00CE0215" w:rsidRPr="009E17AF" w:rsidRDefault="00CE0215" w:rsidP="009E17AF">
      <w:pPr>
        <w:jc w:val="center"/>
      </w:pPr>
    </w:p>
    <w:p w14:paraId="17A6C122" w14:textId="77777777" w:rsidR="00335160" w:rsidRPr="009E17AF" w:rsidRDefault="00335160" w:rsidP="009E17AF">
      <w:pPr>
        <w:jc w:val="center"/>
        <w:rPr>
          <w:i w:val="0"/>
          <w:sz w:val="24"/>
        </w:rPr>
      </w:pPr>
      <w:r w:rsidRPr="009E17AF">
        <w:rPr>
          <w:i w:val="0"/>
          <w:sz w:val="24"/>
        </w:rPr>
        <w:t>LARGE SCALE META-ANALYTIC CARTOGROPHY OF HUMAN FRONTAL CORTEX</w:t>
      </w:r>
    </w:p>
    <w:p w14:paraId="734BF962" w14:textId="77777777" w:rsidR="00CE0215" w:rsidRPr="009E17AF" w:rsidRDefault="00CE0215" w:rsidP="009E17AF">
      <w:pPr>
        <w:jc w:val="center"/>
        <w:rPr>
          <w:i w:val="0"/>
          <w:sz w:val="24"/>
        </w:rPr>
      </w:pPr>
      <w:r w:rsidRPr="009E17AF">
        <w:rPr>
          <w:i w:val="0"/>
          <w:sz w:val="24"/>
        </w:rPr>
        <w:t>by</w:t>
      </w:r>
    </w:p>
    <w:p w14:paraId="44AB221B" w14:textId="77777777" w:rsidR="00CE0215" w:rsidRPr="009E17AF" w:rsidRDefault="00335160" w:rsidP="009E17AF">
      <w:pPr>
        <w:jc w:val="center"/>
        <w:rPr>
          <w:i w:val="0"/>
          <w:sz w:val="24"/>
        </w:rPr>
      </w:pPr>
      <w:r w:rsidRPr="009E17AF">
        <w:rPr>
          <w:i w:val="0"/>
          <w:sz w:val="24"/>
        </w:rPr>
        <w:t>ALEJANDRO DE LA VEGA</w:t>
      </w:r>
    </w:p>
    <w:p w14:paraId="7448493C" w14:textId="77777777" w:rsidR="00CE0215" w:rsidRPr="009E17AF" w:rsidRDefault="00CE0215" w:rsidP="009E17AF">
      <w:pPr>
        <w:jc w:val="center"/>
        <w:rPr>
          <w:i w:val="0"/>
          <w:sz w:val="24"/>
        </w:rPr>
      </w:pPr>
      <w:r w:rsidRPr="009E17AF">
        <w:rPr>
          <w:i w:val="0"/>
          <w:sz w:val="24"/>
        </w:rPr>
        <w:t xml:space="preserve">B.A., </w:t>
      </w:r>
      <w:r w:rsidR="00335160" w:rsidRPr="009E17AF">
        <w:rPr>
          <w:i w:val="0"/>
          <w:sz w:val="24"/>
        </w:rPr>
        <w:t>Pomona College, 2009</w:t>
      </w:r>
    </w:p>
    <w:p w14:paraId="142E846D" w14:textId="77777777" w:rsidR="00CE0215" w:rsidRPr="009E17AF" w:rsidRDefault="00CE0215" w:rsidP="009E17AF">
      <w:pPr>
        <w:jc w:val="center"/>
        <w:rPr>
          <w:i w:val="0"/>
          <w:sz w:val="24"/>
        </w:rPr>
      </w:pPr>
      <w:r w:rsidRPr="009E17AF">
        <w:rPr>
          <w:i w:val="0"/>
          <w:sz w:val="24"/>
        </w:rPr>
        <w:t>M</w:t>
      </w:r>
      <w:r w:rsidR="005D61CC" w:rsidRPr="009E17AF">
        <w:rPr>
          <w:i w:val="0"/>
          <w:sz w:val="24"/>
        </w:rPr>
        <w:t xml:space="preserve">.A., University of </w:t>
      </w:r>
      <w:r w:rsidR="00335160" w:rsidRPr="009E17AF">
        <w:rPr>
          <w:i w:val="0"/>
          <w:sz w:val="24"/>
        </w:rPr>
        <w:t>Colorado, 2012</w:t>
      </w:r>
    </w:p>
    <w:p w14:paraId="579B065D" w14:textId="77777777" w:rsidR="00CE0215" w:rsidRPr="009E17AF" w:rsidRDefault="00CE0215" w:rsidP="009E17AF">
      <w:pPr>
        <w:jc w:val="center"/>
        <w:rPr>
          <w:i w:val="0"/>
          <w:sz w:val="24"/>
        </w:rPr>
      </w:pPr>
    </w:p>
    <w:p w14:paraId="71500389" w14:textId="77777777" w:rsidR="00CE0215" w:rsidRPr="009E17AF" w:rsidRDefault="00CE0215" w:rsidP="009E17AF">
      <w:pPr>
        <w:jc w:val="center"/>
        <w:rPr>
          <w:i w:val="0"/>
          <w:sz w:val="24"/>
        </w:rPr>
      </w:pPr>
    </w:p>
    <w:p w14:paraId="25A4923C" w14:textId="77777777" w:rsidR="00CE0215" w:rsidRPr="009E17AF" w:rsidRDefault="00CE0215" w:rsidP="009E17AF">
      <w:pPr>
        <w:jc w:val="center"/>
        <w:rPr>
          <w:i w:val="0"/>
          <w:sz w:val="24"/>
        </w:rPr>
      </w:pPr>
    </w:p>
    <w:p w14:paraId="358ADE31" w14:textId="77777777" w:rsidR="00CE0215" w:rsidRPr="009E17AF" w:rsidRDefault="00CE0215" w:rsidP="009E17AF">
      <w:pPr>
        <w:jc w:val="center"/>
        <w:rPr>
          <w:i w:val="0"/>
          <w:sz w:val="24"/>
        </w:rPr>
      </w:pPr>
    </w:p>
    <w:p w14:paraId="2B7AC1D6" w14:textId="77777777" w:rsidR="00CE0215" w:rsidRPr="009E17AF" w:rsidRDefault="00CE0215" w:rsidP="009E17AF">
      <w:pPr>
        <w:jc w:val="center"/>
        <w:rPr>
          <w:i w:val="0"/>
          <w:sz w:val="24"/>
        </w:rPr>
      </w:pPr>
    </w:p>
    <w:p w14:paraId="1F6B05E3" w14:textId="77777777" w:rsidR="00CE0215" w:rsidRPr="009E17AF" w:rsidRDefault="00CE0215" w:rsidP="009E17AF">
      <w:pPr>
        <w:framePr w:hSpace="180" w:vSpace="180" w:wrap="auto" w:hAnchor="page"/>
        <w:jc w:val="center"/>
        <w:rPr>
          <w:i w:val="0"/>
          <w:sz w:val="24"/>
        </w:rPr>
      </w:pPr>
    </w:p>
    <w:p w14:paraId="67CD9274" w14:textId="77777777" w:rsidR="00CE0215" w:rsidRPr="009E17AF" w:rsidRDefault="00CE0215" w:rsidP="009E17AF">
      <w:pPr>
        <w:jc w:val="center"/>
        <w:rPr>
          <w:i w:val="0"/>
          <w:sz w:val="24"/>
        </w:rPr>
      </w:pPr>
      <w:r w:rsidRPr="009E17AF">
        <w:rPr>
          <w:i w:val="0"/>
          <w:sz w:val="24"/>
        </w:rPr>
        <w:t>A thesis submitted to the</w:t>
      </w:r>
    </w:p>
    <w:p w14:paraId="547866CC" w14:textId="77777777" w:rsidR="00CE0215" w:rsidRPr="009E17AF" w:rsidRDefault="00CE0215" w:rsidP="009E17AF">
      <w:pPr>
        <w:jc w:val="center"/>
        <w:rPr>
          <w:i w:val="0"/>
          <w:sz w:val="24"/>
        </w:rPr>
      </w:pPr>
      <w:r w:rsidRPr="009E17AF">
        <w:rPr>
          <w:i w:val="0"/>
          <w:sz w:val="24"/>
        </w:rPr>
        <w:t xml:space="preserve"> Faculty of the Graduate School of the </w:t>
      </w:r>
    </w:p>
    <w:p w14:paraId="2A0C8736" w14:textId="77777777" w:rsidR="00CE0215" w:rsidRPr="009E17AF" w:rsidRDefault="00CE0215" w:rsidP="009E17AF">
      <w:pPr>
        <w:jc w:val="center"/>
        <w:rPr>
          <w:i w:val="0"/>
          <w:sz w:val="24"/>
        </w:rPr>
      </w:pPr>
      <w:r w:rsidRPr="009E17AF">
        <w:rPr>
          <w:i w:val="0"/>
          <w:sz w:val="24"/>
        </w:rPr>
        <w:t>University of Colorado in partial fulfillment</w:t>
      </w:r>
    </w:p>
    <w:p w14:paraId="3DABFA0F" w14:textId="77777777" w:rsidR="00CE0215" w:rsidRPr="009E17AF" w:rsidRDefault="00CE0215" w:rsidP="009E17AF">
      <w:pPr>
        <w:jc w:val="center"/>
        <w:rPr>
          <w:i w:val="0"/>
          <w:sz w:val="24"/>
        </w:rPr>
      </w:pPr>
      <w:r w:rsidRPr="009E17AF">
        <w:rPr>
          <w:i w:val="0"/>
          <w:sz w:val="24"/>
        </w:rPr>
        <w:t>of the requirement for the degree of</w:t>
      </w:r>
    </w:p>
    <w:p w14:paraId="09A4EA51" w14:textId="77777777" w:rsidR="00CE0215" w:rsidRPr="009E17AF" w:rsidRDefault="00CE0215" w:rsidP="009E17AF">
      <w:pPr>
        <w:jc w:val="center"/>
        <w:rPr>
          <w:i w:val="0"/>
          <w:sz w:val="24"/>
        </w:rPr>
      </w:pPr>
      <w:r w:rsidRPr="009E17AF">
        <w:rPr>
          <w:i w:val="0"/>
          <w:sz w:val="24"/>
        </w:rPr>
        <w:t>Doctor of Philosophy</w:t>
      </w:r>
    </w:p>
    <w:p w14:paraId="16BDE93D" w14:textId="77777777" w:rsidR="00CE0215" w:rsidRPr="009E17AF" w:rsidRDefault="00CE0215" w:rsidP="009E17AF">
      <w:pPr>
        <w:jc w:val="center"/>
        <w:rPr>
          <w:i w:val="0"/>
          <w:sz w:val="24"/>
        </w:rPr>
      </w:pPr>
      <w:r w:rsidRPr="009E17AF">
        <w:rPr>
          <w:i w:val="0"/>
          <w:sz w:val="24"/>
        </w:rPr>
        <w:t xml:space="preserve">Department of </w:t>
      </w:r>
      <w:r w:rsidR="00335160" w:rsidRPr="009E17AF">
        <w:rPr>
          <w:i w:val="0"/>
          <w:sz w:val="24"/>
        </w:rPr>
        <w:t>Psychology and Neuroscience</w:t>
      </w:r>
    </w:p>
    <w:p w14:paraId="0EA98B66" w14:textId="77777777" w:rsidR="00CE0215" w:rsidRPr="009E17AF" w:rsidRDefault="00335160" w:rsidP="009E17AF">
      <w:pPr>
        <w:jc w:val="center"/>
        <w:rPr>
          <w:i w:val="0"/>
          <w:sz w:val="24"/>
        </w:rPr>
      </w:pPr>
      <w:r w:rsidRPr="009E17AF">
        <w:rPr>
          <w:i w:val="0"/>
          <w:sz w:val="24"/>
        </w:rPr>
        <w:t>2016</w:t>
      </w:r>
    </w:p>
    <w:p w14:paraId="1955916A" w14:textId="77777777" w:rsidR="00E22657" w:rsidRPr="009E17AF" w:rsidRDefault="00E22657" w:rsidP="009E17AF">
      <w:pPr>
        <w:jc w:val="center"/>
      </w:pPr>
    </w:p>
    <w:p w14:paraId="02B83C52" w14:textId="77777777" w:rsidR="00E22657" w:rsidRPr="009E17AF" w:rsidRDefault="00E22657" w:rsidP="009E17AF"/>
    <w:p w14:paraId="70EEBABA" w14:textId="77777777" w:rsidR="00CE0215" w:rsidRPr="009E17AF" w:rsidRDefault="00CE0215" w:rsidP="009E17AF">
      <w:pPr>
        <w:jc w:val="center"/>
        <w:rPr>
          <w:sz w:val="24"/>
        </w:rPr>
      </w:pPr>
      <w:r w:rsidRPr="009E17AF">
        <w:br w:type="page"/>
      </w:r>
    </w:p>
    <w:p w14:paraId="117E6078" w14:textId="77777777" w:rsidR="00CE0215" w:rsidRPr="009E17AF" w:rsidRDefault="00CE0215" w:rsidP="009E17AF">
      <w:pPr>
        <w:jc w:val="center"/>
        <w:rPr>
          <w:i w:val="0"/>
          <w:color w:val="0000FF"/>
          <w:sz w:val="28"/>
          <w:szCs w:val="28"/>
        </w:rPr>
      </w:pPr>
    </w:p>
    <w:p w14:paraId="38479F8E" w14:textId="77777777" w:rsidR="00335160" w:rsidRPr="009E17AF" w:rsidRDefault="00335160" w:rsidP="009E17AF">
      <w:pPr>
        <w:jc w:val="center"/>
        <w:rPr>
          <w:sz w:val="24"/>
        </w:rPr>
      </w:pPr>
    </w:p>
    <w:p w14:paraId="2EC0DAC3" w14:textId="77777777" w:rsidR="00CE0215" w:rsidRPr="009E17AF" w:rsidRDefault="00CE0215" w:rsidP="009E17AF">
      <w:pPr>
        <w:jc w:val="center"/>
        <w:rPr>
          <w:sz w:val="24"/>
        </w:rPr>
      </w:pPr>
    </w:p>
    <w:p w14:paraId="37952BF4" w14:textId="77777777" w:rsidR="00CE0215" w:rsidRPr="009E17AF" w:rsidRDefault="00CE0215" w:rsidP="009E17AF">
      <w:pPr>
        <w:jc w:val="center"/>
        <w:rPr>
          <w:sz w:val="24"/>
        </w:rPr>
      </w:pPr>
    </w:p>
    <w:p w14:paraId="70C4038F" w14:textId="77777777" w:rsidR="00CE0215" w:rsidRPr="009E17AF" w:rsidRDefault="00CE0215" w:rsidP="009E17AF">
      <w:pPr>
        <w:jc w:val="center"/>
        <w:rPr>
          <w:sz w:val="24"/>
        </w:rPr>
      </w:pPr>
    </w:p>
    <w:p w14:paraId="2AC96F93" w14:textId="77777777" w:rsidR="00CE0215" w:rsidRPr="009E17AF" w:rsidRDefault="00CE0215" w:rsidP="009E17AF">
      <w:pPr>
        <w:jc w:val="center"/>
        <w:rPr>
          <w:i w:val="0"/>
          <w:sz w:val="24"/>
        </w:rPr>
      </w:pPr>
      <w:r w:rsidRPr="009E17AF">
        <w:rPr>
          <w:i w:val="0"/>
          <w:sz w:val="24"/>
        </w:rPr>
        <w:t>This thesis entitled:</w:t>
      </w:r>
    </w:p>
    <w:p w14:paraId="0CCA202A" w14:textId="77777777" w:rsidR="00CE0215" w:rsidRPr="009E17AF" w:rsidRDefault="00335160" w:rsidP="009E17AF">
      <w:pPr>
        <w:jc w:val="center"/>
        <w:rPr>
          <w:i w:val="0"/>
          <w:sz w:val="24"/>
        </w:rPr>
      </w:pPr>
      <w:r w:rsidRPr="009E17AF">
        <w:rPr>
          <w:i w:val="0"/>
          <w:sz w:val="24"/>
        </w:rPr>
        <w:t>Large-scale meta-analytic cartography of human frontal cortex</w:t>
      </w:r>
    </w:p>
    <w:p w14:paraId="4140A2DB" w14:textId="77777777" w:rsidR="00CE0215" w:rsidRPr="009E17AF" w:rsidRDefault="00CE0215" w:rsidP="009E17AF">
      <w:pPr>
        <w:jc w:val="center"/>
        <w:rPr>
          <w:i w:val="0"/>
          <w:sz w:val="24"/>
        </w:rPr>
      </w:pPr>
      <w:r w:rsidRPr="009E17AF">
        <w:rPr>
          <w:i w:val="0"/>
          <w:sz w:val="24"/>
        </w:rPr>
        <w:t xml:space="preserve">written by </w:t>
      </w:r>
      <w:r w:rsidR="00335160" w:rsidRPr="009E17AF">
        <w:rPr>
          <w:i w:val="0"/>
          <w:sz w:val="24"/>
        </w:rPr>
        <w:t>Alejandro de la Vega</w:t>
      </w:r>
    </w:p>
    <w:p w14:paraId="67B47CDB" w14:textId="77777777" w:rsidR="00CE0215" w:rsidRPr="009E17AF" w:rsidRDefault="00CE0215" w:rsidP="009E17AF">
      <w:pPr>
        <w:jc w:val="center"/>
        <w:rPr>
          <w:i w:val="0"/>
          <w:sz w:val="24"/>
        </w:rPr>
      </w:pPr>
      <w:r w:rsidRPr="009E17AF">
        <w:rPr>
          <w:i w:val="0"/>
          <w:sz w:val="24"/>
        </w:rPr>
        <w:t xml:space="preserve">has been approved for the Department of </w:t>
      </w:r>
      <w:r w:rsidR="00335160" w:rsidRPr="009E17AF">
        <w:rPr>
          <w:i w:val="0"/>
          <w:sz w:val="24"/>
        </w:rPr>
        <w:t>Psychology and Neuroscience</w:t>
      </w:r>
    </w:p>
    <w:p w14:paraId="1226BA79" w14:textId="77777777" w:rsidR="00CE0215" w:rsidRPr="009E17AF" w:rsidRDefault="00CE0215" w:rsidP="009E17AF">
      <w:pPr>
        <w:jc w:val="center"/>
        <w:rPr>
          <w:i w:val="0"/>
          <w:sz w:val="24"/>
        </w:rPr>
      </w:pPr>
    </w:p>
    <w:p w14:paraId="72CC706C" w14:textId="77777777" w:rsidR="00CE0215" w:rsidRPr="009E17AF" w:rsidRDefault="00CE0215" w:rsidP="009E17AF">
      <w:pPr>
        <w:tabs>
          <w:tab w:val="right" w:pos="5040"/>
        </w:tabs>
        <w:jc w:val="center"/>
        <w:rPr>
          <w:i w:val="0"/>
          <w:sz w:val="24"/>
        </w:rPr>
      </w:pPr>
    </w:p>
    <w:p w14:paraId="2801CF7B" w14:textId="77777777" w:rsidR="00CE0215" w:rsidRPr="009E17AF" w:rsidRDefault="00CE0215" w:rsidP="009E17AF">
      <w:pPr>
        <w:tabs>
          <w:tab w:val="right" w:pos="5040"/>
        </w:tabs>
        <w:jc w:val="center"/>
        <w:rPr>
          <w:i w:val="0"/>
          <w:sz w:val="24"/>
        </w:rPr>
      </w:pPr>
    </w:p>
    <w:p w14:paraId="6881590E"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454250D7" w14:textId="77777777" w:rsidR="00CE0215" w:rsidRPr="009E17AF" w:rsidRDefault="00335160" w:rsidP="009E17AF">
      <w:pPr>
        <w:tabs>
          <w:tab w:val="right" w:pos="5040"/>
        </w:tabs>
        <w:jc w:val="center"/>
        <w:rPr>
          <w:i w:val="0"/>
          <w:color w:val="0000FF"/>
          <w:sz w:val="24"/>
        </w:rPr>
      </w:pPr>
      <w:r w:rsidRPr="009E17AF">
        <w:rPr>
          <w:i w:val="0"/>
          <w:sz w:val="24"/>
        </w:rPr>
        <w:t xml:space="preserve">Marie </w:t>
      </w:r>
      <w:proofErr w:type="spellStart"/>
      <w:r w:rsidRPr="009E17AF">
        <w:rPr>
          <w:i w:val="0"/>
          <w:sz w:val="24"/>
        </w:rPr>
        <w:t>Banich</w:t>
      </w:r>
      <w:proofErr w:type="spellEnd"/>
    </w:p>
    <w:p w14:paraId="1C243162" w14:textId="77777777" w:rsidR="00CE0215" w:rsidRPr="009E17AF" w:rsidRDefault="00CE0215" w:rsidP="009E17AF">
      <w:pPr>
        <w:tabs>
          <w:tab w:val="right" w:pos="5040"/>
        </w:tabs>
        <w:jc w:val="center"/>
        <w:rPr>
          <w:i w:val="0"/>
          <w:sz w:val="24"/>
        </w:rPr>
      </w:pPr>
    </w:p>
    <w:p w14:paraId="338737F2" w14:textId="77777777" w:rsidR="00CE0215" w:rsidRPr="009E17AF" w:rsidRDefault="00CE0215" w:rsidP="009E17AF">
      <w:pPr>
        <w:tabs>
          <w:tab w:val="right" w:pos="5040"/>
        </w:tabs>
        <w:jc w:val="center"/>
        <w:rPr>
          <w:i w:val="0"/>
          <w:sz w:val="24"/>
        </w:rPr>
      </w:pPr>
    </w:p>
    <w:p w14:paraId="657A135B"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17457F19" w14:textId="77777777" w:rsidR="00CE0215" w:rsidRPr="009E17AF" w:rsidRDefault="00335160" w:rsidP="009E17AF">
      <w:pPr>
        <w:tabs>
          <w:tab w:val="right" w:pos="5040"/>
        </w:tabs>
        <w:jc w:val="center"/>
        <w:rPr>
          <w:i w:val="0"/>
          <w:sz w:val="24"/>
        </w:rPr>
      </w:pPr>
      <w:r w:rsidRPr="009E17AF">
        <w:rPr>
          <w:i w:val="0"/>
          <w:sz w:val="24"/>
        </w:rPr>
        <w:t>Tor Wager</w:t>
      </w:r>
    </w:p>
    <w:p w14:paraId="6029B148" w14:textId="77777777" w:rsidR="001D4AE7" w:rsidRPr="009E17AF" w:rsidRDefault="001D4AE7" w:rsidP="009E17AF">
      <w:pPr>
        <w:tabs>
          <w:tab w:val="right" w:pos="5040"/>
        </w:tabs>
        <w:jc w:val="center"/>
        <w:rPr>
          <w:i w:val="0"/>
          <w:color w:val="0000FF"/>
          <w:sz w:val="24"/>
        </w:rPr>
      </w:pPr>
    </w:p>
    <w:p w14:paraId="3A82F0C5" w14:textId="77777777" w:rsidR="001D4AE7" w:rsidRPr="009E17AF" w:rsidRDefault="001D4AE7" w:rsidP="009E17AF">
      <w:pPr>
        <w:tabs>
          <w:tab w:val="right" w:pos="5040"/>
        </w:tabs>
        <w:jc w:val="center"/>
        <w:rPr>
          <w:i w:val="0"/>
          <w:color w:val="0000FF"/>
          <w:sz w:val="24"/>
        </w:rPr>
      </w:pPr>
    </w:p>
    <w:p w14:paraId="4C5B98B2"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70FDCA6A" w14:textId="77777777" w:rsidR="001D4AE7" w:rsidRPr="009E17AF" w:rsidRDefault="001D4AE7" w:rsidP="009E17AF">
      <w:pPr>
        <w:tabs>
          <w:tab w:val="right" w:pos="5040"/>
        </w:tabs>
        <w:jc w:val="center"/>
        <w:rPr>
          <w:i w:val="0"/>
          <w:color w:val="0000FF"/>
          <w:sz w:val="24"/>
        </w:rPr>
      </w:pPr>
      <w:proofErr w:type="spellStart"/>
      <w:r w:rsidRPr="009E17AF">
        <w:rPr>
          <w:i w:val="0"/>
          <w:sz w:val="24"/>
        </w:rPr>
        <w:t>McKell</w:t>
      </w:r>
      <w:proofErr w:type="spellEnd"/>
      <w:r w:rsidRPr="009E17AF">
        <w:rPr>
          <w:i w:val="0"/>
          <w:sz w:val="24"/>
        </w:rPr>
        <w:t xml:space="preserve"> Carter</w:t>
      </w:r>
    </w:p>
    <w:p w14:paraId="534B37F9" w14:textId="77777777" w:rsidR="001D4AE7" w:rsidRPr="009E17AF" w:rsidRDefault="001D4AE7" w:rsidP="009E17AF">
      <w:pPr>
        <w:tabs>
          <w:tab w:val="right" w:pos="5040"/>
        </w:tabs>
        <w:jc w:val="center"/>
        <w:rPr>
          <w:i w:val="0"/>
          <w:color w:val="0000FF"/>
          <w:sz w:val="24"/>
        </w:rPr>
      </w:pPr>
    </w:p>
    <w:p w14:paraId="07AF21DA" w14:textId="77777777" w:rsidR="001D4AE7" w:rsidRPr="009E17AF" w:rsidRDefault="001D4AE7" w:rsidP="009E17AF">
      <w:pPr>
        <w:tabs>
          <w:tab w:val="right" w:pos="5040"/>
        </w:tabs>
        <w:jc w:val="center"/>
        <w:rPr>
          <w:i w:val="0"/>
          <w:color w:val="0000FF"/>
          <w:sz w:val="24"/>
        </w:rPr>
      </w:pPr>
    </w:p>
    <w:p w14:paraId="64B26C3A"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2BEEEA94" w14:textId="77777777" w:rsidR="001D4AE7" w:rsidRPr="009E17AF" w:rsidRDefault="001D4AE7" w:rsidP="009E17AF">
      <w:pPr>
        <w:tabs>
          <w:tab w:val="right" w:pos="5040"/>
        </w:tabs>
        <w:jc w:val="center"/>
        <w:rPr>
          <w:i w:val="0"/>
          <w:color w:val="0000FF"/>
          <w:sz w:val="24"/>
        </w:rPr>
      </w:pPr>
      <w:r w:rsidRPr="009E17AF">
        <w:rPr>
          <w:i w:val="0"/>
          <w:sz w:val="24"/>
        </w:rPr>
        <w:t xml:space="preserve">Scott </w:t>
      </w:r>
      <w:proofErr w:type="spellStart"/>
      <w:r w:rsidRPr="009E17AF">
        <w:rPr>
          <w:i w:val="0"/>
          <w:sz w:val="24"/>
        </w:rPr>
        <w:t>Vrieze</w:t>
      </w:r>
      <w:proofErr w:type="spellEnd"/>
    </w:p>
    <w:p w14:paraId="07A9ECC3" w14:textId="77777777" w:rsidR="001D4AE7" w:rsidRPr="009E17AF" w:rsidRDefault="001D4AE7" w:rsidP="009E17AF">
      <w:pPr>
        <w:tabs>
          <w:tab w:val="right" w:pos="5040"/>
        </w:tabs>
        <w:jc w:val="center"/>
        <w:rPr>
          <w:i w:val="0"/>
          <w:color w:val="0000FF"/>
          <w:sz w:val="24"/>
        </w:rPr>
      </w:pPr>
    </w:p>
    <w:p w14:paraId="1CECA2C6" w14:textId="77777777" w:rsidR="001D4AE7" w:rsidRPr="009E17AF" w:rsidRDefault="001D4AE7" w:rsidP="009E17AF">
      <w:pPr>
        <w:tabs>
          <w:tab w:val="right" w:pos="5040"/>
        </w:tabs>
        <w:jc w:val="center"/>
        <w:rPr>
          <w:i w:val="0"/>
          <w:color w:val="0000FF"/>
          <w:sz w:val="24"/>
        </w:rPr>
      </w:pPr>
    </w:p>
    <w:p w14:paraId="3D2D46AB"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0CFCE591" w14:textId="77777777" w:rsidR="001D4AE7" w:rsidRPr="009E17AF" w:rsidRDefault="001D4AE7" w:rsidP="009E17AF">
      <w:pPr>
        <w:tabs>
          <w:tab w:val="right" w:pos="5040"/>
        </w:tabs>
        <w:jc w:val="center"/>
        <w:rPr>
          <w:i w:val="0"/>
          <w:color w:val="0000FF"/>
          <w:sz w:val="24"/>
        </w:rPr>
      </w:pPr>
      <w:r w:rsidRPr="009E17AF">
        <w:rPr>
          <w:i w:val="0"/>
          <w:sz w:val="24"/>
        </w:rPr>
        <w:t>Raf</w:t>
      </w:r>
      <w:r w:rsidR="002F4A1A" w:rsidRPr="009E17AF">
        <w:rPr>
          <w:i w:val="0"/>
          <w:sz w:val="24"/>
        </w:rPr>
        <w:t>ael</w:t>
      </w:r>
      <w:r w:rsidRPr="009E17AF">
        <w:rPr>
          <w:i w:val="0"/>
          <w:sz w:val="24"/>
        </w:rPr>
        <w:t xml:space="preserve"> </w:t>
      </w:r>
      <w:proofErr w:type="spellStart"/>
      <w:r w:rsidRPr="009E17AF">
        <w:rPr>
          <w:i w:val="0"/>
          <w:sz w:val="24"/>
        </w:rPr>
        <w:t>Frongillo</w:t>
      </w:r>
      <w:proofErr w:type="spellEnd"/>
    </w:p>
    <w:p w14:paraId="5CFF9E2D" w14:textId="77777777" w:rsidR="001D4AE7" w:rsidRPr="009E17AF" w:rsidRDefault="001D4AE7" w:rsidP="009E17AF">
      <w:pPr>
        <w:tabs>
          <w:tab w:val="right" w:pos="5040"/>
        </w:tabs>
        <w:rPr>
          <w:i w:val="0"/>
          <w:color w:val="0000FF"/>
          <w:sz w:val="24"/>
        </w:rPr>
      </w:pPr>
    </w:p>
    <w:p w14:paraId="55640E85" w14:textId="77777777" w:rsidR="00CE0215" w:rsidRPr="009E17AF" w:rsidRDefault="00CE0215" w:rsidP="009E17AF">
      <w:pPr>
        <w:jc w:val="right"/>
        <w:rPr>
          <w:i w:val="0"/>
          <w:sz w:val="24"/>
        </w:rPr>
      </w:pPr>
    </w:p>
    <w:p w14:paraId="7A8DECEA" w14:textId="77777777" w:rsidR="00CE0215" w:rsidRPr="009E17AF" w:rsidRDefault="00CE0215" w:rsidP="009E17AF">
      <w:pPr>
        <w:jc w:val="right"/>
        <w:rPr>
          <w:i w:val="0"/>
          <w:sz w:val="24"/>
        </w:rPr>
      </w:pPr>
    </w:p>
    <w:p w14:paraId="31C6BCBA" w14:textId="77777777" w:rsidR="00CE0215" w:rsidRPr="009E17AF" w:rsidRDefault="00CE0215" w:rsidP="009E17AF">
      <w:pPr>
        <w:jc w:val="right"/>
        <w:rPr>
          <w:i w:val="0"/>
          <w:sz w:val="24"/>
          <w:u w:val="single"/>
        </w:rPr>
      </w:pPr>
      <w:r w:rsidRPr="009E17AF">
        <w:rPr>
          <w:i w:val="0"/>
          <w:sz w:val="24"/>
        </w:rPr>
        <w:t>Date</w:t>
      </w:r>
      <w:r w:rsidRPr="009E17AF">
        <w:rPr>
          <w:i w:val="0"/>
          <w:sz w:val="24"/>
          <w:u w:val="single"/>
        </w:rPr>
        <w:tab/>
      </w:r>
      <w:r w:rsidRPr="009E17AF">
        <w:rPr>
          <w:i w:val="0"/>
          <w:sz w:val="24"/>
          <w:u w:val="single"/>
        </w:rPr>
        <w:tab/>
      </w:r>
      <w:r w:rsidRPr="009E17AF">
        <w:rPr>
          <w:i w:val="0"/>
          <w:sz w:val="24"/>
          <w:u w:val="single"/>
        </w:rPr>
        <w:tab/>
      </w:r>
    </w:p>
    <w:p w14:paraId="3042FED1" w14:textId="77777777" w:rsidR="00305C0A" w:rsidRPr="009E17AF" w:rsidRDefault="00305C0A" w:rsidP="009E17AF">
      <w:pPr>
        <w:jc w:val="right"/>
        <w:rPr>
          <w:i w:val="0"/>
          <w:sz w:val="24"/>
          <w:u w:val="single"/>
        </w:rPr>
      </w:pPr>
    </w:p>
    <w:p w14:paraId="15366A33" w14:textId="77777777" w:rsidR="00305C0A" w:rsidRPr="009E17AF" w:rsidRDefault="00305C0A" w:rsidP="009E17AF">
      <w:pPr>
        <w:jc w:val="right"/>
        <w:rPr>
          <w:i w:val="0"/>
          <w:sz w:val="24"/>
          <w:u w:val="single"/>
        </w:rPr>
      </w:pPr>
    </w:p>
    <w:p w14:paraId="6394EAEF" w14:textId="77777777" w:rsidR="00305C0A" w:rsidRPr="009E17AF" w:rsidRDefault="00305C0A" w:rsidP="009E17AF">
      <w:pPr>
        <w:jc w:val="center"/>
        <w:rPr>
          <w:i w:val="0"/>
          <w:sz w:val="24"/>
        </w:rPr>
      </w:pPr>
      <w:r w:rsidRPr="009E17AF">
        <w:rPr>
          <w:i w:val="0"/>
          <w:sz w:val="24"/>
        </w:rPr>
        <w:t>The final copy of this thesis has been examined by the signatories, and we</w:t>
      </w:r>
    </w:p>
    <w:p w14:paraId="6305CCCE" w14:textId="77777777" w:rsidR="00305C0A" w:rsidRPr="009E17AF" w:rsidRDefault="006E0B18" w:rsidP="009E17AF">
      <w:pPr>
        <w:jc w:val="center"/>
        <w:rPr>
          <w:i w:val="0"/>
          <w:sz w:val="24"/>
        </w:rPr>
      </w:pPr>
      <w:r w:rsidRPr="009E17AF">
        <w:rPr>
          <w:i w:val="0"/>
          <w:sz w:val="24"/>
        </w:rPr>
        <w:t>f</w:t>
      </w:r>
      <w:r w:rsidR="00305C0A" w:rsidRPr="009E17AF">
        <w:rPr>
          <w:i w:val="0"/>
          <w:sz w:val="24"/>
        </w:rPr>
        <w:t>ind that both the content and the form meet acceptable presentation standards</w:t>
      </w:r>
    </w:p>
    <w:p w14:paraId="708EEFF2" w14:textId="77777777" w:rsidR="00305C0A" w:rsidRPr="009E17AF" w:rsidRDefault="006E0B18" w:rsidP="009E17AF">
      <w:pPr>
        <w:jc w:val="center"/>
        <w:rPr>
          <w:i w:val="0"/>
          <w:sz w:val="24"/>
        </w:rPr>
      </w:pPr>
      <w:r w:rsidRPr="009E17AF">
        <w:rPr>
          <w:i w:val="0"/>
          <w:sz w:val="24"/>
        </w:rPr>
        <w:t>o</w:t>
      </w:r>
      <w:r w:rsidR="00305C0A" w:rsidRPr="009E17AF">
        <w:rPr>
          <w:i w:val="0"/>
          <w:sz w:val="24"/>
        </w:rPr>
        <w:t>f scholarly work in the above mentioned discipline.</w:t>
      </w:r>
    </w:p>
    <w:p w14:paraId="36981372" w14:textId="77777777" w:rsidR="00335160" w:rsidRPr="009E17AF" w:rsidRDefault="00335160" w:rsidP="009E17AF">
      <w:pPr>
        <w:jc w:val="center"/>
        <w:rPr>
          <w:i w:val="0"/>
          <w:color w:val="0000FF"/>
          <w:sz w:val="24"/>
        </w:rPr>
      </w:pPr>
    </w:p>
    <w:p w14:paraId="032ED210" w14:textId="77777777" w:rsidR="00335160" w:rsidRPr="009E17AF" w:rsidRDefault="00335160" w:rsidP="009E17AF">
      <w:pPr>
        <w:rPr>
          <w:i w:val="0"/>
          <w:sz w:val="24"/>
        </w:rPr>
      </w:pPr>
    </w:p>
    <w:p w14:paraId="363D5487" w14:textId="77777777" w:rsidR="00A23B0F" w:rsidRPr="009E17AF" w:rsidRDefault="00A23B0F" w:rsidP="009E17AF">
      <w:pPr>
        <w:jc w:val="center"/>
        <w:rPr>
          <w:i w:val="0"/>
          <w:color w:val="0000FF"/>
          <w:sz w:val="18"/>
          <w:szCs w:val="18"/>
        </w:rPr>
      </w:pPr>
    </w:p>
    <w:p w14:paraId="69E09908" w14:textId="77777777" w:rsidR="00E22657" w:rsidRPr="009E17AF" w:rsidRDefault="00E22657" w:rsidP="009E17AF">
      <w:pPr>
        <w:jc w:val="center"/>
        <w:rPr>
          <w:i w:val="0"/>
          <w:color w:val="0000FF"/>
          <w:sz w:val="18"/>
          <w:szCs w:val="18"/>
        </w:rPr>
      </w:pPr>
    </w:p>
    <w:p w14:paraId="685BBE84" w14:textId="77777777" w:rsidR="00E22657" w:rsidRPr="009E17AF" w:rsidRDefault="00E22657" w:rsidP="009E17AF">
      <w:pPr>
        <w:tabs>
          <w:tab w:val="right" w:pos="2160"/>
        </w:tabs>
        <w:jc w:val="center"/>
        <w:rPr>
          <w:i w:val="0"/>
          <w:color w:val="0000FF"/>
          <w:sz w:val="18"/>
          <w:szCs w:val="18"/>
        </w:rPr>
      </w:pPr>
    </w:p>
    <w:p w14:paraId="2D39EA32" w14:textId="49CF6954" w:rsidR="00E22657" w:rsidRPr="009E17AF" w:rsidRDefault="00CE0215" w:rsidP="00140136">
      <w:pPr>
        <w:pBdr>
          <w:top w:val="single" w:sz="4" w:space="1" w:color="auto"/>
          <w:left w:val="single" w:sz="4" w:space="4" w:color="auto"/>
          <w:bottom w:val="single" w:sz="4" w:space="0" w:color="auto"/>
          <w:right w:val="single" w:sz="4" w:space="4" w:color="auto"/>
        </w:pBdr>
        <w:rPr>
          <w:color w:val="0000FF"/>
          <w:sz w:val="20"/>
        </w:rPr>
      </w:pPr>
      <w:r w:rsidRPr="009E17AF">
        <w:rPr>
          <w:sz w:val="24"/>
          <w:u w:val="single"/>
        </w:rPr>
        <w:br w:type="page"/>
      </w:r>
    </w:p>
    <w:p w14:paraId="00003794" w14:textId="508EFA0E" w:rsidR="00140136" w:rsidRPr="009E17AF" w:rsidRDefault="00140136" w:rsidP="00140136">
      <w:pPr>
        <w:tabs>
          <w:tab w:val="right" w:pos="8280"/>
        </w:tabs>
        <w:ind w:right="360"/>
        <w:jc w:val="center"/>
        <w:rPr>
          <w:i w:val="0"/>
          <w:sz w:val="24"/>
        </w:rPr>
      </w:pPr>
      <w:r>
        <w:rPr>
          <w:i w:val="0"/>
          <w:sz w:val="24"/>
        </w:rPr>
        <w:lastRenderedPageBreak/>
        <w:t>ABSTRACT</w:t>
      </w:r>
    </w:p>
    <w:p w14:paraId="21DA4254" w14:textId="77777777" w:rsidR="00E22657" w:rsidRPr="009E17AF" w:rsidRDefault="00E22657" w:rsidP="009E17AF">
      <w:pPr>
        <w:rPr>
          <w:i w:val="0"/>
          <w:sz w:val="24"/>
        </w:rPr>
      </w:pPr>
    </w:p>
    <w:p w14:paraId="39EF61D7" w14:textId="77777777" w:rsidR="00140136" w:rsidRDefault="00140136" w:rsidP="009E17AF">
      <w:pPr>
        <w:rPr>
          <w:i w:val="0"/>
          <w:sz w:val="24"/>
        </w:rPr>
      </w:pPr>
    </w:p>
    <w:p w14:paraId="4D2F52E7" w14:textId="6B44654E" w:rsidR="00CE0215" w:rsidRPr="009E17AF" w:rsidRDefault="00335160" w:rsidP="009E17AF">
      <w:pPr>
        <w:rPr>
          <w:i w:val="0"/>
          <w:sz w:val="24"/>
        </w:rPr>
      </w:pPr>
      <w:r w:rsidRPr="009E17AF">
        <w:rPr>
          <w:i w:val="0"/>
          <w:sz w:val="24"/>
        </w:rPr>
        <w:t>De La Vega, Alejandro Isaac</w:t>
      </w:r>
      <w:r w:rsidR="00CE0215" w:rsidRPr="009E17AF">
        <w:rPr>
          <w:i w:val="0"/>
          <w:sz w:val="24"/>
        </w:rPr>
        <w:t xml:space="preserve"> (Ph.D., </w:t>
      </w:r>
      <w:r w:rsidRPr="009E17AF">
        <w:rPr>
          <w:i w:val="0"/>
          <w:sz w:val="24"/>
        </w:rPr>
        <w:t>Psychology and Neuroscience)</w:t>
      </w:r>
    </w:p>
    <w:p w14:paraId="2B8C3F36" w14:textId="77777777" w:rsidR="00335160" w:rsidRPr="009E17AF" w:rsidRDefault="00335160" w:rsidP="009E17AF">
      <w:pPr>
        <w:tabs>
          <w:tab w:val="left" w:pos="620"/>
        </w:tabs>
        <w:rPr>
          <w:i w:val="0"/>
          <w:sz w:val="24"/>
        </w:rPr>
      </w:pPr>
      <w:r w:rsidRPr="009E17AF">
        <w:rPr>
          <w:i w:val="0"/>
          <w:sz w:val="24"/>
        </w:rPr>
        <w:t>Large-scale meta-analytic cartography of human frontal cortex</w:t>
      </w:r>
    </w:p>
    <w:p w14:paraId="3E61C58C" w14:textId="77777777" w:rsidR="00CE0215" w:rsidRPr="009E17AF" w:rsidRDefault="00CE0215" w:rsidP="009E17AF">
      <w:pPr>
        <w:tabs>
          <w:tab w:val="left" w:pos="620"/>
        </w:tabs>
        <w:rPr>
          <w:i w:val="0"/>
          <w:sz w:val="24"/>
        </w:rPr>
      </w:pPr>
      <w:r w:rsidRPr="009E17AF">
        <w:rPr>
          <w:i w:val="0"/>
          <w:sz w:val="24"/>
        </w:rPr>
        <w:t>Thesis direct</w:t>
      </w:r>
      <w:r w:rsidR="00F05E4C" w:rsidRPr="009E17AF">
        <w:rPr>
          <w:i w:val="0"/>
          <w:sz w:val="24"/>
        </w:rPr>
        <w:t xml:space="preserve">ed by </w:t>
      </w:r>
      <w:r w:rsidR="00335160" w:rsidRPr="009E17AF">
        <w:rPr>
          <w:i w:val="0"/>
          <w:sz w:val="24"/>
        </w:rPr>
        <w:t xml:space="preserve">Professor Marie T. </w:t>
      </w:r>
      <w:proofErr w:type="spellStart"/>
      <w:r w:rsidR="00335160" w:rsidRPr="009E17AF">
        <w:rPr>
          <w:i w:val="0"/>
          <w:sz w:val="24"/>
        </w:rPr>
        <w:t>Banich</w:t>
      </w:r>
      <w:proofErr w:type="spellEnd"/>
    </w:p>
    <w:p w14:paraId="47E457E9" w14:textId="77777777" w:rsidR="00CE0215" w:rsidRPr="009E17AF" w:rsidRDefault="00CE0215" w:rsidP="009E17AF">
      <w:pPr>
        <w:tabs>
          <w:tab w:val="left" w:pos="620"/>
        </w:tabs>
        <w:rPr>
          <w:i w:val="0"/>
          <w:color w:val="0000FF"/>
          <w:sz w:val="24"/>
        </w:rPr>
      </w:pPr>
      <w:r w:rsidRPr="009E17AF">
        <w:rPr>
          <w:i w:val="0"/>
          <w:sz w:val="24"/>
        </w:rPr>
        <w:tab/>
      </w:r>
    </w:p>
    <w:p w14:paraId="1E0D6D7F" w14:textId="77777777" w:rsidR="00305C0A" w:rsidRPr="009E17AF" w:rsidRDefault="00CE0215" w:rsidP="009E17AF">
      <w:pPr>
        <w:tabs>
          <w:tab w:val="left" w:pos="620"/>
          <w:tab w:val="left" w:pos="1080"/>
        </w:tabs>
        <w:rPr>
          <w:i w:val="0"/>
          <w:sz w:val="24"/>
        </w:rPr>
      </w:pPr>
      <w:r w:rsidRPr="009E17AF">
        <w:rPr>
          <w:i w:val="0"/>
          <w:sz w:val="24"/>
        </w:rPr>
        <w:tab/>
      </w:r>
      <w:r w:rsidRPr="009E17AF">
        <w:rPr>
          <w:i w:val="0"/>
          <w:sz w:val="24"/>
        </w:rPr>
        <w:tab/>
      </w:r>
    </w:p>
    <w:p w14:paraId="2FA778F0" w14:textId="03BA536C" w:rsidR="00CE0215" w:rsidRPr="009E17AF" w:rsidRDefault="00305C0A" w:rsidP="00140136">
      <w:pPr>
        <w:tabs>
          <w:tab w:val="left" w:pos="620"/>
          <w:tab w:val="left" w:pos="1080"/>
        </w:tabs>
      </w:pPr>
      <w:r w:rsidRPr="009E17AF">
        <w:rPr>
          <w:i w:val="0"/>
          <w:sz w:val="24"/>
        </w:rPr>
        <w:tab/>
      </w:r>
    </w:p>
    <w:p w14:paraId="46D74A4E" w14:textId="77777777" w:rsidR="00E22657" w:rsidRPr="009E17AF" w:rsidRDefault="009E17AF" w:rsidP="009E17AF">
      <w:pPr>
        <w:pStyle w:val="Footer"/>
        <w:tabs>
          <w:tab w:val="clear" w:pos="4320"/>
          <w:tab w:val="clear" w:pos="8640"/>
        </w:tabs>
        <w:jc w:val="center"/>
        <w:rPr>
          <w:rFonts w:ascii="Century Schoolbook" w:hAnsi="Century Schoolbook"/>
        </w:rPr>
      </w:pPr>
      <w:r w:rsidRPr="009E17AF">
        <w:rPr>
          <w:rFonts w:ascii="Century Schoolbook" w:hAnsi="Century Schoolbook"/>
        </w:rPr>
        <w:br w:type="page"/>
      </w:r>
      <w:r w:rsidR="00F67600">
        <w:rPr>
          <w:rFonts w:ascii="Century Schoolbook" w:hAnsi="Century Schoolbook"/>
        </w:rPr>
        <w:lastRenderedPageBreak/>
        <w:t>To my parents, Francisco and Adriana</w:t>
      </w:r>
    </w:p>
    <w:p w14:paraId="4C4A783D" w14:textId="77777777" w:rsidR="00E22657" w:rsidRPr="009E17AF" w:rsidRDefault="00E22657" w:rsidP="009E17AF">
      <w:pPr>
        <w:pStyle w:val="Footer"/>
        <w:tabs>
          <w:tab w:val="clear" w:pos="4320"/>
          <w:tab w:val="clear" w:pos="8640"/>
        </w:tabs>
        <w:rPr>
          <w:rFonts w:ascii="Century Schoolbook" w:hAnsi="Century Schoolbook"/>
        </w:rPr>
      </w:pPr>
    </w:p>
    <w:p w14:paraId="5FF39732" w14:textId="77777777" w:rsidR="00E22657" w:rsidRPr="009E17AF" w:rsidRDefault="00E22657" w:rsidP="009E17AF">
      <w:pPr>
        <w:pStyle w:val="Footer"/>
        <w:tabs>
          <w:tab w:val="clear" w:pos="4320"/>
          <w:tab w:val="clear" w:pos="8640"/>
        </w:tabs>
        <w:rPr>
          <w:rFonts w:ascii="Century Schoolbook" w:hAnsi="Century Schoolbook"/>
        </w:rPr>
      </w:pPr>
    </w:p>
    <w:p w14:paraId="1EFC4D9B" w14:textId="77777777" w:rsidR="00E22657" w:rsidRPr="009E17AF" w:rsidRDefault="00E22657" w:rsidP="009E17AF">
      <w:pPr>
        <w:pStyle w:val="Footer"/>
        <w:tabs>
          <w:tab w:val="clear" w:pos="4320"/>
          <w:tab w:val="clear" w:pos="8640"/>
        </w:tabs>
        <w:rPr>
          <w:rFonts w:ascii="Century Schoolbook" w:hAnsi="Century Schoolbook"/>
        </w:rPr>
      </w:pPr>
    </w:p>
    <w:p w14:paraId="5039F120" w14:textId="77777777" w:rsidR="00E22657" w:rsidRPr="009E17AF" w:rsidRDefault="00E22657" w:rsidP="009E17AF">
      <w:pPr>
        <w:pStyle w:val="Footer"/>
        <w:tabs>
          <w:tab w:val="clear" w:pos="4320"/>
          <w:tab w:val="clear" w:pos="8640"/>
        </w:tabs>
        <w:rPr>
          <w:rFonts w:ascii="Century Schoolbook" w:hAnsi="Century Schoolbook"/>
        </w:rPr>
      </w:pPr>
    </w:p>
    <w:p w14:paraId="59E42CD8" w14:textId="77777777" w:rsidR="00E22657" w:rsidRPr="009E17AF" w:rsidRDefault="00E22657" w:rsidP="009E17AF">
      <w:pPr>
        <w:pStyle w:val="Footer"/>
        <w:tabs>
          <w:tab w:val="clear" w:pos="4320"/>
          <w:tab w:val="clear" w:pos="8640"/>
        </w:tabs>
        <w:rPr>
          <w:rFonts w:ascii="Century Schoolbook" w:hAnsi="Century Schoolbook"/>
        </w:rPr>
      </w:pPr>
    </w:p>
    <w:p w14:paraId="21993A9B" w14:textId="77777777" w:rsidR="00E22657" w:rsidRPr="009E17AF" w:rsidRDefault="00E22657" w:rsidP="009E17AF">
      <w:pPr>
        <w:pStyle w:val="Footer"/>
        <w:tabs>
          <w:tab w:val="clear" w:pos="4320"/>
          <w:tab w:val="clear" w:pos="8640"/>
        </w:tabs>
        <w:rPr>
          <w:rFonts w:ascii="Century Schoolbook" w:hAnsi="Century Schoolbook"/>
        </w:rPr>
      </w:pPr>
    </w:p>
    <w:p w14:paraId="0E6A0183" w14:textId="77777777" w:rsidR="00E22657" w:rsidRPr="009E17AF" w:rsidRDefault="00E22657" w:rsidP="009E17AF">
      <w:pPr>
        <w:pStyle w:val="Footer"/>
        <w:tabs>
          <w:tab w:val="clear" w:pos="4320"/>
          <w:tab w:val="clear" w:pos="8640"/>
        </w:tabs>
        <w:rPr>
          <w:rFonts w:ascii="Century Schoolbook" w:hAnsi="Century Schoolbook"/>
        </w:rPr>
      </w:pPr>
    </w:p>
    <w:p w14:paraId="13C8B0B8" w14:textId="77777777" w:rsidR="00E22657" w:rsidRPr="009E17AF" w:rsidRDefault="00E22657" w:rsidP="009E17AF">
      <w:pPr>
        <w:pStyle w:val="Footer"/>
        <w:tabs>
          <w:tab w:val="clear" w:pos="4320"/>
          <w:tab w:val="clear" w:pos="8640"/>
        </w:tabs>
        <w:rPr>
          <w:rFonts w:ascii="Century Schoolbook" w:hAnsi="Century Schoolbook"/>
        </w:rPr>
      </w:pPr>
    </w:p>
    <w:p w14:paraId="15304A2E" w14:textId="77777777" w:rsidR="00E22657" w:rsidRPr="009E17AF" w:rsidRDefault="00E22657" w:rsidP="009E17AF">
      <w:pPr>
        <w:pStyle w:val="Footer"/>
        <w:tabs>
          <w:tab w:val="clear" w:pos="4320"/>
          <w:tab w:val="clear" w:pos="8640"/>
        </w:tabs>
        <w:rPr>
          <w:rFonts w:ascii="Century Schoolbook" w:hAnsi="Century Schoolbook"/>
        </w:rPr>
      </w:pPr>
    </w:p>
    <w:p w14:paraId="789A7730" w14:textId="77777777" w:rsidR="00E22657" w:rsidRPr="009E17AF" w:rsidRDefault="00E22657" w:rsidP="009E17AF">
      <w:pPr>
        <w:pStyle w:val="Footer"/>
        <w:tabs>
          <w:tab w:val="clear" w:pos="4320"/>
          <w:tab w:val="clear" w:pos="8640"/>
        </w:tabs>
        <w:rPr>
          <w:rFonts w:ascii="Century Schoolbook" w:hAnsi="Century Schoolbook"/>
        </w:rPr>
      </w:pPr>
    </w:p>
    <w:p w14:paraId="58DB5A48" w14:textId="77777777" w:rsidR="00E22657" w:rsidRPr="009E17AF" w:rsidRDefault="00E22657" w:rsidP="009E17AF">
      <w:pPr>
        <w:pStyle w:val="Footer"/>
        <w:tabs>
          <w:tab w:val="clear" w:pos="4320"/>
          <w:tab w:val="clear" w:pos="8640"/>
        </w:tabs>
        <w:rPr>
          <w:rFonts w:ascii="Century Schoolbook" w:hAnsi="Century Schoolbook"/>
        </w:rPr>
      </w:pPr>
    </w:p>
    <w:p w14:paraId="72236115" w14:textId="77777777" w:rsidR="00E22657" w:rsidRPr="009E17AF" w:rsidRDefault="00E22657" w:rsidP="009E17AF">
      <w:pPr>
        <w:pStyle w:val="Footer"/>
        <w:tabs>
          <w:tab w:val="clear" w:pos="4320"/>
          <w:tab w:val="clear" w:pos="8640"/>
        </w:tabs>
        <w:rPr>
          <w:rFonts w:ascii="Century Schoolbook" w:hAnsi="Century Schoolbook"/>
        </w:rPr>
      </w:pPr>
    </w:p>
    <w:p w14:paraId="5250562B" w14:textId="77777777" w:rsidR="00E22657" w:rsidRPr="009E17AF" w:rsidRDefault="00E22657" w:rsidP="009E17AF">
      <w:pPr>
        <w:pStyle w:val="Footer"/>
        <w:tabs>
          <w:tab w:val="clear" w:pos="4320"/>
          <w:tab w:val="clear" w:pos="8640"/>
        </w:tabs>
        <w:rPr>
          <w:rFonts w:ascii="Century Schoolbook" w:hAnsi="Century Schoolbook"/>
        </w:rPr>
      </w:pPr>
    </w:p>
    <w:p w14:paraId="6F068D0E" w14:textId="77777777" w:rsidR="00E22657" w:rsidRPr="009E17AF" w:rsidRDefault="00E22657" w:rsidP="009E17AF">
      <w:pPr>
        <w:pStyle w:val="Footer"/>
        <w:tabs>
          <w:tab w:val="clear" w:pos="4320"/>
          <w:tab w:val="clear" w:pos="8640"/>
        </w:tabs>
        <w:rPr>
          <w:rFonts w:ascii="Century Schoolbook" w:hAnsi="Century Schoolbook"/>
        </w:rPr>
      </w:pPr>
    </w:p>
    <w:p w14:paraId="695E3F54" w14:textId="77777777" w:rsidR="00E22657" w:rsidRPr="009E17AF" w:rsidRDefault="00E22657" w:rsidP="009E17AF">
      <w:pPr>
        <w:pStyle w:val="Footer"/>
        <w:tabs>
          <w:tab w:val="clear" w:pos="4320"/>
          <w:tab w:val="clear" w:pos="8640"/>
        </w:tabs>
        <w:rPr>
          <w:rFonts w:ascii="Century Schoolbook" w:hAnsi="Century Schoolbook"/>
        </w:rPr>
      </w:pPr>
    </w:p>
    <w:p w14:paraId="5FB0736C" w14:textId="77777777" w:rsidR="00E22657" w:rsidRPr="009E17AF" w:rsidRDefault="00E22657" w:rsidP="009E17AF">
      <w:pPr>
        <w:pStyle w:val="Footer"/>
        <w:tabs>
          <w:tab w:val="clear" w:pos="4320"/>
          <w:tab w:val="clear" w:pos="8640"/>
        </w:tabs>
        <w:rPr>
          <w:rFonts w:ascii="Century Schoolbook" w:hAnsi="Century Schoolbook"/>
        </w:rPr>
      </w:pPr>
    </w:p>
    <w:p w14:paraId="0F48E462" w14:textId="77777777" w:rsidR="009E17AF" w:rsidRPr="009E17AF" w:rsidRDefault="009E17AF" w:rsidP="009E17AF">
      <w:pPr>
        <w:tabs>
          <w:tab w:val="right" w:pos="8280"/>
        </w:tabs>
        <w:ind w:right="360"/>
        <w:jc w:val="center"/>
      </w:pPr>
      <w:r w:rsidRPr="009E17AF">
        <w:br w:type="page"/>
      </w:r>
    </w:p>
    <w:p w14:paraId="7A6E3786" w14:textId="77777777" w:rsidR="009E17AF" w:rsidRPr="009E17AF" w:rsidRDefault="009E17AF" w:rsidP="009E17AF">
      <w:pPr>
        <w:tabs>
          <w:tab w:val="right" w:pos="8280"/>
        </w:tabs>
        <w:ind w:right="360"/>
        <w:jc w:val="center"/>
        <w:rPr>
          <w:i w:val="0"/>
          <w:sz w:val="24"/>
        </w:rPr>
      </w:pPr>
      <w:r w:rsidRPr="009E17AF">
        <w:rPr>
          <w:i w:val="0"/>
          <w:sz w:val="24"/>
        </w:rPr>
        <w:lastRenderedPageBreak/>
        <w:t>ACKNOWEDGMENTS</w:t>
      </w:r>
    </w:p>
    <w:p w14:paraId="71550B29" w14:textId="77777777" w:rsidR="00E22657" w:rsidRPr="009E17AF" w:rsidRDefault="00E22657" w:rsidP="009E17AF">
      <w:pPr>
        <w:pStyle w:val="Footer"/>
        <w:tabs>
          <w:tab w:val="clear" w:pos="4320"/>
          <w:tab w:val="clear" w:pos="8640"/>
        </w:tabs>
        <w:rPr>
          <w:rFonts w:ascii="Century Schoolbook" w:hAnsi="Century Schoolbook"/>
        </w:rPr>
      </w:pPr>
    </w:p>
    <w:p w14:paraId="669A0AEB" w14:textId="77777777" w:rsidR="00E22657" w:rsidRPr="009E17AF" w:rsidRDefault="00E22657" w:rsidP="009E17AF">
      <w:pPr>
        <w:pStyle w:val="Footer"/>
        <w:tabs>
          <w:tab w:val="clear" w:pos="4320"/>
          <w:tab w:val="clear" w:pos="8640"/>
        </w:tabs>
        <w:rPr>
          <w:rFonts w:ascii="Century Schoolbook" w:hAnsi="Century Schoolbook"/>
        </w:rPr>
      </w:pPr>
    </w:p>
    <w:p w14:paraId="3EA1D048" w14:textId="77777777" w:rsidR="00CE0215" w:rsidRPr="009E17AF" w:rsidRDefault="00CE0215" w:rsidP="009E17AF">
      <w:pPr>
        <w:rPr>
          <w:i w:val="0"/>
          <w:color w:val="0000FF"/>
          <w:sz w:val="28"/>
          <w:szCs w:val="28"/>
        </w:rPr>
      </w:pPr>
      <w:r w:rsidRPr="009E17AF">
        <w:rPr>
          <w:sz w:val="24"/>
        </w:rPr>
        <w:br w:type="page"/>
      </w:r>
    </w:p>
    <w:p w14:paraId="60C03E1C" w14:textId="77777777" w:rsidR="00CE0215" w:rsidRPr="009E17AF" w:rsidRDefault="00CE0215" w:rsidP="009E17AF">
      <w:pPr>
        <w:tabs>
          <w:tab w:val="right" w:pos="8280"/>
        </w:tabs>
        <w:ind w:right="360"/>
        <w:jc w:val="center"/>
        <w:rPr>
          <w:i w:val="0"/>
          <w:sz w:val="24"/>
        </w:rPr>
      </w:pPr>
      <w:r w:rsidRPr="009E17AF">
        <w:rPr>
          <w:i w:val="0"/>
          <w:sz w:val="24"/>
        </w:rPr>
        <w:lastRenderedPageBreak/>
        <w:t>CONTENTS</w:t>
      </w:r>
    </w:p>
    <w:p w14:paraId="4A1B9DD9" w14:textId="77777777" w:rsidR="00CE0215" w:rsidRPr="009E17AF" w:rsidRDefault="00CE0215" w:rsidP="009E17AF">
      <w:pPr>
        <w:tabs>
          <w:tab w:val="right" w:pos="8280"/>
        </w:tabs>
        <w:ind w:right="360"/>
        <w:jc w:val="center"/>
        <w:rPr>
          <w:i w:val="0"/>
          <w:sz w:val="24"/>
        </w:rPr>
      </w:pPr>
    </w:p>
    <w:p w14:paraId="20837A55" w14:textId="77777777" w:rsidR="00CE0215" w:rsidRPr="009E17AF" w:rsidRDefault="00CE0215" w:rsidP="009E17AF">
      <w:pPr>
        <w:tabs>
          <w:tab w:val="right" w:pos="8280"/>
        </w:tabs>
        <w:ind w:right="360"/>
        <w:jc w:val="center"/>
        <w:rPr>
          <w:i w:val="0"/>
          <w:sz w:val="24"/>
        </w:rPr>
      </w:pPr>
    </w:p>
    <w:p w14:paraId="6EF8C2F4" w14:textId="77777777" w:rsidR="00CE0215" w:rsidRPr="009E17AF" w:rsidRDefault="00CE0215" w:rsidP="009E17AF">
      <w:pPr>
        <w:tabs>
          <w:tab w:val="right" w:pos="8280"/>
        </w:tabs>
        <w:ind w:right="360"/>
        <w:rPr>
          <w:i w:val="0"/>
          <w:sz w:val="24"/>
        </w:rPr>
      </w:pPr>
      <w:r w:rsidRPr="009E17AF">
        <w:rPr>
          <w:i w:val="0"/>
          <w:sz w:val="24"/>
        </w:rPr>
        <w:t>CHAPTER</w:t>
      </w:r>
    </w:p>
    <w:p w14:paraId="585BEDB2" w14:textId="77777777" w:rsidR="00CE0215" w:rsidRPr="009E17AF" w:rsidRDefault="00CE0215" w:rsidP="009E17AF">
      <w:pPr>
        <w:tabs>
          <w:tab w:val="right" w:pos="8280"/>
        </w:tabs>
        <w:ind w:right="360"/>
        <w:rPr>
          <w:i w:val="0"/>
          <w:sz w:val="24"/>
        </w:rPr>
      </w:pPr>
    </w:p>
    <w:p w14:paraId="59BAA499" w14:textId="051E5F8E" w:rsidR="00CE0215" w:rsidRPr="009E17AF" w:rsidRDefault="00CE0215" w:rsidP="006C00E0">
      <w:pPr>
        <w:tabs>
          <w:tab w:val="left" w:pos="540"/>
          <w:tab w:val="left" w:pos="1260"/>
          <w:tab w:val="right" w:leader="dot" w:pos="8280"/>
        </w:tabs>
        <w:ind w:right="360"/>
        <w:rPr>
          <w:i w:val="0"/>
          <w:sz w:val="24"/>
        </w:rPr>
      </w:pPr>
      <w:r w:rsidRPr="009E17AF">
        <w:rPr>
          <w:i w:val="0"/>
          <w:sz w:val="24"/>
        </w:rPr>
        <w:tab/>
        <w:t xml:space="preserve">I.    </w:t>
      </w:r>
      <w:r w:rsidRPr="009E17AF">
        <w:rPr>
          <w:i w:val="0"/>
          <w:sz w:val="24"/>
        </w:rPr>
        <w:tab/>
      </w:r>
      <w:r w:rsidR="008857F3">
        <w:rPr>
          <w:i w:val="0"/>
          <w:sz w:val="24"/>
        </w:rPr>
        <w:t>General introduction</w:t>
      </w:r>
      <w:r w:rsidR="006C00E0">
        <w:rPr>
          <w:i w:val="0"/>
          <w:sz w:val="24"/>
        </w:rPr>
        <w:t xml:space="preserve"> </w:t>
      </w:r>
      <w:r w:rsidRPr="009E17AF">
        <w:rPr>
          <w:i w:val="0"/>
          <w:sz w:val="24"/>
        </w:rPr>
        <w:tab/>
        <w:t>1</w:t>
      </w:r>
    </w:p>
    <w:p w14:paraId="684960BD"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21126B9" w14:textId="55A34B09" w:rsidR="00CE0215" w:rsidRPr="009E17AF" w:rsidRDefault="00CE0215"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II.</w:t>
      </w:r>
      <w:r w:rsidRPr="009E17AF">
        <w:rPr>
          <w:i w:val="0"/>
          <w:sz w:val="24"/>
        </w:rPr>
        <w:tab/>
      </w:r>
      <w:r w:rsidR="006C00E0" w:rsidRPr="006C00E0">
        <w:rPr>
          <w:i w:val="0"/>
          <w:sz w:val="24"/>
        </w:rPr>
        <w:t>Large-scale meta-analysis of huma</w:t>
      </w:r>
      <w:r w:rsidR="006C00E0">
        <w:rPr>
          <w:i w:val="0"/>
          <w:sz w:val="24"/>
        </w:rPr>
        <w:t xml:space="preserve">n medial frontal cortex </w:t>
      </w:r>
      <w:r w:rsidR="00280573">
        <w:rPr>
          <w:i w:val="0"/>
          <w:sz w:val="24"/>
        </w:rPr>
        <w:t xml:space="preserve">         </w:t>
      </w:r>
      <w:r w:rsidR="006C00E0">
        <w:rPr>
          <w:i w:val="0"/>
          <w:sz w:val="24"/>
        </w:rPr>
        <w:t xml:space="preserve">reveals </w:t>
      </w:r>
      <w:r w:rsidR="006C00E0" w:rsidRPr="006C00E0">
        <w:rPr>
          <w:i w:val="0"/>
          <w:sz w:val="24"/>
        </w:rPr>
        <w:t>tripartite functional organization</w:t>
      </w:r>
      <w:r w:rsidRPr="009E17AF">
        <w:rPr>
          <w:i w:val="0"/>
          <w:sz w:val="24"/>
        </w:rPr>
        <w:tab/>
        <w:t>9</w:t>
      </w:r>
    </w:p>
    <w:p w14:paraId="47076EE8" w14:textId="77777777" w:rsidR="00335160" w:rsidRPr="009E17AF" w:rsidRDefault="00335160" w:rsidP="006C00E0">
      <w:pPr>
        <w:tabs>
          <w:tab w:val="left" w:pos="540"/>
          <w:tab w:val="left" w:pos="1260"/>
          <w:tab w:val="left" w:pos="1620"/>
          <w:tab w:val="left" w:pos="1980"/>
          <w:tab w:val="right" w:leader="dot" w:pos="8280"/>
        </w:tabs>
        <w:ind w:right="360"/>
        <w:rPr>
          <w:i w:val="0"/>
          <w:sz w:val="24"/>
        </w:rPr>
      </w:pPr>
    </w:p>
    <w:p w14:paraId="0336A31C" w14:textId="77777777" w:rsidR="00335160" w:rsidRPr="009E17AF" w:rsidRDefault="00335160"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 xml:space="preserve">III. </w:t>
      </w:r>
      <w:r w:rsidRPr="009E17AF">
        <w:rPr>
          <w:i w:val="0"/>
          <w:sz w:val="24"/>
        </w:rPr>
        <w:tab/>
      </w:r>
      <w:r w:rsidR="00D77A25" w:rsidRPr="006C00E0">
        <w:rPr>
          <w:i w:val="0"/>
          <w:sz w:val="24"/>
        </w:rPr>
        <w:t>Large-scale meta-analysis of huma</w:t>
      </w:r>
      <w:r w:rsidR="00D77A25">
        <w:rPr>
          <w:i w:val="0"/>
          <w:sz w:val="24"/>
        </w:rPr>
        <w:t xml:space="preserve">n lateral frontal cortex </w:t>
      </w:r>
      <w:r w:rsidR="006C00E0" w:rsidRPr="009E17AF">
        <w:rPr>
          <w:i w:val="0"/>
          <w:sz w:val="24"/>
        </w:rPr>
        <w:tab/>
        <w:t>9</w:t>
      </w:r>
    </w:p>
    <w:p w14:paraId="621C2111"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6E7363B0" w14:textId="5641E3D5" w:rsidR="00280573" w:rsidRPr="009E17AF" w:rsidRDefault="00280573" w:rsidP="00280573">
      <w:pPr>
        <w:tabs>
          <w:tab w:val="left" w:pos="540"/>
          <w:tab w:val="left" w:pos="1260"/>
          <w:tab w:val="left" w:pos="1620"/>
          <w:tab w:val="left" w:pos="1980"/>
          <w:tab w:val="right" w:leader="dot" w:pos="8280"/>
        </w:tabs>
        <w:ind w:left="1260" w:right="360" w:hanging="1260"/>
        <w:rPr>
          <w:i w:val="0"/>
          <w:sz w:val="24"/>
        </w:rPr>
      </w:pPr>
      <w:r w:rsidRPr="009E17AF">
        <w:rPr>
          <w:i w:val="0"/>
          <w:sz w:val="24"/>
        </w:rPr>
        <w:tab/>
      </w:r>
      <w:r>
        <w:rPr>
          <w:i w:val="0"/>
          <w:sz w:val="24"/>
        </w:rPr>
        <w:t>IV</w:t>
      </w:r>
      <w:r w:rsidRPr="009E17AF">
        <w:rPr>
          <w:i w:val="0"/>
          <w:sz w:val="24"/>
        </w:rPr>
        <w:t xml:space="preserve">. </w:t>
      </w:r>
      <w:r w:rsidRPr="009E17AF">
        <w:rPr>
          <w:i w:val="0"/>
          <w:sz w:val="24"/>
        </w:rPr>
        <w:tab/>
      </w:r>
      <w:r>
        <w:rPr>
          <w:i w:val="0"/>
          <w:sz w:val="24"/>
        </w:rPr>
        <w:t xml:space="preserve">Cross-modal evaluation of whole-brain atlases </w:t>
      </w:r>
      <w:r w:rsidRPr="009E17AF">
        <w:rPr>
          <w:i w:val="0"/>
          <w:sz w:val="24"/>
        </w:rPr>
        <w:tab/>
        <w:t>9</w:t>
      </w:r>
    </w:p>
    <w:p w14:paraId="062570D5"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5ABE9906" w14:textId="77777777" w:rsidR="006C00E0" w:rsidRDefault="006C00E0" w:rsidP="009E17AF">
      <w:pPr>
        <w:tabs>
          <w:tab w:val="left" w:pos="540"/>
          <w:tab w:val="left" w:pos="1260"/>
          <w:tab w:val="left" w:pos="1620"/>
          <w:tab w:val="left" w:pos="1980"/>
          <w:tab w:val="right" w:leader="dot" w:pos="8280"/>
        </w:tabs>
        <w:ind w:right="360"/>
        <w:rPr>
          <w:i w:val="0"/>
          <w:sz w:val="24"/>
        </w:rPr>
      </w:pPr>
    </w:p>
    <w:p w14:paraId="5D016BA5" w14:textId="77777777" w:rsidR="006C00E0" w:rsidRPr="009E17AF" w:rsidRDefault="006C00E0" w:rsidP="009E17AF">
      <w:pPr>
        <w:tabs>
          <w:tab w:val="left" w:pos="540"/>
          <w:tab w:val="left" w:pos="1260"/>
          <w:tab w:val="left" w:pos="1620"/>
          <w:tab w:val="left" w:pos="1980"/>
          <w:tab w:val="right" w:leader="dot" w:pos="8280"/>
        </w:tabs>
        <w:ind w:right="360"/>
        <w:rPr>
          <w:i w:val="0"/>
          <w:sz w:val="24"/>
        </w:rPr>
      </w:pPr>
    </w:p>
    <w:p w14:paraId="1A8B8B6F" w14:textId="77777777" w:rsidR="00CE0215" w:rsidRPr="009E17AF" w:rsidRDefault="00CE0215" w:rsidP="009E17AF">
      <w:pPr>
        <w:tabs>
          <w:tab w:val="left" w:pos="540"/>
          <w:tab w:val="left" w:pos="1260"/>
          <w:tab w:val="left" w:pos="1620"/>
          <w:tab w:val="left" w:pos="1980"/>
          <w:tab w:val="right" w:leader="dot" w:pos="8280"/>
        </w:tabs>
        <w:rPr>
          <w:i w:val="0"/>
          <w:sz w:val="24"/>
        </w:rPr>
      </w:pPr>
      <w:r w:rsidRPr="009E17AF">
        <w:rPr>
          <w:i w:val="0"/>
          <w:sz w:val="24"/>
        </w:rPr>
        <w:t>BIBLIOGR</w:t>
      </w:r>
      <w:r w:rsidR="00AA649F" w:rsidRPr="009E17AF">
        <w:rPr>
          <w:i w:val="0"/>
          <w:sz w:val="24"/>
        </w:rPr>
        <w:t>APHY……………………..…………………………………………206</w:t>
      </w:r>
    </w:p>
    <w:p w14:paraId="7670E9C7"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4C569EE"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r w:rsidRPr="009E17AF">
        <w:rPr>
          <w:i w:val="0"/>
          <w:sz w:val="24"/>
        </w:rPr>
        <w:t>APPENDIX</w:t>
      </w:r>
    </w:p>
    <w:p w14:paraId="047DCC5F"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484E8D81" w14:textId="1D00CEDF" w:rsidR="009E17AF" w:rsidRPr="009E17AF" w:rsidRDefault="00CE0215" w:rsidP="009A2D78">
      <w:pPr>
        <w:tabs>
          <w:tab w:val="left" w:pos="540"/>
          <w:tab w:val="left" w:pos="1260"/>
          <w:tab w:val="left" w:pos="1620"/>
          <w:tab w:val="left" w:pos="1980"/>
          <w:tab w:val="right" w:leader="dot" w:pos="8280"/>
        </w:tabs>
        <w:ind w:right="360"/>
        <w:rPr>
          <w:i w:val="0"/>
          <w:sz w:val="24"/>
        </w:rPr>
      </w:pPr>
      <w:r w:rsidRPr="009E17AF">
        <w:rPr>
          <w:i w:val="0"/>
          <w:sz w:val="24"/>
        </w:rPr>
        <w:tab/>
        <w:t>A.</w:t>
      </w:r>
      <w:r w:rsidRPr="009E17AF">
        <w:rPr>
          <w:i w:val="0"/>
          <w:sz w:val="24"/>
        </w:rPr>
        <w:tab/>
      </w:r>
      <w:r w:rsidR="009A2D78">
        <w:rPr>
          <w:i w:val="0"/>
          <w:sz w:val="24"/>
        </w:rPr>
        <w:t xml:space="preserve">Supplementary figures  </w:t>
      </w:r>
      <w:r w:rsidRPr="009E17AF">
        <w:rPr>
          <w:i w:val="0"/>
          <w:sz w:val="24"/>
        </w:rPr>
        <w:tab/>
        <w:t>215</w:t>
      </w:r>
      <w:r w:rsidR="009E17AF" w:rsidRPr="009E17AF">
        <w:rPr>
          <w:i w:val="0"/>
          <w:sz w:val="24"/>
        </w:rPr>
        <w:br w:type="page"/>
      </w:r>
    </w:p>
    <w:p w14:paraId="0B40B3CB" w14:textId="77777777" w:rsidR="00640F7B" w:rsidRDefault="00640F7B" w:rsidP="009E17AF">
      <w:pPr>
        <w:tabs>
          <w:tab w:val="left" w:pos="360"/>
          <w:tab w:val="left" w:pos="900"/>
          <w:tab w:val="left" w:pos="1260"/>
          <w:tab w:val="right" w:leader="dot" w:pos="8280"/>
          <w:tab w:val="right" w:leader="dot" w:pos="8640"/>
        </w:tabs>
        <w:rPr>
          <w:i w:val="0"/>
          <w:sz w:val="24"/>
        </w:rPr>
        <w:sectPr w:rsidR="00640F7B" w:rsidSect="00640F7B">
          <w:headerReference w:type="default" r:id="rId8"/>
          <w:footerReference w:type="even" r:id="rId9"/>
          <w:footerReference w:type="default" r:id="rId10"/>
          <w:pgSz w:w="12240" w:h="15840" w:code="1"/>
          <w:pgMar w:top="1440" w:right="1440" w:bottom="1440" w:left="1440" w:header="720" w:footer="720" w:gutter="0"/>
          <w:pgNumType w:fmt="lowerRoman" w:start="1"/>
          <w:cols w:space="720"/>
          <w:docGrid w:linePitch="490"/>
        </w:sectPr>
      </w:pPr>
    </w:p>
    <w:p w14:paraId="346B6890" w14:textId="1E10F2D6" w:rsidR="00640F7B" w:rsidRPr="009E17AF" w:rsidRDefault="00640F7B" w:rsidP="009E17AF">
      <w:pPr>
        <w:tabs>
          <w:tab w:val="left" w:pos="360"/>
          <w:tab w:val="left" w:pos="900"/>
          <w:tab w:val="left" w:pos="1260"/>
          <w:tab w:val="right" w:leader="dot" w:pos="8280"/>
          <w:tab w:val="right" w:leader="dot" w:pos="8640"/>
        </w:tabs>
        <w:rPr>
          <w:i w:val="0"/>
          <w:sz w:val="24"/>
        </w:rPr>
      </w:pPr>
    </w:p>
    <w:p w14:paraId="1E6908FD" w14:textId="77777777" w:rsidR="00CE0215" w:rsidRPr="009E17AF" w:rsidRDefault="00CE0215" w:rsidP="009E17AF">
      <w:pPr>
        <w:tabs>
          <w:tab w:val="left" w:pos="360"/>
          <w:tab w:val="left" w:pos="900"/>
          <w:tab w:val="left" w:pos="1260"/>
          <w:tab w:val="right" w:pos="8280"/>
          <w:tab w:val="right" w:leader="dot" w:pos="8640"/>
        </w:tabs>
        <w:rPr>
          <w:i w:val="0"/>
          <w:sz w:val="24"/>
        </w:rPr>
      </w:pPr>
    </w:p>
    <w:p w14:paraId="0891F3D8" w14:textId="7BAF70C6" w:rsidR="00CE0215" w:rsidRPr="00640F7B" w:rsidRDefault="00E15F2C" w:rsidP="00E15F2C">
      <w:pPr>
        <w:ind w:right="360"/>
        <w:jc w:val="center"/>
        <w:rPr>
          <w:sz w:val="24"/>
        </w:rPr>
      </w:pPr>
      <w:r>
        <w:rPr>
          <w:i w:val="0"/>
          <w:sz w:val="24"/>
        </w:rPr>
        <w:t xml:space="preserve">   </w:t>
      </w:r>
      <w:r w:rsidR="00CE0215" w:rsidRPr="009E17AF">
        <w:rPr>
          <w:i w:val="0"/>
          <w:sz w:val="24"/>
        </w:rPr>
        <w:t>CHAPTER I</w:t>
      </w:r>
    </w:p>
    <w:p w14:paraId="37420B12" w14:textId="77777777" w:rsidR="00E15F2C" w:rsidRDefault="00E15F2C" w:rsidP="00E15F2C">
      <w:pPr>
        <w:spacing w:line="420" w:lineRule="auto"/>
        <w:rPr>
          <w:i w:val="0"/>
          <w:sz w:val="24"/>
        </w:rPr>
      </w:pPr>
    </w:p>
    <w:p w14:paraId="725A35FD" w14:textId="3CF465BC" w:rsidR="00CE0215" w:rsidRPr="00F22624" w:rsidRDefault="00F22624" w:rsidP="00E15F2C">
      <w:pPr>
        <w:spacing w:line="420" w:lineRule="auto"/>
        <w:jc w:val="center"/>
        <w:rPr>
          <w:b/>
          <w:i w:val="0"/>
          <w:sz w:val="24"/>
        </w:rPr>
      </w:pPr>
      <w:r>
        <w:rPr>
          <w:b/>
          <w:i w:val="0"/>
          <w:sz w:val="24"/>
        </w:rPr>
        <w:t>General Introduction</w:t>
      </w:r>
    </w:p>
    <w:p w14:paraId="09D629FE" w14:textId="77777777" w:rsidR="00CE0215" w:rsidRPr="009E17AF" w:rsidRDefault="00CE0215" w:rsidP="009E17AF">
      <w:pPr>
        <w:spacing w:line="420" w:lineRule="auto"/>
        <w:rPr>
          <w:i w:val="0"/>
          <w:sz w:val="24"/>
        </w:rPr>
      </w:pPr>
    </w:p>
    <w:p w14:paraId="44C685C4" w14:textId="10C0EF74" w:rsidR="007714B7" w:rsidRDefault="00CE0215" w:rsidP="00E15F2C">
      <w:pPr>
        <w:tabs>
          <w:tab w:val="left" w:pos="900"/>
        </w:tabs>
        <w:spacing w:line="420" w:lineRule="auto"/>
        <w:rPr>
          <w:i w:val="0"/>
          <w:sz w:val="24"/>
        </w:rPr>
      </w:pPr>
      <w:r w:rsidRPr="009E17AF">
        <w:rPr>
          <w:i w:val="0"/>
          <w:sz w:val="24"/>
        </w:rPr>
        <w:tab/>
      </w:r>
      <w:r w:rsidR="008664F4">
        <w:rPr>
          <w:i w:val="0"/>
          <w:sz w:val="24"/>
        </w:rPr>
        <w:t xml:space="preserve">A fundamental goal of cognitive neuroscience is to </w:t>
      </w:r>
      <w:r w:rsidR="007714B7">
        <w:rPr>
          <w:i w:val="0"/>
          <w:sz w:val="24"/>
        </w:rPr>
        <w:t xml:space="preserve">precisely </w:t>
      </w:r>
      <w:r w:rsidR="008664F4">
        <w:rPr>
          <w:i w:val="0"/>
          <w:sz w:val="24"/>
        </w:rPr>
        <w:t xml:space="preserve">map the computational processes </w:t>
      </w:r>
      <w:r w:rsidR="007714B7">
        <w:rPr>
          <w:i w:val="0"/>
          <w:sz w:val="24"/>
        </w:rPr>
        <w:t>performed</w:t>
      </w:r>
      <w:r w:rsidR="008664F4">
        <w:rPr>
          <w:i w:val="0"/>
          <w:sz w:val="24"/>
        </w:rPr>
        <w:t xml:space="preserve"> by anatomically discrete regions in the human brain</w:t>
      </w:r>
      <w:r w:rsidR="007714B7">
        <w:rPr>
          <w:i w:val="0"/>
          <w:sz w:val="24"/>
        </w:rPr>
        <w:t xml:space="preserve">. Although a precise ‘cartography’ is not sufficient for understanding brain function, it is a prerequisite which allows researchers to </w:t>
      </w:r>
      <w:r w:rsidR="008664F4">
        <w:rPr>
          <w:i w:val="0"/>
          <w:sz w:val="24"/>
        </w:rPr>
        <w:t xml:space="preserve">formulate mechanistic theories </w:t>
      </w:r>
      <w:r w:rsidR="007714B7">
        <w:rPr>
          <w:i w:val="0"/>
          <w:sz w:val="24"/>
        </w:rPr>
        <w:t>of the</w:t>
      </w:r>
      <w:r w:rsidR="008664F4">
        <w:rPr>
          <w:i w:val="0"/>
          <w:sz w:val="24"/>
        </w:rPr>
        <w:t xml:space="preserve"> information processing dynamics </w:t>
      </w:r>
      <w:r w:rsidR="007714B7">
        <w:rPr>
          <w:i w:val="0"/>
          <w:sz w:val="24"/>
        </w:rPr>
        <w:t xml:space="preserve">across the brain </w:t>
      </w:r>
      <w:r w:rsidR="007714B7">
        <w:rPr>
          <w:i w:val="0"/>
          <w:sz w:val="24"/>
        </w:rPr>
        <w:fldChar w:fldCharType="begin"/>
      </w:r>
      <w:r w:rsidR="008B7476">
        <w:rPr>
          <w:i w:val="0"/>
          <w:sz w:val="24"/>
        </w:rPr>
        <w:instrText xml:space="preserve"> ADDIN PAPERS2_CITATIONS &lt;citation&gt;&lt;uuid&gt;E48A44E0-CBB6-46F0-8767-66CA2ED298FD&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s&gt;&lt;cites&gt;&lt;/cites&gt;&lt;/citation&gt;</w:instrText>
      </w:r>
      <w:r w:rsidR="007714B7">
        <w:rPr>
          <w:i w:val="0"/>
          <w:sz w:val="24"/>
        </w:rPr>
        <w:fldChar w:fldCharType="separate"/>
      </w:r>
      <w:r w:rsidR="0000334A">
        <w:rPr>
          <w:rFonts w:cs="Century Schoolbook"/>
          <w:i w:val="0"/>
          <w:sz w:val="24"/>
        </w:rPr>
        <w:t>(Friston, 2002)</w:t>
      </w:r>
      <w:r w:rsidR="007714B7">
        <w:rPr>
          <w:i w:val="0"/>
          <w:sz w:val="24"/>
        </w:rPr>
        <w:fldChar w:fldCharType="end"/>
      </w:r>
      <w:r w:rsidR="008664F4">
        <w:rPr>
          <w:i w:val="0"/>
          <w:sz w:val="24"/>
        </w:rPr>
        <w:t xml:space="preserve">. </w:t>
      </w:r>
      <w:r w:rsidR="00681180">
        <w:rPr>
          <w:i w:val="0"/>
          <w:sz w:val="24"/>
        </w:rPr>
        <w:t xml:space="preserve">Functional cartography, or human brain mapping, began by making associations between behavioral changes in response to focal brain lesions, and revealed specific patterns of functional specialization throughout the brain. </w:t>
      </w:r>
      <w:del w:id="0" w:author="Microsoft Office User" w:date="2016-04-17T16:01:00Z">
        <w:r w:rsidR="007714B7" w:rsidDel="007347ED">
          <w:rPr>
            <w:i w:val="0"/>
            <w:sz w:val="24"/>
          </w:rPr>
          <w:br/>
        </w:r>
      </w:del>
      <w:r w:rsidR="007714B7">
        <w:rPr>
          <w:i w:val="0"/>
          <w:sz w:val="24"/>
        </w:rPr>
        <w:t xml:space="preserve">Further progress was also made </w:t>
      </w:r>
      <w:r w:rsidR="00681180">
        <w:rPr>
          <w:i w:val="0"/>
          <w:sz w:val="24"/>
        </w:rPr>
        <w:t xml:space="preserve">by </w:t>
      </w:r>
      <w:r w:rsidR="007714B7">
        <w:rPr>
          <w:i w:val="0"/>
          <w:sz w:val="24"/>
        </w:rPr>
        <w:t xml:space="preserve">systematically </w:t>
      </w:r>
      <w:r w:rsidR="00681180">
        <w:rPr>
          <w:i w:val="0"/>
          <w:sz w:val="24"/>
        </w:rPr>
        <w:t>mapping the electrical response of neurons in animal</w:t>
      </w:r>
      <w:r w:rsidR="007714B7">
        <w:rPr>
          <w:i w:val="0"/>
          <w:sz w:val="24"/>
        </w:rPr>
        <w:t>s</w:t>
      </w:r>
      <w:r w:rsidR="00681180">
        <w:rPr>
          <w:i w:val="0"/>
          <w:sz w:val="24"/>
        </w:rPr>
        <w:t xml:space="preserve"> using invasive electrophysiological methods. </w:t>
      </w:r>
      <w:r w:rsidR="006C6562">
        <w:rPr>
          <w:i w:val="0"/>
          <w:sz w:val="24"/>
        </w:rPr>
        <w:t xml:space="preserve">For example, in a hallmark study, Hubel and Wiesel mapped the structural and functional architecture of cat primary visual cortex, discovering orientation selective neurons in V1 (Hubel &amp; Wiesel, 1962). </w:t>
      </w:r>
    </w:p>
    <w:p w14:paraId="7815AB25" w14:textId="07D21ED3" w:rsidR="00AC2F8E" w:rsidRDefault="007714B7" w:rsidP="00E15F2C">
      <w:pPr>
        <w:tabs>
          <w:tab w:val="left" w:pos="900"/>
        </w:tabs>
        <w:spacing w:line="420" w:lineRule="auto"/>
        <w:rPr>
          <w:i w:val="0"/>
          <w:sz w:val="24"/>
        </w:rPr>
      </w:pPr>
      <w:r>
        <w:rPr>
          <w:i w:val="0"/>
          <w:sz w:val="24"/>
        </w:rPr>
        <w:tab/>
      </w:r>
      <w:r w:rsidR="00E15F2C">
        <w:rPr>
          <w:i w:val="0"/>
          <w:sz w:val="24"/>
        </w:rPr>
        <w:t>The</w:t>
      </w:r>
      <w:r w:rsidR="006C6562">
        <w:rPr>
          <w:i w:val="0"/>
          <w:sz w:val="24"/>
        </w:rPr>
        <w:t xml:space="preserve"> advent of </w:t>
      </w:r>
      <w:r w:rsidR="008664F4">
        <w:rPr>
          <w:i w:val="0"/>
          <w:sz w:val="24"/>
        </w:rPr>
        <w:t xml:space="preserve">functional magnetic resonance imaging (fMRI) </w:t>
      </w:r>
      <w:r w:rsidR="006C6562">
        <w:rPr>
          <w:i w:val="0"/>
          <w:sz w:val="24"/>
        </w:rPr>
        <w:fldChar w:fldCharType="begin"/>
      </w:r>
      <w:r w:rsidR="008B7476">
        <w:rPr>
          <w:i w:val="0"/>
          <w:sz w:val="24"/>
        </w:rPr>
        <w:instrText xml:space="preserve"> ADDIN PAPERS2_CITATIONS &lt;citation&gt;&lt;uuid&gt;2E5E090C-F81D-4E0E-A5F8-A593B5F1D877&lt;/uuid&gt;&lt;priority&gt;0&lt;/priority&gt;&lt;publications&gt;&lt;publication&gt;&lt;uuid&gt;CD7D1041-CBC2-4DF1-9AE6-78AD8427A7B4&lt;/uuid&gt;&lt;volume&gt;89&lt;/volume&gt;&lt;doi&gt;10.1073/pnas.89.12.5675&lt;/doi&gt;&lt;startpage&gt;5675&lt;/startpage&gt;&lt;publication_date&gt;99199206151200000000222000&lt;/publication_date&gt;&lt;url&gt;http://www.pnas.org/cgi/doi/10.1073/pnas.89.12.5675&lt;/url&gt;&lt;type&gt;400&lt;/type&gt;&lt;title&gt;Dynamic magnetic resonance imaging of human brain activity during primary sensory stimulation.&lt;/title&gt;&lt;publisher&gt;National Acad Sciences&lt;/publisher&gt;&lt;institution&gt;Department of Radiology, Massachusetts General Hospital, Charlestown.&lt;/institution&gt;&lt;number&gt;12&lt;/number&gt;&lt;subtype&gt;400&lt;/subtype&gt;&lt;endpage&gt;5679&lt;/endpage&gt;&lt;bundle&gt;&lt;publication&gt;&lt;publisher&gt;National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K&lt;/firstName&gt;&lt;middleNames&gt;K&lt;/middleNames&gt;&lt;lastName&gt;Kwong&lt;/lastName&gt;&lt;/author&gt;&lt;author&gt;&lt;firstName&gt;J&lt;/firstName&gt;&lt;middleNames&gt;W&lt;/middleNames&gt;&lt;lastName&gt;Belliveau&lt;/lastName&gt;&lt;/author&gt;&lt;author&gt;&lt;firstName&gt;D&lt;/firstName&gt;&lt;middleNames&gt;A&lt;/middleNames&gt;&lt;lastName&gt;Chesler&lt;/lastName&gt;&lt;/author&gt;&lt;author&gt;&lt;firstName&gt;I&lt;/firstName&gt;&lt;middleNames&gt;E&lt;/middleNames&gt;&lt;lastName&gt;Goldberg&lt;/lastName&gt;&lt;/author&gt;&lt;author&gt;&lt;firstName&gt;R&lt;/firstName&gt;&lt;middleNames&gt;M&lt;/middleNames&gt;&lt;lastName&gt;Weisskoff&lt;/lastName&gt;&lt;/author&gt;&lt;author&gt;&lt;firstName&gt;B&lt;/firstName&gt;&lt;middleNames&gt;P&lt;/middleNames&gt;&lt;lastName&gt;Poncelet&lt;/lastName&gt;&lt;/author&gt;&lt;author&gt;&lt;firstName&gt;D&lt;/firstName&gt;&lt;middleNames&gt;N&lt;/middleNames&gt;&lt;lastName&gt;Kennedy&lt;/lastName&gt;&lt;/author&gt;&lt;author&gt;&lt;firstName&gt;B&lt;/firstName&gt;&lt;middleNames&gt;E&lt;/middleNames&gt;&lt;lastName&gt;Hoppel&lt;/lastName&gt;&lt;/author&gt;&lt;author&gt;&lt;firstName&gt;M&lt;/firstName&gt;&lt;middleNames&gt;S&lt;/middleNames&gt;&lt;lastName&gt;Cohen&lt;/lastName&gt;&lt;/author&gt;&lt;author&gt;&lt;firstName&gt;R&lt;/firstName&gt;&lt;lastName&gt;Turner&lt;/lastName&gt;&lt;/author&gt;&lt;/authors&gt;&lt;/publication&gt;&lt;/publications&gt;&lt;cites&gt;&lt;/cites&gt;&lt;/citation&gt;</w:instrText>
      </w:r>
      <w:r w:rsidR="006C6562">
        <w:rPr>
          <w:i w:val="0"/>
          <w:sz w:val="24"/>
        </w:rPr>
        <w:fldChar w:fldCharType="separate"/>
      </w:r>
      <w:r w:rsidR="0000334A">
        <w:rPr>
          <w:rFonts w:cs="Century Schoolbook"/>
          <w:i w:val="0"/>
          <w:sz w:val="24"/>
        </w:rPr>
        <w:t>(Kwong et al., 1992)</w:t>
      </w:r>
      <w:r w:rsidR="006C6562">
        <w:rPr>
          <w:i w:val="0"/>
          <w:sz w:val="24"/>
        </w:rPr>
        <w:fldChar w:fldCharType="end"/>
      </w:r>
      <w:r w:rsidR="006C6562">
        <w:rPr>
          <w:i w:val="0"/>
          <w:sz w:val="24"/>
        </w:rPr>
        <w:t xml:space="preserve"> enabled an explosion of human brain mapping by allowing researchers to </w:t>
      </w:r>
      <w:r w:rsidR="00E15F2C">
        <w:rPr>
          <w:i w:val="0"/>
          <w:sz w:val="24"/>
        </w:rPr>
        <w:t>measure the metabolic response across the whole brain in response to</w:t>
      </w:r>
      <w:r w:rsidR="006C6562">
        <w:rPr>
          <w:i w:val="0"/>
          <w:sz w:val="24"/>
        </w:rPr>
        <w:t xml:space="preserve"> a relatively unconstrained </w:t>
      </w:r>
      <w:r w:rsidR="00E15F2C">
        <w:rPr>
          <w:i w:val="0"/>
          <w:sz w:val="24"/>
        </w:rPr>
        <w:t>amount of</w:t>
      </w:r>
      <w:r w:rsidR="006C6562">
        <w:rPr>
          <w:i w:val="0"/>
          <w:sz w:val="24"/>
        </w:rPr>
        <w:t xml:space="preserve"> psychological phe</w:t>
      </w:r>
      <w:r w:rsidR="00E15F2C">
        <w:rPr>
          <w:i w:val="0"/>
          <w:sz w:val="24"/>
        </w:rPr>
        <w:t xml:space="preserve">nomena. In the decades since, </w:t>
      </w:r>
      <w:r w:rsidR="003B073D">
        <w:rPr>
          <w:i w:val="0"/>
          <w:sz w:val="24"/>
        </w:rPr>
        <w:t>tens of thousands</w:t>
      </w:r>
      <w:r w:rsidR="00E15F2C">
        <w:rPr>
          <w:i w:val="0"/>
          <w:sz w:val="24"/>
        </w:rPr>
        <w:t xml:space="preserve"> of studies have been</w:t>
      </w:r>
      <w:r w:rsidR="008664F4">
        <w:rPr>
          <w:i w:val="0"/>
          <w:sz w:val="24"/>
        </w:rPr>
        <w:t xml:space="preserve"> conducted that correlate individual brain activation foci in the brain to carefully controlled psychological states to understand the </w:t>
      </w:r>
      <w:r w:rsidR="00E15F2C">
        <w:rPr>
          <w:i w:val="0"/>
          <w:sz w:val="24"/>
        </w:rPr>
        <w:t xml:space="preserve">localization of </w:t>
      </w:r>
      <w:r>
        <w:rPr>
          <w:i w:val="0"/>
          <w:sz w:val="24"/>
        </w:rPr>
        <w:t xml:space="preserve">specific </w:t>
      </w:r>
      <w:r w:rsidR="00E15F2C">
        <w:rPr>
          <w:i w:val="0"/>
          <w:sz w:val="24"/>
        </w:rPr>
        <w:t>psychological</w:t>
      </w:r>
      <w:r>
        <w:rPr>
          <w:i w:val="0"/>
          <w:sz w:val="24"/>
        </w:rPr>
        <w:t xml:space="preserve"> states</w:t>
      </w:r>
      <w:r w:rsidR="00E15F2C">
        <w:rPr>
          <w:i w:val="0"/>
          <w:sz w:val="24"/>
        </w:rPr>
        <w:t xml:space="preserve">. Moreover, structural and functional connectivity imaging methods have allowed for the precise characterization of the </w:t>
      </w:r>
      <w:r w:rsidR="00E15F2C">
        <w:rPr>
          <w:i w:val="0"/>
          <w:sz w:val="24"/>
        </w:rPr>
        <w:lastRenderedPageBreak/>
        <w:t xml:space="preserve">connectivity between brain regions, </w:t>
      </w:r>
      <w:r w:rsidR="00807013">
        <w:rPr>
          <w:i w:val="0"/>
          <w:sz w:val="24"/>
        </w:rPr>
        <w:t>revealing</w:t>
      </w:r>
      <w:r w:rsidR="00E15F2C">
        <w:rPr>
          <w:i w:val="0"/>
          <w:sz w:val="24"/>
        </w:rPr>
        <w:t xml:space="preserve"> complex whole-brain networks underlying human behavior. </w:t>
      </w:r>
    </w:p>
    <w:p w14:paraId="45B46259" w14:textId="27F8841E" w:rsidR="00E15F2C" w:rsidRDefault="003B073D" w:rsidP="00E15F2C">
      <w:pPr>
        <w:tabs>
          <w:tab w:val="left" w:pos="900"/>
        </w:tabs>
        <w:spacing w:line="420" w:lineRule="auto"/>
        <w:rPr>
          <w:i w:val="0"/>
          <w:sz w:val="24"/>
        </w:rPr>
      </w:pPr>
      <w:r>
        <w:rPr>
          <w:i w:val="0"/>
          <w:sz w:val="24"/>
        </w:rPr>
        <w:tab/>
        <w:t>D</w:t>
      </w:r>
      <w:r w:rsidR="00E15F2C">
        <w:rPr>
          <w:i w:val="0"/>
          <w:sz w:val="24"/>
        </w:rPr>
        <w:t>espite the enormous amount of fMRI studies</w:t>
      </w:r>
      <w:r w:rsidR="0058234B">
        <w:rPr>
          <w:i w:val="0"/>
          <w:sz w:val="24"/>
        </w:rPr>
        <w:t xml:space="preserve"> that</w:t>
      </w:r>
      <w:r w:rsidR="00E15F2C">
        <w:rPr>
          <w:i w:val="0"/>
          <w:sz w:val="24"/>
        </w:rPr>
        <w:t xml:space="preserve"> have been conducted, there are several roadblocks that </w:t>
      </w:r>
      <w:r w:rsidR="00827447">
        <w:rPr>
          <w:i w:val="0"/>
          <w:sz w:val="24"/>
        </w:rPr>
        <w:t>prevent</w:t>
      </w:r>
      <w:r w:rsidR="00E15F2C">
        <w:rPr>
          <w:i w:val="0"/>
          <w:sz w:val="24"/>
        </w:rPr>
        <w:t xml:space="preserve"> a comprehensive understanding of functional-anatomical mappings. A significant </w:t>
      </w:r>
      <w:r>
        <w:rPr>
          <w:i w:val="0"/>
          <w:sz w:val="24"/>
        </w:rPr>
        <w:t>limitation</w:t>
      </w:r>
      <w:r w:rsidR="00E15F2C">
        <w:rPr>
          <w:i w:val="0"/>
          <w:sz w:val="24"/>
        </w:rPr>
        <w:t xml:space="preserve"> inherent to fMRI is </w:t>
      </w:r>
      <w:r>
        <w:rPr>
          <w:i w:val="0"/>
          <w:sz w:val="24"/>
        </w:rPr>
        <w:t>a relatively low</w:t>
      </w:r>
      <w:r w:rsidR="00E15F2C">
        <w:rPr>
          <w:i w:val="0"/>
          <w:sz w:val="24"/>
        </w:rPr>
        <w:t xml:space="preserve"> signal to ratio (SNR)</w:t>
      </w:r>
      <w:r>
        <w:rPr>
          <w:i w:val="0"/>
          <w:sz w:val="24"/>
        </w:rPr>
        <w:t>. As</w:t>
      </w:r>
      <w:r w:rsidR="00E15F2C">
        <w:rPr>
          <w:i w:val="0"/>
          <w:sz w:val="24"/>
        </w:rPr>
        <w:t xml:space="preserve"> a consequence</w:t>
      </w:r>
      <w:r>
        <w:rPr>
          <w:i w:val="0"/>
          <w:sz w:val="24"/>
        </w:rPr>
        <w:t>,</w:t>
      </w:r>
      <w:r w:rsidR="00E15F2C">
        <w:rPr>
          <w:i w:val="0"/>
          <w:sz w:val="24"/>
        </w:rPr>
        <w:t xml:space="preserve"> the majority of published fMRI studies are vastly underpowered and report a large number of false-positives and inflated effect sizes </w:t>
      </w:r>
      <w:r w:rsidR="00E15F2C">
        <w:rPr>
          <w:i w:val="0"/>
          <w:sz w:val="24"/>
        </w:rPr>
        <w:fldChar w:fldCharType="begin"/>
      </w:r>
      <w:r w:rsidR="008B7476">
        <w:rPr>
          <w:i w:val="0"/>
          <w:sz w:val="24"/>
        </w:rPr>
        <w:instrText xml:space="preserve"> ADDIN PAPERS2_CITATIONS &lt;citation&gt;&lt;uuid&gt;418D93DC-A10A-4FE2-858E-03D26A5E3010&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gt;&lt;uuid&gt;21E68606-F7B8-4FA7-9B3B-9190D640C130&lt;/uuid&gt;&lt;volume&gt;14&lt;/volume&gt;&lt;doi&gt;10.1038/nrn3475&lt;/doi&gt;&lt;startpage&gt;365&lt;/startpage&gt;&lt;publication_date&gt;99201305011200000000222000&lt;/publication_date&gt;&lt;url&gt;http://www.nature.com/doifinder/10.1038/nrn3475&lt;/url&gt;&lt;type&gt;400&lt;/type&gt;&lt;title&gt;Power failure: why small sample size undermines the reliability of neuroscience&lt;/title&gt;&lt;publisher&gt;Nature Publishing Group&lt;/publisher&gt;&lt;number&gt;5&lt;/number&gt;&lt;subtype&gt;400&lt;/subtype&gt;&lt;endpage&gt;376&lt;/endpage&gt;&lt;bundle&gt;&lt;publication&gt;&lt;publisher&gt;Nature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Katherine&lt;/firstName&gt;&lt;middleNames&gt;S&lt;/middleNames&gt;&lt;lastName&gt;Button&lt;/lastName&gt;&lt;/author&gt;&lt;author&gt;&lt;firstName&gt;John&lt;/firstName&gt;&lt;middleNames&gt;P A&lt;/middleNames&gt;&lt;lastName&gt;Ioannidis&lt;/lastName&gt;&lt;/author&gt;&lt;author&gt;&lt;firstName&gt;Claire&lt;/firstName&gt;&lt;lastName&gt;Mokrysz&lt;/lastName&gt;&lt;/author&gt;&lt;author&gt;&lt;firstName&gt;Brian&lt;/firstName&gt;&lt;middleNames&gt;A&lt;/middleNames&gt;&lt;lastName&gt;Nosek&lt;/lastName&gt;&lt;/author&gt;&lt;author&gt;&lt;firstName&gt;Jonathan&lt;/firstName&gt;&lt;lastName&gt;Flint&lt;/lastName&gt;&lt;/author&gt;&lt;author&gt;&lt;firstName&gt;Emma&lt;/firstName&gt;&lt;middleNames&gt;S J&lt;/middleNames&gt;&lt;lastName&gt;Robinson&lt;/lastName&gt;&lt;/author&gt;&lt;author&gt;&lt;firstName&gt;Marcus&lt;/firstName&gt;&lt;middleNames&gt;R&lt;/middleNames&gt;&lt;lastName&gt;Munafò&lt;/lastName&gt;&lt;/author&gt;&lt;/authors&gt;&lt;/publication&gt;&lt;/publications&gt;&lt;cites&gt;&lt;/cites&gt;&lt;/citation&gt;</w:instrText>
      </w:r>
      <w:r w:rsidR="00E15F2C">
        <w:rPr>
          <w:i w:val="0"/>
          <w:sz w:val="24"/>
        </w:rPr>
        <w:fldChar w:fldCharType="separate"/>
      </w:r>
      <w:r w:rsidR="0000334A">
        <w:rPr>
          <w:rFonts w:cs="Century Schoolbook"/>
          <w:i w:val="0"/>
          <w:sz w:val="24"/>
        </w:rPr>
        <w:t>(Button et al., 2013; Wager, Lindquist, &amp; Kaplan, 2007; Yarkoni, 2009)</w:t>
      </w:r>
      <w:r w:rsidR="00E15F2C">
        <w:rPr>
          <w:i w:val="0"/>
          <w:sz w:val="24"/>
        </w:rPr>
        <w:fldChar w:fldCharType="end"/>
      </w:r>
      <w:r w:rsidR="00E15F2C">
        <w:rPr>
          <w:i w:val="0"/>
          <w:sz w:val="24"/>
        </w:rPr>
        <w:t xml:space="preserve">. </w:t>
      </w:r>
      <w:r w:rsidR="00D65F6E">
        <w:rPr>
          <w:i w:val="0"/>
          <w:sz w:val="24"/>
        </w:rPr>
        <w:t xml:space="preserve">In fact, the average fMRI study has </w:t>
      </w:r>
      <w:r w:rsidR="0024326C">
        <w:rPr>
          <w:i w:val="0"/>
          <w:sz w:val="24"/>
        </w:rPr>
        <w:t xml:space="preserve">only around 20% power to detect </w:t>
      </w:r>
      <w:r w:rsidR="00F107E1">
        <w:rPr>
          <w:i w:val="0"/>
          <w:sz w:val="24"/>
        </w:rPr>
        <w:t>a medium sized effect</w:t>
      </w:r>
      <w:r w:rsidR="0024326C">
        <w:rPr>
          <w:i w:val="0"/>
          <w:sz w:val="24"/>
        </w:rPr>
        <w:t xml:space="preserve"> </w:t>
      </w:r>
      <w:r w:rsidR="0024326C">
        <w:rPr>
          <w:i w:val="0"/>
          <w:sz w:val="24"/>
        </w:rPr>
        <w:fldChar w:fldCharType="begin"/>
      </w:r>
      <w:r w:rsidR="008B7476">
        <w:rPr>
          <w:i w:val="0"/>
          <w:sz w:val="24"/>
        </w:rPr>
        <w:instrText xml:space="preserve"> ADDIN PAPERS2_CITATIONS &lt;citation&gt;&lt;uuid&gt;D0FE295F-08A4-47E1-A780-47910E79CFF0&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s&gt;&lt;cites&gt;&lt;/cites&gt;&lt;/citation&gt;</w:instrText>
      </w:r>
      <w:r w:rsidR="0024326C">
        <w:rPr>
          <w:i w:val="0"/>
          <w:sz w:val="24"/>
        </w:rPr>
        <w:fldChar w:fldCharType="separate"/>
      </w:r>
      <w:r w:rsidR="0000334A">
        <w:rPr>
          <w:rFonts w:cs="Century Schoolbook"/>
          <w:i w:val="0"/>
          <w:sz w:val="24"/>
        </w:rPr>
        <w:t>(Yarkoni, 2009)</w:t>
      </w:r>
      <w:r w:rsidR="0024326C">
        <w:rPr>
          <w:i w:val="0"/>
          <w:sz w:val="24"/>
        </w:rPr>
        <w:fldChar w:fldCharType="end"/>
      </w:r>
      <w:r w:rsidR="003F3B84">
        <w:rPr>
          <w:i w:val="0"/>
          <w:sz w:val="24"/>
        </w:rPr>
        <w:t>. Moreover, traditional fMRI analyses techniques conduct what are cal</w:t>
      </w:r>
      <w:r w:rsidR="00FF4D8D">
        <w:rPr>
          <w:i w:val="0"/>
          <w:sz w:val="24"/>
        </w:rPr>
        <w:t xml:space="preserve">led ‘mass </w:t>
      </w:r>
      <w:proofErr w:type="spellStart"/>
      <w:r w:rsidR="00FF4D8D">
        <w:rPr>
          <w:i w:val="0"/>
          <w:sz w:val="24"/>
        </w:rPr>
        <w:t>univariate</w:t>
      </w:r>
      <w:proofErr w:type="spellEnd"/>
      <w:r w:rsidR="00FF4D8D">
        <w:rPr>
          <w:i w:val="0"/>
          <w:sz w:val="24"/>
        </w:rPr>
        <w:t xml:space="preserve">’ analyses at the smallest unit in imaging, the voxel. </w:t>
      </w:r>
      <w:r w:rsidR="003F3B84">
        <w:rPr>
          <w:i w:val="0"/>
          <w:sz w:val="24"/>
        </w:rPr>
        <w:t xml:space="preserve">After multiple comparison corrections, </w:t>
      </w:r>
      <w:r w:rsidR="00441408">
        <w:rPr>
          <w:i w:val="0"/>
          <w:sz w:val="24"/>
        </w:rPr>
        <w:t>the spatial maps that result from these techniques represented a small subset</w:t>
      </w:r>
      <w:r w:rsidR="003F3B84">
        <w:rPr>
          <w:i w:val="0"/>
          <w:sz w:val="24"/>
        </w:rPr>
        <w:t xml:space="preserve"> of the true underlying brain signal that is correlated with the psychological state of interest. </w:t>
      </w:r>
    </w:p>
    <w:p w14:paraId="59E7468F" w14:textId="359391D9" w:rsidR="003F3B84" w:rsidRDefault="003F3B84" w:rsidP="00E15F2C">
      <w:pPr>
        <w:tabs>
          <w:tab w:val="left" w:pos="900"/>
        </w:tabs>
        <w:spacing w:line="420" w:lineRule="auto"/>
        <w:rPr>
          <w:i w:val="0"/>
          <w:sz w:val="24"/>
        </w:rPr>
      </w:pPr>
      <w:r>
        <w:rPr>
          <w:i w:val="0"/>
          <w:sz w:val="24"/>
        </w:rPr>
        <w:tab/>
        <w:t xml:space="preserve">A critical analysis technique that helps overcome some of </w:t>
      </w:r>
      <w:r w:rsidR="00B926C0">
        <w:rPr>
          <w:i w:val="0"/>
          <w:sz w:val="24"/>
        </w:rPr>
        <w:t xml:space="preserve">these shortcoming </w:t>
      </w:r>
      <w:r>
        <w:rPr>
          <w:i w:val="0"/>
          <w:sz w:val="24"/>
        </w:rPr>
        <w:t xml:space="preserve">is quantitative meta-analysis </w:t>
      </w:r>
      <w:r>
        <w:rPr>
          <w:i w:val="0"/>
          <w:sz w:val="24"/>
        </w:rPr>
        <w:fldChar w:fldCharType="begin"/>
      </w:r>
      <w:r w:rsidR="008B7476">
        <w:rPr>
          <w:i w:val="0"/>
          <w:sz w:val="24"/>
        </w:rPr>
        <w:instrText xml:space="preserve"> ADDIN PAPERS2_CITATIONS &lt;citation&gt;&lt;uuid&gt;41273635-9989-4050-B8B6-AA337630B310&lt;/uuid&gt;&lt;priority&gt;0&lt;/priority&gt;&lt;publications&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s&gt;&lt;cites&gt;&lt;/cites&gt;&lt;/citation&gt;</w:instrText>
      </w:r>
      <w:r>
        <w:rPr>
          <w:i w:val="0"/>
          <w:sz w:val="24"/>
        </w:rPr>
        <w:fldChar w:fldCharType="separate"/>
      </w:r>
      <w:r w:rsidR="0000334A">
        <w:rPr>
          <w:rFonts w:cs="Century Schoolbook"/>
          <w:i w:val="0"/>
          <w:sz w:val="24"/>
        </w:rPr>
        <w:t>(Wager et al., 2007)</w:t>
      </w:r>
      <w:r>
        <w:rPr>
          <w:i w:val="0"/>
          <w:sz w:val="24"/>
        </w:rPr>
        <w:fldChar w:fldCharType="end"/>
      </w:r>
      <w:r>
        <w:rPr>
          <w:i w:val="0"/>
          <w:sz w:val="24"/>
        </w:rPr>
        <w:t xml:space="preserve">. </w:t>
      </w:r>
      <w:r w:rsidR="004D5909">
        <w:rPr>
          <w:i w:val="0"/>
          <w:sz w:val="24"/>
        </w:rPr>
        <w:t>In meta-analysi</w:t>
      </w:r>
      <w:r>
        <w:rPr>
          <w:i w:val="0"/>
          <w:sz w:val="24"/>
        </w:rPr>
        <w:t xml:space="preserve">s, individual peak coordinates are extracted from multiple studies </w:t>
      </w:r>
      <w:r w:rsidR="00352635">
        <w:rPr>
          <w:i w:val="0"/>
          <w:sz w:val="24"/>
        </w:rPr>
        <w:t>that</w:t>
      </w:r>
      <w:r>
        <w:rPr>
          <w:i w:val="0"/>
          <w:sz w:val="24"/>
        </w:rPr>
        <w:t xml:space="preserve"> purportedly engaged participants in similar psychological states</w:t>
      </w:r>
      <w:r w:rsidR="00575900">
        <w:rPr>
          <w:i w:val="0"/>
          <w:sz w:val="24"/>
        </w:rPr>
        <w:t xml:space="preserve">. These peaks and then </w:t>
      </w:r>
      <w:r>
        <w:rPr>
          <w:i w:val="0"/>
          <w:sz w:val="24"/>
        </w:rPr>
        <w:t xml:space="preserve">quantitatively combined to </w:t>
      </w:r>
      <w:r w:rsidR="004D5909">
        <w:rPr>
          <w:i w:val="0"/>
          <w:sz w:val="24"/>
        </w:rPr>
        <w:t xml:space="preserve">determine the regions that are significantly associated with </w:t>
      </w:r>
      <w:r w:rsidR="00FF5E17">
        <w:rPr>
          <w:i w:val="0"/>
          <w:sz w:val="24"/>
        </w:rPr>
        <w:t>psychological phenomena of interest</w:t>
      </w:r>
      <w:r w:rsidR="004D5909">
        <w:rPr>
          <w:i w:val="0"/>
          <w:sz w:val="24"/>
        </w:rPr>
        <w:t xml:space="preserve">. For example, in combination with cytoarchitechtonic, </w:t>
      </w:r>
      <w:proofErr w:type="spellStart"/>
      <w:r w:rsidR="004D5909">
        <w:rPr>
          <w:i w:val="0"/>
          <w:sz w:val="24"/>
        </w:rPr>
        <w:t>electrophysical</w:t>
      </w:r>
      <w:proofErr w:type="spellEnd"/>
      <w:r w:rsidR="004D5909">
        <w:rPr>
          <w:i w:val="0"/>
          <w:sz w:val="24"/>
        </w:rPr>
        <w:t xml:space="preserve"> and anatomical evidence, </w:t>
      </w:r>
      <w:proofErr w:type="spellStart"/>
      <w:r w:rsidR="004D5909">
        <w:rPr>
          <w:i w:val="0"/>
          <w:sz w:val="24"/>
        </w:rPr>
        <w:t>Shackman</w:t>
      </w:r>
      <w:proofErr w:type="spellEnd"/>
      <w:r w:rsidR="004D5909">
        <w:rPr>
          <w:i w:val="0"/>
          <w:sz w:val="24"/>
        </w:rPr>
        <w:t xml:space="preserve"> </w:t>
      </w:r>
      <w:r w:rsidR="00FF3AE3">
        <w:rPr>
          <w:i w:val="0"/>
          <w:sz w:val="24"/>
        </w:rPr>
        <w:t>et al., 2011 used a meta-analysi</w:t>
      </w:r>
      <w:r w:rsidR="004D5909">
        <w:rPr>
          <w:i w:val="0"/>
          <w:sz w:val="24"/>
        </w:rPr>
        <w:t xml:space="preserve">s </w:t>
      </w:r>
      <w:r w:rsidR="00FF3AE3">
        <w:rPr>
          <w:i w:val="0"/>
          <w:sz w:val="24"/>
        </w:rPr>
        <w:t xml:space="preserve">to map the anatomical overlap between </w:t>
      </w:r>
      <w:r w:rsidR="004D5909">
        <w:rPr>
          <w:i w:val="0"/>
          <w:sz w:val="24"/>
        </w:rPr>
        <w:t>pain, negative affect and cognitive control</w:t>
      </w:r>
      <w:r w:rsidR="00FF3AE3">
        <w:rPr>
          <w:i w:val="0"/>
          <w:sz w:val="24"/>
        </w:rPr>
        <w:t xml:space="preserve">. </w:t>
      </w:r>
      <w:proofErr w:type="spellStart"/>
      <w:r w:rsidR="00FF3AE3">
        <w:rPr>
          <w:i w:val="0"/>
          <w:sz w:val="24"/>
        </w:rPr>
        <w:t>Shackman</w:t>
      </w:r>
      <w:proofErr w:type="spellEnd"/>
      <w:r w:rsidR="00FF3AE3">
        <w:rPr>
          <w:i w:val="0"/>
          <w:sz w:val="24"/>
        </w:rPr>
        <w:t xml:space="preserve"> found evidence that these three processes engaged an overlapping section of </w:t>
      </w:r>
      <w:r w:rsidR="004D5909">
        <w:rPr>
          <w:i w:val="0"/>
          <w:sz w:val="24"/>
        </w:rPr>
        <w:t>anterior midcingulate cortex (</w:t>
      </w:r>
      <w:proofErr w:type="spellStart"/>
      <w:r w:rsidR="004D5909">
        <w:rPr>
          <w:i w:val="0"/>
          <w:sz w:val="24"/>
        </w:rPr>
        <w:t>aMCC</w:t>
      </w:r>
      <w:proofErr w:type="spellEnd"/>
      <w:r w:rsidR="004D5909">
        <w:rPr>
          <w:i w:val="0"/>
          <w:sz w:val="24"/>
        </w:rPr>
        <w:t xml:space="preserve">) </w:t>
      </w:r>
      <w:r w:rsidR="00FF3AE3">
        <w:rPr>
          <w:i w:val="0"/>
          <w:sz w:val="24"/>
        </w:rPr>
        <w:t xml:space="preserve">and in conjunction with anatomical and electrophysiological </w:t>
      </w:r>
      <w:r w:rsidR="00310499">
        <w:rPr>
          <w:i w:val="0"/>
          <w:sz w:val="24"/>
        </w:rPr>
        <w:t>evidence</w:t>
      </w:r>
      <w:r w:rsidR="00FF3AE3">
        <w:rPr>
          <w:i w:val="0"/>
          <w:sz w:val="24"/>
        </w:rPr>
        <w:t xml:space="preserve"> argued</w:t>
      </w:r>
      <w:r w:rsidR="004D5909">
        <w:rPr>
          <w:i w:val="0"/>
          <w:sz w:val="24"/>
        </w:rPr>
        <w:t xml:space="preserve"> that negative affect and </w:t>
      </w:r>
      <w:r w:rsidR="004D5909">
        <w:rPr>
          <w:i w:val="0"/>
          <w:sz w:val="24"/>
        </w:rPr>
        <w:lastRenderedPageBreak/>
        <w:t xml:space="preserve">pain </w:t>
      </w:r>
      <w:r w:rsidR="00310F29">
        <w:rPr>
          <w:i w:val="0"/>
          <w:sz w:val="24"/>
        </w:rPr>
        <w:t xml:space="preserve">signal the need to adaptively change motor plans </w:t>
      </w:r>
      <w:r w:rsidR="004D5909">
        <w:rPr>
          <w:i w:val="0"/>
          <w:sz w:val="24"/>
        </w:rPr>
        <w:t xml:space="preserve">to avoid </w:t>
      </w:r>
      <w:r w:rsidR="00310F29">
        <w:rPr>
          <w:i w:val="0"/>
          <w:sz w:val="24"/>
        </w:rPr>
        <w:t>future negative outcomes.</w:t>
      </w:r>
    </w:p>
    <w:p w14:paraId="06D5BD7D" w14:textId="77777777" w:rsidR="004D5909" w:rsidRDefault="004D5909" w:rsidP="00E15F2C">
      <w:pPr>
        <w:tabs>
          <w:tab w:val="left" w:pos="900"/>
        </w:tabs>
        <w:spacing w:line="420" w:lineRule="auto"/>
        <w:rPr>
          <w:i w:val="0"/>
          <w:sz w:val="24"/>
        </w:rPr>
      </w:pPr>
    </w:p>
    <w:p w14:paraId="50D319C2" w14:textId="2C6DE9E1" w:rsidR="004D5909" w:rsidRDefault="004D5909" w:rsidP="00E15F2C">
      <w:pPr>
        <w:tabs>
          <w:tab w:val="left" w:pos="900"/>
        </w:tabs>
        <w:spacing w:line="420" w:lineRule="auto"/>
        <w:rPr>
          <w:i w:val="0"/>
          <w:sz w:val="24"/>
        </w:rPr>
      </w:pPr>
      <w:r>
        <w:rPr>
          <w:i w:val="0"/>
          <w:noProof/>
          <w:sz w:val="24"/>
        </w:rPr>
        <mc:AlternateContent>
          <mc:Choice Requires="wpg">
            <w:drawing>
              <wp:anchor distT="0" distB="0" distL="114300" distR="114300" simplePos="0" relativeHeight="251659264" behindDoc="0" locked="0" layoutInCell="1" allowOverlap="1" wp14:anchorId="0FB21CBB" wp14:editId="33D8A0EF">
                <wp:simplePos x="0" y="0"/>
                <wp:positionH relativeFrom="column">
                  <wp:posOffset>0</wp:posOffset>
                </wp:positionH>
                <wp:positionV relativeFrom="paragraph">
                  <wp:posOffset>0</wp:posOffset>
                </wp:positionV>
                <wp:extent cx="5882005" cy="4803140"/>
                <wp:effectExtent l="0" t="0" r="10795" b="0"/>
                <wp:wrapSquare wrapText="bothSides"/>
                <wp:docPr id="41" name="Group 41"/>
                <wp:cNvGraphicFramePr/>
                <a:graphic xmlns:a="http://schemas.openxmlformats.org/drawingml/2006/main">
                  <a:graphicData uri="http://schemas.microsoft.com/office/word/2010/wordprocessingGroup">
                    <wpg:wgp>
                      <wpg:cNvGrpSpPr/>
                      <wpg:grpSpPr>
                        <a:xfrm>
                          <a:off x="0" y="0"/>
                          <a:ext cx="5882005" cy="4803140"/>
                          <a:chOff x="0" y="1"/>
                          <a:chExt cx="5882268" cy="4801035"/>
                        </a:xfrm>
                      </wpg:grpSpPr>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
                            <a:ext cx="3693920" cy="4801035"/>
                          </a:xfrm>
                          <a:prstGeom prst="rect">
                            <a:avLst/>
                          </a:prstGeom>
                        </pic:spPr>
                      </pic:pic>
                      <wps:wsp>
                        <wps:cNvPr id="32" name="Text Box 32"/>
                        <wps:cNvSpPr txBox="1"/>
                        <wps:spPr>
                          <a:xfrm>
                            <a:off x="3709201" y="1"/>
                            <a:ext cx="2173067" cy="4801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4BB53" w14:textId="6C6F6A0E" w:rsidR="003A6A56" w:rsidRPr="004D5909" w:rsidRDefault="003A6A56">
                              <w:pPr>
                                <w:rPr>
                                  <w:sz w:val="22"/>
                                  <w:szCs w:val="22"/>
                                </w:rPr>
                              </w:pPr>
                              <w:r w:rsidRPr="004D5909">
                                <w:rPr>
                                  <w:rFonts w:cs="Times"/>
                                  <w:b/>
                                  <w:bCs/>
                                  <w:i w:val="0"/>
                                  <w:sz w:val="22"/>
                                  <w:szCs w:val="22"/>
                                </w:rPr>
                                <w:t xml:space="preserve">Figure 1.1 Negative affect, pain and cognitive control activate a common region within the </w:t>
                              </w:r>
                              <w:proofErr w:type="spellStart"/>
                              <w:r w:rsidRPr="004D5909">
                                <w:rPr>
                                  <w:rFonts w:cs="Times"/>
                                  <w:b/>
                                  <w:bCs/>
                                  <w:i w:val="0"/>
                                  <w:sz w:val="22"/>
                                  <w:szCs w:val="22"/>
                                </w:rPr>
                                <w:t>aMcc</w:t>
                              </w:r>
                              <w:proofErr w:type="spellEnd"/>
                              <w:r w:rsidRPr="004D5909">
                                <w:rPr>
                                  <w:rFonts w:cs="Times"/>
                                  <w:b/>
                                  <w:bCs/>
                                  <w:i w:val="0"/>
                                  <w:sz w:val="22"/>
                                  <w:szCs w:val="22"/>
                                </w:rPr>
                                <w:t xml:space="preserve">. </w:t>
                              </w:r>
                              <w:r w:rsidRPr="004D5909">
                                <w:rPr>
                                  <w:rFonts w:cs="Times"/>
                                  <w:i w:val="0"/>
                                  <w:sz w:val="22"/>
                                  <w:szCs w:val="22"/>
                                </w:rPr>
                                <w:t xml:space="preserve">The map depicts the results of a meta-analysis  of 380 activation foci derived from 192 experiments and involving more than  3,000 participants. The uppermost panel shows the spatially normalized foci for each domain. The next panel shows </w:t>
                              </w:r>
                              <w:proofErr w:type="spellStart"/>
                              <w:r w:rsidRPr="004D5909">
                                <w:rPr>
                                  <w:rFonts w:cs="Times"/>
                                  <w:i w:val="0"/>
                                  <w:sz w:val="22"/>
                                  <w:szCs w:val="22"/>
                                </w:rPr>
                                <w:t>thresholded</w:t>
                              </w:r>
                              <w:proofErr w:type="spellEnd"/>
                              <w:r w:rsidRPr="004D5909">
                                <w:rPr>
                                  <w:rFonts w:cs="Times"/>
                                  <w:i w:val="0"/>
                                  <w:sz w:val="22"/>
                                  <w:szCs w:val="22"/>
                                </w:rPr>
                                <w:t xml:space="preserve">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w:t>
                              </w:r>
                              <w:proofErr w:type="spellStart"/>
                              <w:r>
                                <w:rPr>
                                  <w:rFonts w:cs="Times"/>
                                  <w:i w:val="0"/>
                                  <w:sz w:val="22"/>
                                  <w:szCs w:val="22"/>
                                </w:rPr>
                                <w:t>Shackman</w:t>
                              </w:r>
                              <w:proofErr w:type="spellEnd"/>
                              <w:r>
                                <w:rPr>
                                  <w:rFonts w:cs="Times"/>
                                  <w:i w:val="0"/>
                                  <w:sz w:val="22"/>
                                  <w:szCs w:val="22"/>
                                </w:rPr>
                                <w:t xml:space="preserve"> et al.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B21CBB" id="Group_x0020_41" o:spid="_x0000_s1026" style="position:absolute;margin-left:0;margin-top:0;width:463.15pt;height:378.2pt;z-index:251659264;mso-height-relative:margin" coordorigin=",1" coordsize="5882268,4801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top:1;width:3693920;height:4801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f&#10;he++AAAA2wAAAA8AAABkcnMvZG93bnJldi54bWxEj80KwjAQhO+C7xBW8KapHkSrUUQQVPDgD56X&#10;Zm2LyaY0sda3N4LgcZiZb5jFqrVGNFT70rGC0TABQZw5XXKu4HrZDqYgfEDWaByTgjd5WC27nQWm&#10;2r34RM055CJC2KeooAihSqX0WUEW/dBVxNG7u9piiLLOpa7xFeHWyHGSTKTFkuNCgRVtCsoe56dV&#10;YN56JiUfn1ND+2RTHuxk+7gp1e+16zmIQG34h3/tnVYwnsH3S/wB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4fhe++AAAA2wAAAA8AAAAAAAAAAAAAAAAAnAIAAGRycy9k&#10;b3ducmV2LnhtbFBLBQYAAAAABAAEAPcAAACHAwAAAAA=&#10;">
                  <v:imagedata r:id="rId12" o:title=""/>
                  <v:path arrowok="t"/>
                </v:shape>
                <v:shapetype id="_x0000_t202" coordsize="21600,21600" o:spt="202" path="m0,0l0,21600,21600,21600,21600,0xe">
                  <v:stroke joinstyle="miter"/>
                  <v:path gradientshapeok="t" o:connecttype="rect"/>
                </v:shapetype>
                <v:shape id="Text_x0020_Box_x0020_32" o:spid="_x0000_s1028" type="#_x0000_t202" style="position:absolute;left:3709201;top:1;width:2173067;height:4801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2F74BB53" w14:textId="6C6F6A0E" w:rsidR="003A6A56" w:rsidRPr="004D5909" w:rsidRDefault="003A6A56">
                        <w:pPr>
                          <w:rPr>
                            <w:sz w:val="22"/>
                            <w:szCs w:val="22"/>
                          </w:rPr>
                        </w:pPr>
                        <w:r w:rsidRPr="004D5909">
                          <w:rPr>
                            <w:rFonts w:cs="Times"/>
                            <w:b/>
                            <w:bCs/>
                            <w:i w:val="0"/>
                            <w:sz w:val="22"/>
                            <w:szCs w:val="22"/>
                          </w:rPr>
                          <w:t xml:space="preserve">Figure 1.1 Negative affect, pain and cognitive control activate a common region within the </w:t>
                        </w:r>
                        <w:proofErr w:type="spellStart"/>
                        <w:r w:rsidRPr="004D5909">
                          <w:rPr>
                            <w:rFonts w:cs="Times"/>
                            <w:b/>
                            <w:bCs/>
                            <w:i w:val="0"/>
                            <w:sz w:val="22"/>
                            <w:szCs w:val="22"/>
                          </w:rPr>
                          <w:t>aMcc</w:t>
                        </w:r>
                        <w:proofErr w:type="spellEnd"/>
                        <w:r w:rsidRPr="004D5909">
                          <w:rPr>
                            <w:rFonts w:cs="Times"/>
                            <w:b/>
                            <w:bCs/>
                            <w:i w:val="0"/>
                            <w:sz w:val="22"/>
                            <w:szCs w:val="22"/>
                          </w:rPr>
                          <w:t xml:space="preserve">. </w:t>
                        </w:r>
                        <w:r w:rsidRPr="004D5909">
                          <w:rPr>
                            <w:rFonts w:cs="Times"/>
                            <w:i w:val="0"/>
                            <w:sz w:val="22"/>
                            <w:szCs w:val="22"/>
                          </w:rPr>
                          <w:t xml:space="preserve">The map depicts the results of a meta-analysis  of 380 activation foci derived from 192 experiments and involving more than  3,000 participants. The uppermost panel shows the spatially normalized foci for each domain. The next panel shows </w:t>
                        </w:r>
                        <w:proofErr w:type="spellStart"/>
                        <w:r w:rsidRPr="004D5909">
                          <w:rPr>
                            <w:rFonts w:cs="Times"/>
                            <w:i w:val="0"/>
                            <w:sz w:val="22"/>
                            <w:szCs w:val="22"/>
                          </w:rPr>
                          <w:t>thresholded</w:t>
                        </w:r>
                        <w:proofErr w:type="spellEnd"/>
                        <w:r w:rsidRPr="004D5909">
                          <w:rPr>
                            <w:rFonts w:cs="Times"/>
                            <w:i w:val="0"/>
                            <w:sz w:val="22"/>
                            <w:szCs w:val="22"/>
                          </w:rPr>
                          <w:t xml:space="preserve">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w:t>
                        </w:r>
                        <w:proofErr w:type="spellStart"/>
                        <w:r>
                          <w:rPr>
                            <w:rFonts w:cs="Times"/>
                            <w:i w:val="0"/>
                            <w:sz w:val="22"/>
                            <w:szCs w:val="22"/>
                          </w:rPr>
                          <w:t>Shackman</w:t>
                        </w:r>
                        <w:proofErr w:type="spellEnd"/>
                        <w:r>
                          <w:rPr>
                            <w:rFonts w:cs="Times"/>
                            <w:i w:val="0"/>
                            <w:sz w:val="22"/>
                            <w:szCs w:val="22"/>
                          </w:rPr>
                          <w:t xml:space="preserve"> et al. 2011</w:t>
                        </w:r>
                      </w:p>
                    </w:txbxContent>
                  </v:textbox>
                </v:shape>
                <w10:wrap type="square"/>
              </v:group>
            </w:pict>
          </mc:Fallback>
        </mc:AlternateContent>
      </w:r>
    </w:p>
    <w:p w14:paraId="3F6F6CE2" w14:textId="54FA936B" w:rsidR="003B073D" w:rsidRDefault="00E15F2C" w:rsidP="003B073D">
      <w:pPr>
        <w:tabs>
          <w:tab w:val="left" w:pos="900"/>
        </w:tabs>
        <w:spacing w:line="420" w:lineRule="auto"/>
        <w:rPr>
          <w:i w:val="0"/>
          <w:sz w:val="24"/>
        </w:rPr>
      </w:pPr>
      <w:r>
        <w:rPr>
          <w:i w:val="0"/>
          <w:sz w:val="24"/>
        </w:rPr>
        <w:tab/>
      </w:r>
      <w:r w:rsidR="00812776">
        <w:rPr>
          <w:i w:val="0"/>
          <w:sz w:val="24"/>
        </w:rPr>
        <w:t>A</w:t>
      </w:r>
      <w:r w:rsidR="003B073D">
        <w:rPr>
          <w:i w:val="0"/>
          <w:sz w:val="24"/>
        </w:rPr>
        <w:t xml:space="preserve">lthough manually conducted meta-analyses allow for fine-grained testing of functional-anatomical hypotheses, without directly </w:t>
      </w:r>
      <w:r w:rsidR="00783894">
        <w:rPr>
          <w:i w:val="0"/>
          <w:sz w:val="24"/>
        </w:rPr>
        <w:t>surveying</w:t>
      </w:r>
      <w:r w:rsidR="003B073D">
        <w:rPr>
          <w:i w:val="0"/>
          <w:sz w:val="24"/>
        </w:rPr>
        <w:t xml:space="preserve"> a wide range of unrelated psychological states, it is possible to fall prey to what is known as the ‘reverse inference’ problem </w:t>
      </w:r>
      <w:r w:rsidR="003B073D">
        <w:rPr>
          <w:i w:val="0"/>
          <w:sz w:val="24"/>
        </w:rPr>
        <w:fldChar w:fldCharType="begin"/>
      </w:r>
      <w:r w:rsidR="008B7476">
        <w:rPr>
          <w:i w:val="0"/>
          <w:sz w:val="24"/>
        </w:rPr>
        <w:instrText xml:space="preserve"> ADDIN PAPERS2_CITATIONS &lt;citation&gt;&lt;uuid&gt;709E5497-761C-4AEC-AFA7-65EE29507EEC&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3B073D">
        <w:rPr>
          <w:i w:val="0"/>
          <w:sz w:val="24"/>
        </w:rPr>
        <w:fldChar w:fldCharType="separate"/>
      </w:r>
      <w:r w:rsidR="0000334A">
        <w:rPr>
          <w:rFonts w:cs="Century Schoolbook"/>
          <w:i w:val="0"/>
          <w:sz w:val="24"/>
        </w:rPr>
        <w:t>(Poldrack, 2006)</w:t>
      </w:r>
      <w:r w:rsidR="003B073D">
        <w:rPr>
          <w:i w:val="0"/>
          <w:sz w:val="24"/>
        </w:rPr>
        <w:fldChar w:fldCharType="end"/>
      </w:r>
      <w:r w:rsidR="003B073D">
        <w:rPr>
          <w:i w:val="0"/>
          <w:sz w:val="24"/>
        </w:rPr>
        <w:t xml:space="preserve">. Traditional fMRI studies are designed to infer the probability of </w:t>
      </w:r>
      <w:r w:rsidR="001817DC">
        <w:rPr>
          <w:i w:val="0"/>
          <w:sz w:val="24"/>
        </w:rPr>
        <w:t>brain activity given the psychologi</w:t>
      </w:r>
      <w:r w:rsidR="00F87A32">
        <w:rPr>
          <w:i w:val="0"/>
          <w:sz w:val="24"/>
        </w:rPr>
        <w:t>cal states induced in the study–</w:t>
      </w:r>
      <w:r w:rsidR="001817DC">
        <w:rPr>
          <w:i w:val="0"/>
          <w:sz w:val="24"/>
        </w:rPr>
        <w:t xml:space="preserve"> or what is known as ‘forward inference’ [P(</w:t>
      </w:r>
      <w:proofErr w:type="spellStart"/>
      <w:r w:rsidR="001817DC">
        <w:rPr>
          <w:i w:val="0"/>
          <w:sz w:val="24"/>
        </w:rPr>
        <w:t>activity|state</w:t>
      </w:r>
      <w:proofErr w:type="spellEnd"/>
      <w:r w:rsidR="001817DC">
        <w:rPr>
          <w:i w:val="0"/>
          <w:sz w:val="24"/>
        </w:rPr>
        <w:t xml:space="preserve">)]. In contrast, true ‘reverse inference’ requires determining which psychological states are </w:t>
      </w:r>
      <w:r w:rsidR="00DA6CC6">
        <w:rPr>
          <w:i w:val="0"/>
          <w:sz w:val="24"/>
        </w:rPr>
        <w:t>probable</w:t>
      </w:r>
      <w:r w:rsidR="001817DC">
        <w:rPr>
          <w:i w:val="0"/>
          <w:sz w:val="24"/>
        </w:rPr>
        <w:t xml:space="preserve"> </w:t>
      </w:r>
      <w:r w:rsidR="001817DC">
        <w:rPr>
          <w:i w:val="0"/>
          <w:sz w:val="24"/>
        </w:rPr>
        <w:lastRenderedPageBreak/>
        <w:t xml:space="preserve">given activity in brain </w:t>
      </w:r>
      <w:r w:rsidR="00070E84">
        <w:rPr>
          <w:i w:val="0"/>
          <w:sz w:val="24"/>
        </w:rPr>
        <w:t>activity</w:t>
      </w:r>
      <w:r w:rsidR="001817DC">
        <w:rPr>
          <w:i w:val="0"/>
          <w:sz w:val="24"/>
        </w:rPr>
        <w:t xml:space="preserve"> [P(</w:t>
      </w:r>
      <w:proofErr w:type="spellStart"/>
      <w:r w:rsidR="001817DC">
        <w:rPr>
          <w:i w:val="0"/>
          <w:sz w:val="24"/>
        </w:rPr>
        <w:t>state|activity</w:t>
      </w:r>
      <w:proofErr w:type="spellEnd"/>
      <w:r w:rsidR="001817DC">
        <w:rPr>
          <w:i w:val="0"/>
          <w:sz w:val="24"/>
        </w:rPr>
        <w:t xml:space="preserve">)]. Without surveying a broad range of psychological states, it is impossible to conduct proper reverse inferences, and as </w:t>
      </w:r>
      <w:r w:rsidR="00961107">
        <w:rPr>
          <w:i w:val="0"/>
          <w:sz w:val="24"/>
        </w:rPr>
        <w:t xml:space="preserve">consequence merely </w:t>
      </w:r>
      <w:r w:rsidR="001817DC">
        <w:rPr>
          <w:i w:val="0"/>
          <w:sz w:val="24"/>
        </w:rPr>
        <w:t xml:space="preserve">observing activity in a given region does not imply that the given region is </w:t>
      </w:r>
      <w:r w:rsidR="001817DC">
        <w:rPr>
          <w:sz w:val="24"/>
        </w:rPr>
        <w:t>preferentially</w:t>
      </w:r>
      <w:r w:rsidR="001817DC">
        <w:rPr>
          <w:i w:val="0"/>
          <w:sz w:val="24"/>
        </w:rPr>
        <w:t xml:space="preserve"> recruited by </w:t>
      </w:r>
      <w:r w:rsidR="00961107">
        <w:rPr>
          <w:i w:val="0"/>
          <w:sz w:val="24"/>
        </w:rPr>
        <w:t>a given</w:t>
      </w:r>
      <w:r w:rsidR="001817DC">
        <w:rPr>
          <w:i w:val="0"/>
          <w:sz w:val="24"/>
        </w:rPr>
        <w:t xml:space="preserve"> psychological state. This is particularly problematic as the base rate of activation varies widely across the brain </w:t>
      </w:r>
      <w:r w:rsidR="003B073D">
        <w:rPr>
          <w:i w:val="0"/>
          <w:sz w:val="24"/>
        </w:rPr>
        <w:t>(</w:t>
      </w:r>
      <w:r w:rsidR="001817DC">
        <w:rPr>
          <w:i w:val="0"/>
          <w:sz w:val="24"/>
        </w:rPr>
        <w:t>Figure 1.2). Certain regions, li</w:t>
      </w:r>
      <w:r w:rsidR="00C63E49">
        <w:rPr>
          <w:i w:val="0"/>
          <w:sz w:val="24"/>
        </w:rPr>
        <w:t>ke anterior midcingulate cortex</w:t>
      </w:r>
      <w:r w:rsidR="001817DC">
        <w:rPr>
          <w:i w:val="0"/>
          <w:sz w:val="24"/>
        </w:rPr>
        <w:t xml:space="preserve"> are active in such a large proportion of studies that it is very difficult to determine if specific psychological states (such as pain, negative affect and cognitive control) </w:t>
      </w:r>
      <w:r w:rsidR="001817DC">
        <w:rPr>
          <w:sz w:val="24"/>
        </w:rPr>
        <w:t>preferentially</w:t>
      </w:r>
      <w:r w:rsidR="001817DC">
        <w:rPr>
          <w:i w:val="0"/>
          <w:sz w:val="24"/>
        </w:rPr>
        <w:t xml:space="preserve"> recruit this region. </w:t>
      </w:r>
    </w:p>
    <w:p w14:paraId="4D2DDAFF" w14:textId="293A9CCA" w:rsidR="00351575" w:rsidRDefault="00351575" w:rsidP="003B073D">
      <w:pPr>
        <w:tabs>
          <w:tab w:val="left" w:pos="900"/>
        </w:tabs>
        <w:spacing w:line="420" w:lineRule="auto"/>
        <w:rPr>
          <w:i w:val="0"/>
          <w:sz w:val="24"/>
        </w:rPr>
      </w:pPr>
      <w:r>
        <w:rPr>
          <w:i w:val="0"/>
          <w:noProof/>
          <w:sz w:val="24"/>
        </w:rPr>
        <w:drawing>
          <wp:inline distT="0" distB="0" distL="0" distR="0" wp14:anchorId="489DB03F" wp14:editId="341E72EC">
            <wp:extent cx="5519358" cy="377992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6-04-17 00.20.01.png"/>
                    <pic:cNvPicPr/>
                  </pic:nvPicPr>
                  <pic:blipFill rotWithShape="1">
                    <a:blip r:embed="rId13">
                      <a:extLst>
                        <a:ext uri="{28A0092B-C50C-407E-A947-70E740481C1C}">
                          <a14:useLocalDpi xmlns:a14="http://schemas.microsoft.com/office/drawing/2010/main" val="0"/>
                        </a:ext>
                      </a:extLst>
                    </a:blip>
                    <a:srcRect l="3377" t="2438" r="3752" b="5749"/>
                    <a:stretch/>
                  </pic:blipFill>
                  <pic:spPr bwMode="auto">
                    <a:xfrm>
                      <a:off x="0" y="0"/>
                      <a:ext cx="5519837" cy="37802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189920" w14:textId="7BD0D056" w:rsidR="00351575" w:rsidRPr="00351575" w:rsidRDefault="00351575" w:rsidP="00351575">
      <w:pPr>
        <w:tabs>
          <w:tab w:val="left" w:pos="900"/>
        </w:tabs>
        <w:rPr>
          <w:i w:val="0"/>
          <w:sz w:val="24"/>
        </w:rPr>
      </w:pPr>
      <w:r w:rsidRPr="00164392">
        <w:rPr>
          <w:b/>
          <w:i w:val="0"/>
          <w:sz w:val="24"/>
        </w:rPr>
        <w:t>Figur</w:t>
      </w:r>
      <w:r>
        <w:rPr>
          <w:b/>
          <w:i w:val="0"/>
          <w:sz w:val="24"/>
        </w:rPr>
        <w:t>e 1.2</w:t>
      </w:r>
      <w:r w:rsidRPr="00351575">
        <w:rPr>
          <w:i w:val="0"/>
          <w:sz w:val="24"/>
        </w:rPr>
        <w:t xml:space="preserve">. </w:t>
      </w:r>
      <w:r>
        <w:rPr>
          <w:b/>
          <w:i w:val="0"/>
          <w:sz w:val="24"/>
        </w:rPr>
        <w:t>Frequency</w:t>
      </w:r>
      <w:r w:rsidRPr="00351575">
        <w:rPr>
          <w:b/>
          <w:i w:val="0"/>
          <w:sz w:val="24"/>
        </w:rPr>
        <w:t xml:space="preserve"> of activation across the brain</w:t>
      </w:r>
      <w:r>
        <w:rPr>
          <w:b/>
          <w:i w:val="0"/>
          <w:sz w:val="24"/>
        </w:rPr>
        <w:t xml:space="preserve">. </w:t>
      </w:r>
      <w:r>
        <w:rPr>
          <w:i w:val="0"/>
          <w:sz w:val="24"/>
        </w:rPr>
        <w:t xml:space="preserve">For each voxel across the brain, </w:t>
      </w:r>
      <w:r w:rsidR="007E51E5">
        <w:rPr>
          <w:i w:val="0"/>
          <w:sz w:val="24"/>
        </w:rPr>
        <w:t xml:space="preserve">I </w:t>
      </w:r>
      <w:r>
        <w:rPr>
          <w:i w:val="0"/>
          <w:sz w:val="24"/>
        </w:rPr>
        <w:t xml:space="preserve">display the </w:t>
      </w:r>
      <w:r w:rsidR="007E51E5">
        <w:rPr>
          <w:i w:val="0"/>
          <w:sz w:val="24"/>
        </w:rPr>
        <w:t>proportion</w:t>
      </w:r>
      <w:r>
        <w:rPr>
          <w:i w:val="0"/>
          <w:sz w:val="24"/>
        </w:rPr>
        <w:t xml:space="preserve"> of studies in which it’s active. Regions critical for goal-directed cognition, such as medial and dorsolateral prefrontal cortex, exhibit high rates o</w:t>
      </w:r>
      <w:r w:rsidR="00003DBC">
        <w:rPr>
          <w:i w:val="0"/>
          <w:sz w:val="24"/>
        </w:rPr>
        <w:t xml:space="preserve">f activation, in turn making it </w:t>
      </w:r>
      <w:r>
        <w:rPr>
          <w:i w:val="0"/>
          <w:sz w:val="24"/>
        </w:rPr>
        <w:t xml:space="preserve">difficult to </w:t>
      </w:r>
      <w:r w:rsidR="00EE2131">
        <w:rPr>
          <w:i w:val="0"/>
          <w:sz w:val="24"/>
        </w:rPr>
        <w:t>determine which states preferentially recruit them.</w:t>
      </w:r>
    </w:p>
    <w:p w14:paraId="1AC22964" w14:textId="77777777" w:rsidR="00351575" w:rsidRDefault="00351575" w:rsidP="00164392">
      <w:pPr>
        <w:tabs>
          <w:tab w:val="left" w:pos="900"/>
        </w:tabs>
        <w:spacing w:line="420" w:lineRule="auto"/>
        <w:rPr>
          <w:i w:val="0"/>
          <w:sz w:val="24"/>
        </w:rPr>
      </w:pPr>
    </w:p>
    <w:p w14:paraId="284A39CE" w14:textId="2A4373FD" w:rsidR="001817DC" w:rsidRDefault="00351575" w:rsidP="00164392">
      <w:pPr>
        <w:tabs>
          <w:tab w:val="left" w:pos="900"/>
        </w:tabs>
        <w:spacing w:line="420" w:lineRule="auto"/>
        <w:rPr>
          <w:i w:val="0"/>
          <w:sz w:val="24"/>
        </w:rPr>
      </w:pPr>
      <w:r>
        <w:rPr>
          <w:i w:val="0"/>
          <w:sz w:val="24"/>
        </w:rPr>
        <w:lastRenderedPageBreak/>
        <w:tab/>
      </w:r>
      <w:r w:rsidR="001817DC">
        <w:rPr>
          <w:i w:val="0"/>
          <w:sz w:val="24"/>
        </w:rPr>
        <w:t>The recent development of large-scale meta-</w:t>
      </w:r>
      <w:r w:rsidR="005C32DA">
        <w:rPr>
          <w:i w:val="0"/>
          <w:sz w:val="24"/>
        </w:rPr>
        <w:t xml:space="preserve">analysis frameworks, </w:t>
      </w:r>
      <w:r w:rsidR="001817DC">
        <w:rPr>
          <w:i w:val="0"/>
          <w:sz w:val="24"/>
        </w:rPr>
        <w:t xml:space="preserve">such as </w:t>
      </w:r>
      <w:proofErr w:type="spellStart"/>
      <w:r w:rsidR="001817DC">
        <w:rPr>
          <w:i w:val="0"/>
          <w:sz w:val="24"/>
        </w:rPr>
        <w:t>Neurosynth</w:t>
      </w:r>
      <w:proofErr w:type="spellEnd"/>
      <w:r w:rsidR="001817DC">
        <w:rPr>
          <w:i w:val="0"/>
          <w:sz w:val="24"/>
        </w:rPr>
        <w:t xml:space="preserve"> </w:t>
      </w:r>
      <w:r w:rsidR="001817DC">
        <w:rPr>
          <w:i w:val="0"/>
          <w:sz w:val="24"/>
        </w:rPr>
        <w:fldChar w:fldCharType="begin"/>
      </w:r>
      <w:r w:rsidR="008B7476">
        <w:rPr>
          <w:i w:val="0"/>
          <w:sz w:val="24"/>
        </w:rPr>
        <w:instrText xml:space="preserve"> ADDIN PAPERS2_CITATIONS &lt;citation&gt;&lt;uuid&gt;487B83BF-57F6-4185-885C-83F43681EAA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817DC">
        <w:rPr>
          <w:i w:val="0"/>
          <w:sz w:val="24"/>
        </w:rPr>
        <w:fldChar w:fldCharType="separate"/>
      </w:r>
      <w:r w:rsidR="0000334A">
        <w:rPr>
          <w:rFonts w:cs="Century Schoolbook"/>
          <w:i w:val="0"/>
          <w:sz w:val="24"/>
        </w:rPr>
        <w:t>(Yarkoni, Poldrack, Nichols, Van Essen, &amp; Wager, 2011)</w:t>
      </w:r>
      <w:r w:rsidR="001817DC">
        <w:rPr>
          <w:i w:val="0"/>
          <w:sz w:val="24"/>
        </w:rPr>
        <w:fldChar w:fldCharType="end"/>
      </w:r>
      <w:r w:rsidR="001817DC">
        <w:rPr>
          <w:i w:val="0"/>
          <w:sz w:val="24"/>
        </w:rPr>
        <w:t xml:space="preserve"> and </w:t>
      </w:r>
      <w:proofErr w:type="spellStart"/>
      <w:r w:rsidR="001817DC">
        <w:rPr>
          <w:i w:val="0"/>
          <w:sz w:val="24"/>
        </w:rPr>
        <w:t>BrainMap</w:t>
      </w:r>
      <w:proofErr w:type="spellEnd"/>
      <w:r w:rsidR="001817DC">
        <w:rPr>
          <w:i w:val="0"/>
          <w:sz w:val="24"/>
        </w:rPr>
        <w:t xml:space="preserve"> </w:t>
      </w:r>
      <w:r w:rsidR="001817DC">
        <w:rPr>
          <w:i w:val="0"/>
          <w:sz w:val="24"/>
        </w:rPr>
        <w:fldChar w:fldCharType="begin"/>
      </w:r>
      <w:r w:rsidR="008B7476">
        <w:rPr>
          <w:i w:val="0"/>
          <w:sz w:val="24"/>
        </w:rPr>
        <w:instrText xml:space="preserve"> ADDIN PAPERS2_CITATIONS &lt;citation&gt;&lt;uuid&gt;A9DCF34F-93CD-437B-9BF1-FF79CC624764&lt;/uuid&gt;&lt;priority&gt;0&lt;/priority&gt;&lt;publications&gt;&lt;publication&gt;&lt;uuid&gt;71763422-3E30-4690-9DA5-A2CA7232B97D&lt;/uuid&gt;&lt;volume&gt;3&lt;/volume&gt;&lt;doi&gt;10.1385/NI:3:1:065&lt;/doi&gt;&lt;startpage&gt;65&lt;/startpage&gt;&lt;publication_date&gt;99200500001200000000200000&lt;/publication_date&gt;&lt;url&gt;http://eutils.ncbi.nlm.nih.gov/entrez/eutils/elink.fcgi?dbfrom=pubmed&amp;amp;id=15897617&amp;amp;retmode=ref&amp;amp;cmd=prlinks&lt;/url&gt;&lt;type&gt;400&lt;/type&gt;&lt;title&gt;BrainMap: the social evolution of a human brain mapping database.&lt;/title&gt;&lt;institution&gt;Research Imaging Center, University of Texas Health Science Center, San Antonio, TX 78229, USA. lairda@uthscsa.edu&lt;/institution&gt;&lt;number&gt;1&lt;/number&gt;&lt;subtype&gt;400&lt;/subtype&gt;&lt;endpage&gt;78&lt;/endpage&gt;&lt;bundle&gt;&lt;publication&gt;&lt;title&gt;Neuroinformatics&lt;/title&gt;&lt;type&gt;-100&lt;/type&gt;&lt;subtype&gt;-100&lt;/subtype&gt;&lt;uuid&gt;237C86E2-94DF-4DB7-8B81-88E3BF2C6804&lt;/uuid&gt;&lt;/publication&gt;&lt;/bundle&gt;&lt;authors&gt;&lt;author&gt;&lt;firstName&gt;Angela&lt;/firstName&gt;&lt;middleNames&gt;R&lt;/middleNames&gt;&lt;lastName&gt;Laird&lt;/lastName&gt;&lt;/author&gt;&lt;author&gt;&lt;firstName&gt;Jack&lt;/firstName&gt;&lt;middleNames&gt;L&lt;/middleNames&gt;&lt;lastName&gt;Lancaster&lt;/lastName&gt;&lt;/author&gt;&lt;author&gt;&lt;firstName&gt;Peter&lt;/firstName&gt;&lt;middleNames&gt;T&lt;/middleNames&gt;&lt;lastName&gt;Fox&lt;/lastName&gt;&lt;/author&gt;&lt;/authors&gt;&lt;/publication&gt;&lt;/publications&gt;&lt;cites&gt;&lt;/cites&gt;&lt;/citation&gt;</w:instrText>
      </w:r>
      <w:r w:rsidR="001817DC">
        <w:rPr>
          <w:i w:val="0"/>
          <w:sz w:val="24"/>
        </w:rPr>
        <w:fldChar w:fldCharType="separate"/>
      </w:r>
      <w:r w:rsidR="0000334A">
        <w:rPr>
          <w:rFonts w:cs="Century Schoolbook"/>
          <w:i w:val="0"/>
          <w:sz w:val="24"/>
        </w:rPr>
        <w:t>(Laird, Lancaster, &amp; Fox, 2005)</w:t>
      </w:r>
      <w:r w:rsidR="001817DC">
        <w:rPr>
          <w:i w:val="0"/>
          <w:sz w:val="24"/>
        </w:rPr>
        <w:fldChar w:fldCharType="end"/>
      </w:r>
      <w:r w:rsidR="005C32DA">
        <w:rPr>
          <w:i w:val="0"/>
          <w:sz w:val="24"/>
        </w:rPr>
        <w:t xml:space="preserve"> have enabled researchers to q</w:t>
      </w:r>
      <w:r w:rsidR="001817DC">
        <w:rPr>
          <w:i w:val="0"/>
          <w:sz w:val="24"/>
        </w:rPr>
        <w:t xml:space="preserve">uantitatively </w:t>
      </w:r>
      <w:r w:rsidR="00ED6DE6">
        <w:rPr>
          <w:i w:val="0"/>
          <w:sz w:val="24"/>
        </w:rPr>
        <w:t xml:space="preserve">identifying </w:t>
      </w:r>
      <w:r w:rsidR="00F474A0">
        <w:rPr>
          <w:i w:val="0"/>
          <w:sz w:val="24"/>
        </w:rPr>
        <w:t xml:space="preserve">brain regions that are preferentially recruited by specific psychological states. </w:t>
      </w:r>
      <w:r w:rsidR="00164392" w:rsidRPr="00164392">
        <w:rPr>
          <w:i w:val="0"/>
          <w:sz w:val="24"/>
        </w:rPr>
        <w:t xml:space="preserve">To demonstrate </w:t>
      </w:r>
      <w:r w:rsidR="00164392">
        <w:rPr>
          <w:i w:val="0"/>
          <w:sz w:val="24"/>
        </w:rPr>
        <w:t>the importance of appropriately modeling reverse inferences</w:t>
      </w:r>
      <w:r w:rsidR="00164392" w:rsidRPr="00164392">
        <w:rPr>
          <w:i w:val="0"/>
          <w:sz w:val="24"/>
        </w:rPr>
        <w:t xml:space="preserve">, we recreated </w:t>
      </w:r>
      <w:proofErr w:type="spellStart"/>
      <w:r w:rsidR="00164392" w:rsidRPr="00164392">
        <w:rPr>
          <w:i w:val="0"/>
          <w:sz w:val="24"/>
        </w:rPr>
        <w:t>Shackman’s</w:t>
      </w:r>
      <w:proofErr w:type="spellEnd"/>
      <w:r w:rsidR="00164392" w:rsidRPr="00164392">
        <w:rPr>
          <w:i w:val="0"/>
          <w:sz w:val="24"/>
        </w:rPr>
        <w:t xml:space="preserve"> (2011) meta-an</w:t>
      </w:r>
      <w:r w:rsidR="00164392">
        <w:rPr>
          <w:i w:val="0"/>
          <w:sz w:val="24"/>
        </w:rPr>
        <w:t xml:space="preserve">alysis using forward inference– akin to a traditional meta-analysis– </w:t>
      </w:r>
      <w:r w:rsidR="00164392" w:rsidRPr="00164392">
        <w:rPr>
          <w:i w:val="0"/>
          <w:sz w:val="24"/>
        </w:rPr>
        <w:t xml:space="preserve">using </w:t>
      </w:r>
      <w:proofErr w:type="spellStart"/>
      <w:r w:rsidR="00164392" w:rsidRPr="00164392">
        <w:rPr>
          <w:i w:val="0"/>
          <w:sz w:val="24"/>
        </w:rPr>
        <w:t>Neurosynth</w:t>
      </w:r>
      <w:proofErr w:type="spellEnd"/>
      <w:r w:rsidR="00164392">
        <w:rPr>
          <w:i w:val="0"/>
          <w:sz w:val="24"/>
        </w:rPr>
        <w:t xml:space="preserve">. Similar to </w:t>
      </w:r>
      <w:proofErr w:type="spellStart"/>
      <w:r w:rsidR="00164392">
        <w:rPr>
          <w:i w:val="0"/>
          <w:sz w:val="24"/>
        </w:rPr>
        <w:t>Shackman</w:t>
      </w:r>
      <w:proofErr w:type="spellEnd"/>
      <w:r w:rsidR="00164392">
        <w:rPr>
          <w:i w:val="0"/>
          <w:sz w:val="24"/>
        </w:rPr>
        <w:t xml:space="preserve"> (2011</w:t>
      </w:r>
      <w:r w:rsidR="003C6201">
        <w:rPr>
          <w:i w:val="0"/>
          <w:sz w:val="24"/>
        </w:rPr>
        <w:t>)</w:t>
      </w:r>
      <w:r w:rsidR="00164392">
        <w:rPr>
          <w:i w:val="0"/>
          <w:sz w:val="24"/>
        </w:rPr>
        <w:t xml:space="preserve">, we find </w:t>
      </w:r>
      <w:r w:rsidR="00164392" w:rsidRPr="00164392">
        <w:rPr>
          <w:i w:val="0"/>
          <w:sz w:val="24"/>
        </w:rPr>
        <w:t xml:space="preserve">overlap between pain, negative affect and cognitive control </w:t>
      </w:r>
      <w:r w:rsidR="00164392">
        <w:rPr>
          <w:i w:val="0"/>
          <w:sz w:val="24"/>
        </w:rPr>
        <w:t xml:space="preserve">in </w:t>
      </w:r>
      <w:proofErr w:type="spellStart"/>
      <w:r w:rsidR="00164392">
        <w:rPr>
          <w:i w:val="0"/>
          <w:sz w:val="24"/>
        </w:rPr>
        <w:t>aMCC</w:t>
      </w:r>
      <w:proofErr w:type="spellEnd"/>
      <w:r w:rsidR="00164392">
        <w:rPr>
          <w:i w:val="0"/>
          <w:sz w:val="24"/>
        </w:rPr>
        <w:t xml:space="preserve"> </w:t>
      </w:r>
      <w:r w:rsidR="00164392" w:rsidRPr="00164392">
        <w:rPr>
          <w:i w:val="0"/>
          <w:sz w:val="24"/>
        </w:rPr>
        <w:t>(</w:t>
      </w:r>
      <w:r w:rsidR="00164392">
        <w:rPr>
          <w:i w:val="0"/>
          <w:sz w:val="24"/>
        </w:rPr>
        <w:t xml:space="preserve">Figure 1.3a; </w:t>
      </w:r>
      <w:r w:rsidR="00164392" w:rsidRPr="00164392">
        <w:rPr>
          <w:i w:val="0"/>
          <w:sz w:val="24"/>
        </w:rPr>
        <w:t xml:space="preserve">overlap shown in </w:t>
      </w:r>
      <w:r w:rsidR="00164392">
        <w:rPr>
          <w:i w:val="0"/>
          <w:sz w:val="24"/>
        </w:rPr>
        <w:t>white).</w:t>
      </w:r>
      <w:r w:rsidR="00164392" w:rsidRPr="00164392">
        <w:rPr>
          <w:i w:val="0"/>
          <w:sz w:val="24"/>
        </w:rPr>
        <w:t xml:space="preserve"> However,</w:t>
      </w:r>
      <w:r w:rsidR="00164392">
        <w:rPr>
          <w:i w:val="0"/>
          <w:sz w:val="24"/>
        </w:rPr>
        <w:t xml:space="preserve"> we also find a very similar pattern of overlap when we perform a forward inference analysis of three theoretically unrelated </w:t>
      </w:r>
      <w:r w:rsidR="007E056C">
        <w:rPr>
          <w:i w:val="0"/>
          <w:sz w:val="24"/>
        </w:rPr>
        <w:t>psychological states</w:t>
      </w:r>
      <w:r w:rsidR="00164392">
        <w:rPr>
          <w:i w:val="0"/>
          <w:sz w:val="24"/>
        </w:rPr>
        <w:t xml:space="preserve">: ‘social cognition’, ‘vision’ and ‘long term memory’ (Figure 1.3b). </w:t>
      </w:r>
      <w:r w:rsidR="00190498">
        <w:rPr>
          <w:i w:val="0"/>
          <w:sz w:val="24"/>
        </w:rPr>
        <w:t>This demonstration highlights the important of large-scale meta-</w:t>
      </w:r>
      <w:r w:rsidR="00301ECE">
        <w:rPr>
          <w:i w:val="0"/>
          <w:sz w:val="24"/>
        </w:rPr>
        <w:t>analyses that</w:t>
      </w:r>
      <w:r w:rsidR="00190498">
        <w:rPr>
          <w:i w:val="0"/>
          <w:sz w:val="24"/>
        </w:rPr>
        <w:t xml:space="preserve"> appropriately quantify preferential psychological recruitment across the brain. </w:t>
      </w:r>
    </w:p>
    <w:p w14:paraId="6F21F361" w14:textId="066BE40C" w:rsidR="00164392" w:rsidRDefault="00164392" w:rsidP="00164392">
      <w:pPr>
        <w:tabs>
          <w:tab w:val="left" w:pos="900"/>
        </w:tabs>
        <w:spacing w:line="420" w:lineRule="auto"/>
        <w:rPr>
          <w:i w:val="0"/>
          <w:sz w:val="24"/>
        </w:rPr>
      </w:pPr>
      <w:r>
        <w:rPr>
          <w:i w:val="0"/>
          <w:sz w:val="24"/>
        </w:rPr>
        <w:tab/>
      </w:r>
      <w:r w:rsidRPr="00164392">
        <w:rPr>
          <w:i w:val="0"/>
          <w:noProof/>
          <w:sz w:val="24"/>
        </w:rPr>
        <w:drawing>
          <wp:inline distT="0" distB="0" distL="0" distR="0" wp14:anchorId="75FC6619" wp14:editId="0ED7C34C">
            <wp:extent cx="4385956" cy="1770008"/>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5272"/>
                    <a:stretch/>
                  </pic:blipFill>
                  <pic:spPr bwMode="auto">
                    <a:xfrm>
                      <a:off x="0" y="0"/>
                      <a:ext cx="4386997" cy="17704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41864FE" w14:textId="4DFA9903" w:rsidR="00164392" w:rsidRDefault="00164392" w:rsidP="00164392">
      <w:pPr>
        <w:tabs>
          <w:tab w:val="left" w:pos="900"/>
        </w:tabs>
        <w:rPr>
          <w:i w:val="0"/>
          <w:sz w:val="24"/>
        </w:rPr>
      </w:pPr>
      <w:r w:rsidRPr="00164392">
        <w:rPr>
          <w:b/>
          <w:i w:val="0"/>
          <w:sz w:val="24"/>
        </w:rPr>
        <w:t>Figure 1.3.</w:t>
      </w:r>
      <w:r>
        <w:rPr>
          <w:i w:val="0"/>
          <w:sz w:val="24"/>
        </w:rPr>
        <w:t xml:space="preserve"> </w:t>
      </w:r>
      <w:r w:rsidR="003C6201">
        <w:rPr>
          <w:i w:val="0"/>
          <w:sz w:val="24"/>
        </w:rPr>
        <w:t xml:space="preserve">a) </w:t>
      </w:r>
      <w:r>
        <w:rPr>
          <w:i w:val="0"/>
          <w:sz w:val="24"/>
        </w:rPr>
        <w:t>Forward inference meta-analysis of pain, negative affect and cognitive control, showing distinct overlap in anterior midcingulate cortex (</w:t>
      </w:r>
      <w:proofErr w:type="spellStart"/>
      <w:r>
        <w:rPr>
          <w:i w:val="0"/>
          <w:sz w:val="24"/>
        </w:rPr>
        <w:t>aMCC</w:t>
      </w:r>
      <w:proofErr w:type="spellEnd"/>
      <w:r>
        <w:rPr>
          <w:i w:val="0"/>
          <w:sz w:val="24"/>
        </w:rPr>
        <w:t xml:space="preserve">). </w:t>
      </w:r>
      <w:r w:rsidR="003C6201">
        <w:rPr>
          <w:i w:val="0"/>
          <w:sz w:val="24"/>
        </w:rPr>
        <w:t xml:space="preserve">b) </w:t>
      </w:r>
      <w:r>
        <w:rPr>
          <w:i w:val="0"/>
          <w:sz w:val="24"/>
        </w:rPr>
        <w:t xml:space="preserve">Forward inference meta-analysis three theoretically unrelated </w:t>
      </w:r>
      <w:r w:rsidR="00906A39">
        <w:rPr>
          <w:i w:val="0"/>
          <w:sz w:val="24"/>
        </w:rPr>
        <w:t>constructs</w:t>
      </w:r>
      <w:r>
        <w:rPr>
          <w:i w:val="0"/>
          <w:sz w:val="24"/>
        </w:rPr>
        <w:t xml:space="preserve"> (social cognition, vision and long term memory) shows similarly striking overlap in </w:t>
      </w:r>
      <w:proofErr w:type="spellStart"/>
      <w:r>
        <w:rPr>
          <w:i w:val="0"/>
          <w:sz w:val="24"/>
        </w:rPr>
        <w:t>aMCC</w:t>
      </w:r>
      <w:proofErr w:type="spellEnd"/>
      <w:r>
        <w:rPr>
          <w:i w:val="0"/>
          <w:sz w:val="24"/>
        </w:rPr>
        <w:t xml:space="preserve">. Overlap is indicated in white.  </w:t>
      </w:r>
    </w:p>
    <w:p w14:paraId="745AFB3F" w14:textId="77777777" w:rsidR="00190498" w:rsidRPr="001817DC" w:rsidRDefault="00190498" w:rsidP="00164392">
      <w:pPr>
        <w:tabs>
          <w:tab w:val="left" w:pos="900"/>
        </w:tabs>
        <w:rPr>
          <w:i w:val="0"/>
          <w:sz w:val="24"/>
        </w:rPr>
      </w:pPr>
    </w:p>
    <w:p w14:paraId="61658E7B" w14:textId="519B1143" w:rsidR="00190498" w:rsidRPr="00F22624" w:rsidRDefault="00F22624" w:rsidP="00190498">
      <w:pPr>
        <w:tabs>
          <w:tab w:val="left" w:pos="900"/>
        </w:tabs>
        <w:spacing w:line="420" w:lineRule="auto"/>
        <w:rPr>
          <w:b/>
          <w:i w:val="0"/>
          <w:sz w:val="24"/>
        </w:rPr>
      </w:pPr>
      <w:r w:rsidRPr="00F22624">
        <w:rPr>
          <w:b/>
          <w:i w:val="0"/>
          <w:sz w:val="24"/>
        </w:rPr>
        <w:t>Dissertation overview</w:t>
      </w:r>
    </w:p>
    <w:p w14:paraId="1A759E09" w14:textId="20064903" w:rsidR="00DF2841" w:rsidRDefault="00190498" w:rsidP="00190498">
      <w:pPr>
        <w:tabs>
          <w:tab w:val="left" w:pos="900"/>
        </w:tabs>
        <w:spacing w:line="420" w:lineRule="auto"/>
        <w:rPr>
          <w:i w:val="0"/>
          <w:sz w:val="24"/>
        </w:rPr>
      </w:pPr>
      <w:r>
        <w:rPr>
          <w:i w:val="0"/>
          <w:sz w:val="24"/>
        </w:rPr>
        <w:tab/>
        <w:t>In the present dissertation, I sought to advance large-scale meta-analytic techniques</w:t>
      </w:r>
      <w:r w:rsidR="00BF108A">
        <w:rPr>
          <w:i w:val="0"/>
          <w:sz w:val="24"/>
        </w:rPr>
        <w:t xml:space="preserve"> by </w:t>
      </w:r>
      <w:r>
        <w:rPr>
          <w:i w:val="0"/>
          <w:sz w:val="24"/>
        </w:rPr>
        <w:t xml:space="preserve">comprehensively </w:t>
      </w:r>
      <w:r w:rsidR="00BF108A">
        <w:rPr>
          <w:i w:val="0"/>
          <w:sz w:val="24"/>
        </w:rPr>
        <w:t>mapping</w:t>
      </w:r>
      <w:r>
        <w:rPr>
          <w:i w:val="0"/>
          <w:sz w:val="24"/>
        </w:rPr>
        <w:t xml:space="preserve"> psychological function</w:t>
      </w:r>
      <w:r w:rsidR="00BF108A">
        <w:rPr>
          <w:i w:val="0"/>
          <w:sz w:val="24"/>
        </w:rPr>
        <w:t xml:space="preserve"> to discrete brain </w:t>
      </w:r>
      <w:r w:rsidR="00BF108A">
        <w:rPr>
          <w:i w:val="0"/>
          <w:sz w:val="24"/>
        </w:rPr>
        <w:lastRenderedPageBreak/>
        <w:t>anatomy</w:t>
      </w:r>
      <w:r>
        <w:rPr>
          <w:i w:val="0"/>
          <w:sz w:val="24"/>
        </w:rPr>
        <w:t xml:space="preserve"> in three investigations. In the first two investigations, I use unsupervised data-driven techniques to identify spatially distinct regions throughout </w:t>
      </w:r>
      <w:r w:rsidR="00DF2841">
        <w:rPr>
          <w:i w:val="0"/>
          <w:sz w:val="24"/>
        </w:rPr>
        <w:t>lateral and medial</w:t>
      </w:r>
      <w:r>
        <w:rPr>
          <w:i w:val="0"/>
          <w:sz w:val="24"/>
        </w:rPr>
        <w:t xml:space="preserve"> frontal cortex and use classification based </w:t>
      </w:r>
      <w:r w:rsidR="001231D2">
        <w:rPr>
          <w:i w:val="0"/>
          <w:sz w:val="24"/>
        </w:rPr>
        <w:t>methods</w:t>
      </w:r>
      <w:r>
        <w:rPr>
          <w:i w:val="0"/>
          <w:sz w:val="24"/>
        </w:rPr>
        <w:t xml:space="preserve"> to identify the psychological states that best predict activity in each region. </w:t>
      </w:r>
      <w:r w:rsidR="00EA78AF">
        <w:rPr>
          <w:i w:val="0"/>
          <w:sz w:val="24"/>
        </w:rPr>
        <w:t xml:space="preserve">I focus on these two </w:t>
      </w:r>
      <w:r w:rsidR="00E91AD2">
        <w:rPr>
          <w:i w:val="0"/>
          <w:sz w:val="24"/>
        </w:rPr>
        <w:t>areas</w:t>
      </w:r>
      <w:r w:rsidR="00EA78AF">
        <w:rPr>
          <w:i w:val="0"/>
          <w:sz w:val="24"/>
        </w:rPr>
        <w:t xml:space="preserve"> of the brain </w:t>
      </w:r>
      <w:r w:rsidR="00DF2841">
        <w:rPr>
          <w:i w:val="0"/>
          <w:sz w:val="24"/>
        </w:rPr>
        <w:t xml:space="preserve">as they are fundamental for goal-directed cognition. As a consequence of the centrality of goal-directed cognition in </w:t>
      </w:r>
      <w:r w:rsidR="0013596D">
        <w:rPr>
          <w:i w:val="0"/>
          <w:sz w:val="24"/>
        </w:rPr>
        <w:t>most behavior</w:t>
      </w:r>
      <w:r w:rsidR="00DF2841">
        <w:rPr>
          <w:i w:val="0"/>
          <w:sz w:val="24"/>
        </w:rPr>
        <w:t xml:space="preserve">, </w:t>
      </w:r>
      <w:r w:rsidR="00491BA3">
        <w:rPr>
          <w:i w:val="0"/>
          <w:sz w:val="24"/>
        </w:rPr>
        <w:t>key goal-directed regions in frontal cortex are frequently active across many studies. As such</w:t>
      </w:r>
      <w:r w:rsidR="00DF2841">
        <w:rPr>
          <w:i w:val="0"/>
          <w:sz w:val="24"/>
        </w:rPr>
        <w:t xml:space="preserve">, </w:t>
      </w:r>
      <w:r w:rsidR="00491BA3">
        <w:rPr>
          <w:i w:val="0"/>
          <w:sz w:val="24"/>
        </w:rPr>
        <w:t>these regions are particularly vulnerable to being ascribed specific roles via inference when they may instead support more domain-general processes.</w:t>
      </w:r>
      <w:r w:rsidR="00DF2841">
        <w:rPr>
          <w:i w:val="0"/>
          <w:sz w:val="24"/>
        </w:rPr>
        <w:t xml:space="preserve"> These </w:t>
      </w:r>
      <w:r>
        <w:rPr>
          <w:i w:val="0"/>
          <w:sz w:val="24"/>
        </w:rPr>
        <w:t>two investigations provide comprehensive and relatively unbiased functional-anatomical mappings of human frontal cortex</w:t>
      </w:r>
      <w:r w:rsidR="002B4DAC">
        <w:rPr>
          <w:i w:val="0"/>
          <w:sz w:val="24"/>
        </w:rPr>
        <w:t xml:space="preserve">. </w:t>
      </w:r>
    </w:p>
    <w:p w14:paraId="2D141005" w14:textId="7ABA6501" w:rsidR="00190498" w:rsidRDefault="00DF2841" w:rsidP="00190498">
      <w:pPr>
        <w:tabs>
          <w:tab w:val="left" w:pos="900"/>
        </w:tabs>
        <w:spacing w:line="420" w:lineRule="auto"/>
        <w:rPr>
          <w:i w:val="0"/>
          <w:sz w:val="24"/>
        </w:rPr>
      </w:pPr>
      <w:r>
        <w:rPr>
          <w:i w:val="0"/>
          <w:sz w:val="24"/>
        </w:rPr>
        <w:tab/>
      </w:r>
      <w:r w:rsidR="002B4DAC">
        <w:rPr>
          <w:i w:val="0"/>
          <w:sz w:val="24"/>
        </w:rPr>
        <w:t xml:space="preserve">In the final chapter, I evaluate the quality of various strategies for meta-analytic parcellation and compare the utility of these </w:t>
      </w:r>
      <w:r w:rsidR="00503199">
        <w:rPr>
          <w:i w:val="0"/>
          <w:sz w:val="24"/>
        </w:rPr>
        <w:t xml:space="preserve">meta-analytic brain atlases to those derived from other brain modalities. I again use </w:t>
      </w:r>
      <w:r w:rsidR="00041E47">
        <w:rPr>
          <w:i w:val="0"/>
          <w:sz w:val="24"/>
        </w:rPr>
        <w:t xml:space="preserve">classification </w:t>
      </w:r>
      <w:r w:rsidR="00503199">
        <w:rPr>
          <w:i w:val="0"/>
          <w:sz w:val="24"/>
        </w:rPr>
        <w:t xml:space="preserve">to evaluate how well brain atlases from different modalities are able to predict psychological states, and find evidence that meta-analytically derived atlases may provide a </w:t>
      </w:r>
      <w:commentRangeStart w:id="1"/>
      <w:r w:rsidR="00503199">
        <w:rPr>
          <w:i w:val="0"/>
          <w:sz w:val="24"/>
        </w:rPr>
        <w:t xml:space="preserve">more accurate and useful </w:t>
      </w:r>
      <w:commentRangeEnd w:id="1"/>
      <w:r w:rsidR="007347ED">
        <w:rPr>
          <w:rStyle w:val="CommentReference"/>
          <w:rFonts w:ascii="Times" w:eastAsia="ＭＳ 明朝" w:hAnsi="Times"/>
          <w:i w:val="0"/>
        </w:rPr>
        <w:commentReference w:id="1"/>
      </w:r>
      <w:r w:rsidR="00503199">
        <w:rPr>
          <w:i w:val="0"/>
          <w:sz w:val="24"/>
        </w:rPr>
        <w:t>representation of the underlying functional-anatomical organization of the brain</w:t>
      </w:r>
      <w:r w:rsidR="002B4DAC">
        <w:rPr>
          <w:i w:val="0"/>
          <w:sz w:val="24"/>
        </w:rPr>
        <w:t xml:space="preserve">s. </w:t>
      </w:r>
      <w:r>
        <w:rPr>
          <w:i w:val="0"/>
          <w:sz w:val="24"/>
        </w:rPr>
        <w:t>I conclude this dissertation with brief concluding remarks summarizing the contributions of the present studies.</w:t>
      </w:r>
      <w:r w:rsidR="002B4DAC">
        <w:rPr>
          <w:i w:val="0"/>
          <w:sz w:val="24"/>
        </w:rPr>
        <w:t xml:space="preserve">   </w:t>
      </w:r>
    </w:p>
    <w:p w14:paraId="75B74D2E" w14:textId="77777777" w:rsidR="00190498" w:rsidRDefault="00190498" w:rsidP="00190498">
      <w:pPr>
        <w:tabs>
          <w:tab w:val="left" w:pos="900"/>
        </w:tabs>
        <w:spacing w:line="420" w:lineRule="auto"/>
        <w:rPr>
          <w:i w:val="0"/>
          <w:sz w:val="24"/>
        </w:rPr>
      </w:pPr>
    </w:p>
    <w:p w14:paraId="1EDD4A7F" w14:textId="006ED7F0" w:rsidR="00E15F2C" w:rsidRPr="009E17AF" w:rsidRDefault="00E15F2C" w:rsidP="00E15F2C">
      <w:pPr>
        <w:tabs>
          <w:tab w:val="left" w:pos="900"/>
        </w:tabs>
        <w:spacing w:line="420" w:lineRule="auto"/>
        <w:rPr>
          <w:i w:val="0"/>
          <w:sz w:val="24"/>
        </w:rPr>
      </w:pPr>
    </w:p>
    <w:p w14:paraId="0C790847" w14:textId="77777777" w:rsidR="00335160" w:rsidRPr="009E17AF" w:rsidRDefault="00335160" w:rsidP="004A5B02">
      <w:pPr>
        <w:spacing w:line="420" w:lineRule="auto"/>
        <w:ind w:right="360"/>
        <w:rPr>
          <w:sz w:val="24"/>
        </w:rPr>
      </w:pPr>
      <w:r w:rsidRPr="009E17AF">
        <w:rPr>
          <w:sz w:val="24"/>
        </w:rPr>
        <w:br w:type="page"/>
      </w:r>
    </w:p>
    <w:p w14:paraId="1A3F4DA8" w14:textId="77777777" w:rsidR="00335160" w:rsidRPr="009E17AF" w:rsidRDefault="00335160" w:rsidP="009E17AF">
      <w:pPr>
        <w:spacing w:line="420" w:lineRule="auto"/>
        <w:rPr>
          <w:sz w:val="24"/>
        </w:rPr>
      </w:pPr>
    </w:p>
    <w:p w14:paraId="0992F2E9" w14:textId="77777777" w:rsidR="00335160" w:rsidRPr="009E17AF" w:rsidRDefault="00335160" w:rsidP="006C00E0">
      <w:pPr>
        <w:spacing w:line="420" w:lineRule="auto"/>
        <w:jc w:val="center"/>
        <w:rPr>
          <w:i w:val="0"/>
          <w:sz w:val="24"/>
        </w:rPr>
      </w:pPr>
      <w:r w:rsidRPr="009E17AF">
        <w:rPr>
          <w:i w:val="0"/>
          <w:sz w:val="24"/>
        </w:rPr>
        <w:t>CHAPTER 2</w:t>
      </w:r>
    </w:p>
    <w:p w14:paraId="657D960E" w14:textId="77777777" w:rsidR="00335160" w:rsidRPr="009E17AF" w:rsidRDefault="00335160" w:rsidP="009E17AF">
      <w:pPr>
        <w:spacing w:line="420" w:lineRule="auto"/>
        <w:jc w:val="center"/>
        <w:rPr>
          <w:i w:val="0"/>
          <w:sz w:val="24"/>
        </w:rPr>
      </w:pPr>
    </w:p>
    <w:p w14:paraId="7C2D3FE0" w14:textId="72B50EED" w:rsidR="008F7C66" w:rsidRPr="009A2D78" w:rsidRDefault="00335160" w:rsidP="00B619DC">
      <w:pPr>
        <w:spacing w:line="420" w:lineRule="auto"/>
        <w:jc w:val="center"/>
        <w:rPr>
          <w:b/>
          <w:i w:val="0"/>
          <w:sz w:val="24"/>
        </w:rPr>
      </w:pPr>
      <w:r w:rsidRPr="009A2D78">
        <w:rPr>
          <w:b/>
          <w:i w:val="0"/>
          <w:sz w:val="24"/>
        </w:rPr>
        <w:t>Large-scale meta-analysis of human medial frontal cortex reveals tripartite functional organization</w:t>
      </w:r>
    </w:p>
    <w:p w14:paraId="6EF861EB" w14:textId="77777777" w:rsidR="00335160" w:rsidRPr="009E17AF" w:rsidRDefault="00335160" w:rsidP="009E17AF">
      <w:pPr>
        <w:spacing w:line="420" w:lineRule="auto"/>
        <w:rPr>
          <w:i w:val="0"/>
          <w:sz w:val="24"/>
        </w:rPr>
      </w:pPr>
    </w:p>
    <w:p w14:paraId="49D163CA" w14:textId="333D9308" w:rsidR="001D4AE7" w:rsidRPr="009E17AF" w:rsidRDefault="00335160" w:rsidP="00B619DC">
      <w:pPr>
        <w:tabs>
          <w:tab w:val="left" w:pos="900"/>
        </w:tabs>
        <w:spacing w:line="480" w:lineRule="auto"/>
        <w:ind w:firstLine="630"/>
        <w:rPr>
          <w:i w:val="0"/>
          <w:sz w:val="24"/>
        </w:rPr>
      </w:pPr>
      <w:r w:rsidRPr="009E17AF">
        <w:rPr>
          <w:i w:val="0"/>
          <w:sz w:val="24"/>
        </w:rPr>
        <w:tab/>
      </w:r>
      <w:r w:rsidR="001D4AE7" w:rsidRPr="009E17AF">
        <w:rPr>
          <w:i w:val="0"/>
          <w:sz w:val="24"/>
        </w:rPr>
        <w:t xml:space="preserve">The medial frontal cortex (MFC) is purported to play a key role in a number of psychological processes, including motor function, cognitive control, emotion, pain and social cognition. However, the precise correspondence of psychological states onto discrete medial frontal anatomy remains elusive. Several recent attempts to define distinct functional sub-regions of MFC have been based on morphology </w:t>
      </w:r>
      <w:r w:rsidR="001D4AE7" w:rsidRPr="009E17AF">
        <w:rPr>
          <w:i w:val="0"/>
          <w:sz w:val="24"/>
        </w:rPr>
        <w:fldChar w:fldCharType="begin"/>
      </w:r>
      <w:r w:rsidR="008B7476">
        <w:rPr>
          <w:i w:val="0"/>
          <w:sz w:val="24"/>
        </w:rPr>
        <w:instrText xml:space="preserve"> ADDIN PAPERS2_CITATIONS &lt;citation&gt;&lt;uuid&gt;643DEF5D-F7FF-4479-B565-BD8D47E1915D&lt;/uuid&gt;&lt;priority&gt;0&lt;/priority&gt;&lt;publications&gt;&lt;publication&gt;&lt;uuid&gt;213083BF-7786-436D-8101-DE802FC5DCBB&lt;/uuid&gt;&lt;volume&gt;521&lt;/volume&gt;&lt;doi&gt;10.1002/cne.23346&lt;/doi&gt;&lt;subtitle&gt;Human and Macaque Area 32: Comparative Analysis&lt;/subtitle&gt;&lt;startpage&gt;3272&lt;/startpage&gt;&lt;publication_date&gt;99201307251200000000222000&lt;/publication_date&gt;&lt;url&gt;http://doi.wiley.com/10.1002/cne.23346&lt;/url&gt;&lt;citekey&gt;PalomeroGallagher:2013bs&lt;/citekey&gt;&lt;type&gt;400&lt;/type&gt;&lt;title&gt;Cyto- and receptor architecture of area 32 in human and macaque brains&lt;/title&gt;&lt;number&gt;14&lt;/number&gt;&lt;subtype&gt;400&lt;/subtype&gt;&lt;endpage&gt;3286&lt;/endpage&gt;&lt;bundle&gt;&lt;publication&gt;&lt;title&gt;The Journal of Comparative Neurology&lt;/title&gt;&lt;type&gt;-100&lt;/type&gt;&lt;subtype&gt;-100&lt;/subtype&gt;&lt;uuid&gt;4C3FF8CC-E733-4B8E-90B4-E4D121DD0CC8&lt;/uuid&gt;&lt;/publication&gt;&lt;/bundle&gt;&lt;authors&gt;&lt;author&gt;&lt;firstName&gt;Nicola&lt;/firstName&gt;&lt;lastName&gt;Palomero-Gallagher&lt;/lastName&gt;&lt;/author&gt;&lt;author&gt;&lt;firstName&gt;Karl&lt;/firstName&gt;&lt;lastName&gt;Zilles&lt;/lastName&gt;&lt;/author&gt;&lt;author&gt;&lt;firstName&gt;Axel&lt;/firstName&gt;&lt;lastName&gt;Schleicher&lt;/lastName&gt;&lt;/author&gt;&lt;author&gt;&lt;firstName&gt;Brent&lt;/firstName&gt;&lt;middleNames&gt;A&lt;/middleNames&gt;&lt;lastName&gt;Vogt&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(Palomero-Gallagher, Zilles, Schleicher, &amp; Vogt, 2013; B. A. Vogt, 2016)</w:t>
      </w:r>
      <w:r w:rsidR="001D4AE7" w:rsidRPr="009E17AF">
        <w:rPr>
          <w:i w:val="0"/>
          <w:sz w:val="24"/>
        </w:rPr>
        <w:fldChar w:fldCharType="end"/>
      </w:r>
      <w:r w:rsidR="001D4AE7" w:rsidRPr="009E17AF">
        <w:rPr>
          <w:i w:val="0"/>
          <w:sz w:val="24"/>
        </w:rPr>
        <w:t xml:space="preserve"> in-vivo structural connectivity </w:t>
      </w:r>
      <w:r w:rsidR="001D4AE7" w:rsidRPr="009E17AF">
        <w:rPr>
          <w:i w:val="0"/>
          <w:sz w:val="24"/>
        </w:rPr>
        <w:fldChar w:fldCharType="begin"/>
      </w:r>
      <w:r w:rsidR="008B7476">
        <w:rPr>
          <w:i w:val="0"/>
          <w:sz w:val="24"/>
        </w:rPr>
        <w:instrText xml:space="preserve"> ADDIN PAPERS2_CITATIONS &lt;citation&gt;&lt;uuid&gt;AAA19C63-B245-414B-956D-5B2CC8D4FE60&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(Beckmann, Johansen-Berg, &amp; Rushworth, 2009; Johansen-Berg et al., 2004; Neubert, Mars, Thomas, Sallet, &amp; Rushworth, 2014; Sallet et al., 2013)</w:t>
      </w:r>
      <w:r w:rsidR="001D4AE7" w:rsidRPr="009E17AF">
        <w:rPr>
          <w:i w:val="0"/>
          <w:sz w:val="24"/>
        </w:rPr>
        <w:fldChar w:fldCharType="end"/>
      </w:r>
      <w:r w:rsidR="001D4AE7" w:rsidRPr="009E17AF">
        <w:rPr>
          <w:i w:val="0"/>
          <w:sz w:val="24"/>
        </w:rPr>
        <w:t xml:space="preserve"> and functional connectivity </w:t>
      </w:r>
      <w:r w:rsidR="001D4AE7" w:rsidRPr="009E17AF">
        <w:rPr>
          <w:i w:val="0"/>
          <w:sz w:val="24"/>
        </w:rPr>
        <w:fldChar w:fldCharType="begin"/>
      </w:r>
      <w:r w:rsidR="008B7476">
        <w:rPr>
          <w:i w:val="0"/>
          <w:sz w:val="24"/>
        </w:rPr>
        <w:instrText xml:space="preserve"> ADDIN PAPERS2_CITATIONS &lt;citation&gt;&lt;uuid&gt;677351EF-75C9-4F6A-AA57-6FF5E9A1B12F&lt;/uuid&gt;&lt;priority&gt;0&lt;/priority&gt;&lt;publications&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(Andrews Hanna, Reidler, Sepulcre, Poulin, &amp; Buckner, 2010)</w:t>
      </w:r>
      <w:r w:rsidR="001D4AE7" w:rsidRPr="009E17AF">
        <w:rPr>
          <w:i w:val="0"/>
          <w:sz w:val="24"/>
        </w:rPr>
        <w:fldChar w:fldCharType="end"/>
      </w:r>
      <w:r w:rsidR="001D4AE7" w:rsidRPr="009E17AF">
        <w:rPr>
          <w:i w:val="0"/>
          <w:sz w:val="24"/>
        </w:rPr>
        <w:t xml:space="preserve">. Although such studies map key properties which constrain information processing in MFC, it’s unclear if these boundaries correspond to patterns of brain activity observed during behavioral performance </w:t>
      </w:r>
      <w:r w:rsidR="001D4AE7" w:rsidRPr="009E17AF">
        <w:rPr>
          <w:i w:val="0"/>
          <w:sz w:val="24"/>
        </w:rPr>
        <w:fldChar w:fldCharType="begin"/>
      </w:r>
      <w:r w:rsidR="008B7476">
        <w:rPr>
          <w:i w:val="0"/>
          <w:sz w:val="24"/>
        </w:rPr>
        <w:instrText xml:space="preserve"> ADDIN PAPERS2_CITATIONS &lt;citation&gt;&lt;uuid&gt;BCC93C7F-B212-42B1-A7B5-21C73C56240A&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1D4AE7" w:rsidRPr="009E17AF">
        <w:rPr>
          <w:i w:val="0"/>
          <w:sz w:val="24"/>
        </w:rPr>
        <w:fldChar w:fldCharType="separate"/>
      </w:r>
      <w:r w:rsidR="00ED6B4B">
        <w:rPr>
          <w:rFonts w:cs="Century Schoolbook"/>
          <w:i w:val="0"/>
          <w:sz w:val="24"/>
        </w:rPr>
        <w:t>(Amunts &amp; Zilles, 2015; Eickhoff et al., 2007; Mattar, Cole, Thompson-Schill, &amp; Bassett, 2015)</w:t>
      </w:r>
      <w:r w:rsidR="001D4AE7" w:rsidRPr="009E17AF">
        <w:rPr>
          <w:i w:val="0"/>
          <w:sz w:val="24"/>
        </w:rPr>
        <w:fldChar w:fldCharType="end"/>
      </w:r>
      <w:r w:rsidR="001D4AE7" w:rsidRPr="009E17AF">
        <w:rPr>
          <w:i w:val="0"/>
          <w:sz w:val="24"/>
        </w:rPr>
        <w:t>. Moreover, as these methods do not measure the brain’s response to various psychological challenges, they cannot directly identify the (potentially separable) functional associates of MFC sub-regions.</w:t>
      </w:r>
    </w:p>
    <w:p w14:paraId="00EE1A1F" w14:textId="779F32B4" w:rsidR="001D4AE7" w:rsidRPr="009E17AF" w:rsidRDefault="001D4AE7" w:rsidP="00B619DC">
      <w:pPr>
        <w:tabs>
          <w:tab w:val="left" w:pos="900"/>
        </w:tabs>
        <w:spacing w:line="480" w:lineRule="auto"/>
        <w:ind w:firstLine="630"/>
        <w:rPr>
          <w:i w:val="0"/>
          <w:sz w:val="24"/>
        </w:rPr>
      </w:pPr>
      <w:r w:rsidRPr="009E17AF">
        <w:rPr>
          <w:i w:val="0"/>
          <w:sz w:val="24"/>
        </w:rPr>
        <w:lastRenderedPageBreak/>
        <w:t xml:space="preserve">To this end, task-based functional MRI (fMRI) has suggested that distinct foci of MFC activation may be associated with specific psychological manipulations. For example, the supplementary motor area (SMA) and pre-SMA have been associated with the planning and initiation of movements </w:t>
      </w:r>
      <w:r w:rsidRPr="009E17AF">
        <w:rPr>
          <w:i w:val="0"/>
          <w:sz w:val="24"/>
        </w:rPr>
        <w:fldChar w:fldCharType="begin"/>
      </w:r>
      <w:r w:rsidR="008B7476">
        <w:rPr>
          <w:i w:val="0"/>
          <w:sz w:val="24"/>
        </w:rPr>
        <w:instrText xml:space="preserve"> ADDIN PAPERS2_CITATIONS &lt;citation&gt;&lt;uuid&gt;BE69D376-EFDA-4684-8DC1-D56BB26A4095&lt;/uuid&gt;&lt;priority&gt;0&lt;/priority&gt;&lt;publications&gt;&lt;publication&gt;&lt;volume&gt;43&lt;/volume&gt;&lt;publication_date&gt;99198001001200000000220000&lt;/publication_date&gt;&lt;number&gt;1&lt;/number&gt;&lt;startpage&gt;118&lt;/startpage&gt;&lt;title&gt;Supplementary motor area and other cortical areas in organization of voluntary movements in man.&lt;/title&gt;&lt;uuid&gt;3545DFDE-F854-4F31-B1A0-A86767E8B2BF&lt;/uuid&gt;&lt;subtype&gt;400&lt;/subtype&gt;&lt;endpage&gt;136&lt;/endpage&gt;&lt;type&gt;400&lt;/type&gt;&lt;url&gt;http://eutils.ncbi.nlm.nih.gov/entrez/eutils/elink.fcgi?dbfrom=pubmed&amp;amp;id=7351547&amp;amp;retmode=ref&amp;amp;cmd=prlinks&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P&lt;/firstName&gt;&lt;middleNames&gt;E&lt;/middleNames&gt;&lt;lastName&gt;Roland&lt;/lastName&gt;&lt;/author&gt;&lt;author&gt;&lt;firstName&gt;B&lt;/firstName&gt;&lt;lastName&gt;Larsen&lt;/lastName&gt;&lt;/author&gt;&lt;author&gt;&lt;firstName&gt;N&lt;/firstName&gt;&lt;middleNames&gt;A&lt;/middleNames&gt;&lt;lastName&gt;Lassen&lt;/lastName&gt;&lt;/author&gt;&lt;author&gt;&lt;firstName&gt;E&lt;/firstName&gt;&lt;lastName&gt;Skinhøj&lt;/lastName&gt;&lt;/author&gt;&lt;/authors&gt;&lt;/publication&gt;&lt;publication&gt;&lt;uuid&gt;DAB4D168-EFEB-4741-8406-7833ACE89796&lt;/uuid&gt;&lt;volume&gt;91&lt;/volume&gt;&lt;doi&gt;10.1152/jn.00651.2003&lt;/doi&gt;&lt;startpage&gt;978&lt;/startpage&gt;&lt;publication_date&gt;99200402001200000000220000&lt;/publication_date&gt;&lt;url&gt;http://eutils.ncbi.nlm.nih.gov/entrez/eutils/elink.fcgi?dbfrom=pubmed&amp;amp;id=14573560&amp;amp;retmode=ref&amp;amp;cmd=prlinks&lt;/url&gt;&lt;type&gt;400&lt;/type&gt;&lt;title&gt;Organization of action sequences and the role of the pre-SMA.&lt;/title&gt;&lt;institution&gt;Department of Experimental Psychology, University of Oxford, Oxford OX1 3UD, UK. steve.kennerley@psy.ox.ac.uk&lt;/institution&gt;&lt;number&gt;2&lt;/number&gt;&lt;subtype&gt;400&lt;/subtype&gt;&lt;endpage&gt;993&lt;/endpage&gt;&lt;bundle&gt;&lt;publication&gt;&lt;publisher&gt;American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Steve&lt;/firstName&gt;&lt;middleNames&gt;W&lt;/middleNames&gt;&lt;lastName&gt;Kennerley&lt;/lastName&gt;&lt;/author&gt;&lt;author&gt;&lt;firstName&gt;K&lt;/firstName&gt;&lt;lastName&gt;Sakai&lt;/lastName&gt;&lt;/author&gt;&lt;author&gt;&lt;firstName&gt;M&lt;/firstName&gt;&lt;middleNames&gt;F S&lt;/middleNames&gt;&lt;lastName&gt;Rushworth&lt;/lastName&gt;&lt;/author&gt;&lt;/authors&gt;&lt;/publication&gt;&lt;publication&gt;&lt;volume&gt;10&lt;/volume&gt;&lt;publication_date&gt;99200901001200000000220000&lt;/publication_date&gt;&lt;number&gt;1&lt;/number&gt;&lt;doi&gt;10.1038/nrn2478-c1&lt;/doi&gt;&lt;startpage&gt;78&lt;/startpage&gt;&lt;title&gt;Functional specialization in the supplementary motor complex.&lt;/title&gt;&lt;uuid&gt;B8B9CA41-97A8-4C59-8188-EC2510DEA649&lt;/uuid&gt;&lt;subtype&gt;400&lt;/subtype&gt;&lt;endpage&gt;author reply 78&lt;/endpage&gt;&lt;type&gt;400&lt;/type&gt;&lt;url&gt;http://www.nature.com/doifinder/10.1038/nrn2478-c1&lt;/url&gt;&lt;bundle&gt;&lt;publication&gt;&lt;publisher&gt;Nature Publishing Group&lt;/publisher&gt;&lt;title&gt;Nature Reviews Neuroscience&lt;/title&gt;&lt;type&gt;-100&lt;/type&gt;&lt;subtype&gt;-100&lt;/subtype&gt;&lt;uuid&gt;11514A1C-6519-4C71-8114-9CD7A2F183DE&lt;/uuid&gt;&lt;/publication&gt;&lt;/bundle&gt;&lt;authors&gt;&lt;author&gt;&lt;firstName&gt;E&lt;/firstName&gt;&lt;middleNames&gt;Charles&lt;/middleNames&gt;&lt;lastName&gt;Leek&lt;/lastName&gt;&lt;/author&gt;&lt;author&gt;&lt;firstName&gt;Stephen&lt;/firstName&gt;&lt;middleNames&gt;J&lt;/middleNames&gt;&lt;lastName&gt;Johnsto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(Kennerley, Sakai, &amp; Rushworth, 2004; Leek &amp; Johnston, 2009; Roland, Larsen, Lassen, &amp; Skinhøj, 1980)</w:t>
      </w:r>
      <w:r w:rsidRPr="009E17AF">
        <w:rPr>
          <w:i w:val="0"/>
          <w:sz w:val="24"/>
        </w:rPr>
        <w:fldChar w:fldCharType="end"/>
      </w:r>
      <w:r w:rsidRPr="009E17AF">
        <w:rPr>
          <w:i w:val="0"/>
          <w:sz w:val="24"/>
        </w:rPr>
        <w:t xml:space="preserve">, while midcingulate cortex (MCC) has been implicated in various aspects of cognitive control </w:t>
      </w:r>
      <w:r w:rsidRPr="009E17AF">
        <w:rPr>
          <w:i w:val="0"/>
          <w:sz w:val="24"/>
        </w:rPr>
        <w:fldChar w:fldCharType="begin"/>
      </w:r>
      <w:r w:rsidR="008B7476">
        <w:rPr>
          <w:i w:val="0"/>
          <w:sz w:val="24"/>
        </w:rPr>
        <w:instrText xml:space="preserve"> ADDIN PAPERS2_CITATIONS &lt;citation&gt;&lt;uuid&gt;A7F6B250-DD86-455F-88E0-43DD5B389176&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gt;&lt;uuid&gt;D7B42D8B-AE7F-4386-90C9-FC7AECFF5B94&lt;/uuid&gt;&lt;volume&gt;7&lt;/volume&gt;&lt;accepted_date&gt;99200403031200000000222000&lt;/accepted_date&gt;&lt;doi&gt;10.1038/nn1238&lt;/doi&gt;&lt;startpage&gt;497&lt;/startpage&gt;&lt;publication_date&gt;99200405001200000000220000&lt;/publication_date&gt;&lt;url&gt;http://www.nature.com/doifinder/10.1038/nn1238&lt;/url&gt;&lt;type&gt;400&lt;/type&gt;&lt;title&gt;Dorsal anterior cingulate cortex shows fMRI response to internal and external error signals.&lt;/title&gt;&lt;submission_date&gt;99200311201200000000222000&lt;/submission_date&gt;&lt;number&gt;5&lt;/number&gt;&lt;institution&gt;Department of Psychology, Green Hall, Princeton University, Princeton, New Jersey 08544, USA. cholroyd@princeton.edu&lt;/institution&gt;&lt;subtype&gt;400&lt;/subtype&gt;&lt;endpage&gt;498&lt;/endpage&gt;&lt;bundle&gt;&lt;publication&gt;&lt;publisher&gt;Nature Publishing Group&lt;/publisher&gt;&lt;title&gt;Nature Neuroscience&lt;/title&gt;&lt;type&gt;-100&lt;/type&gt;&lt;subtype&gt;-100&lt;/subtype&gt;&lt;uuid&gt;6F802B6E-4FED-4E5C-819C-52A8B4816D54&lt;/uuid&gt;&lt;/publication&gt;&lt;/bundle&gt;&lt;authors&gt;&lt;author&gt;&lt;firstName&gt;Clay&lt;/firstName&gt;&lt;middleNames&gt;B&lt;/middleNames&gt;&lt;lastName&gt;Holroyd&lt;/lastName&gt;&lt;/author&gt;&lt;author&gt;&lt;firstName&gt;Sander&lt;/firstName&gt;&lt;lastName&gt;Nieuwenhuis&lt;/lastName&gt;&lt;/author&gt;&lt;author&gt;&lt;firstName&gt;Nick&lt;/firstName&gt;&lt;lastName&gt;Yeung&lt;/lastName&gt;&lt;/author&gt;&lt;author&gt;&lt;firstName&gt;Leigh&lt;/firstName&gt;&lt;lastName&gt;Nystrom&lt;/lastName&gt;&lt;/author&gt;&lt;author&gt;&lt;firstName&gt;Rogier&lt;/firstName&gt;&lt;middleNames&gt;B&lt;/middleNames&gt;&lt;lastName&gt;Mars&lt;/lastName&gt;&lt;/author&gt;&lt;author&gt;&lt;firstName&gt;Michael&lt;/firstName&gt;&lt;middleNames&gt;G H&lt;/middleNames&gt;&lt;lastName&gt;Coles&lt;/lastName&gt;&lt;/author&gt;&lt;author&gt;&lt;firstName&gt;Jonathan&lt;/firstName&gt;&lt;middleNames&gt;D&lt;/middleNames&gt;&lt;lastName&gt;Cohen&lt;/lastName&gt;&lt;/author&gt;&lt;/authors&gt;&lt;/publication&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volume&gt;79&lt;/volume&gt;&lt;publication_date&gt;99201307001200000000220000&lt;/publication_date&gt;&lt;number&gt;2&lt;/number&gt;&lt;doi&gt;10.1016/j.neuron.2013.07.007&lt;/doi&gt;&lt;startpage&gt;217&lt;/startpage&gt;&lt;title&gt;The Expected Value of Control: An Integrative Theory of Anterior Cingulate Cortex Function&lt;/title&gt;&lt;uuid&gt;C2B9F49B-E020-4768-AFA0-6A1DF47AFBD3&lt;/uuid&gt;&lt;subtype&gt;400&lt;/subtype&gt;&lt;endpage&gt;240&lt;/endpage&gt;&lt;type&gt;400&lt;/type&gt;&lt;url&gt;http://linkinghub.elsevier.com/retrieve/pii/S0896627313006077&lt;/url&gt;&lt;bundle&gt;&lt;publication&gt;&lt;publisher&gt;Elsevier Inc.&lt;/publisher&gt;&lt;title&gt;Neuron&lt;/title&gt;&lt;type&gt;-100&lt;/type&gt;&lt;subtype&gt;-100&lt;/subtype&gt;&lt;uuid&gt;4F760053-710C-45E0-BDA8-53102C65B1F7&lt;/uuid&gt;&lt;/publication&gt;&lt;/bundle&gt;&lt;authors&gt;&lt;author&gt;&lt;firstName&gt;Amitai&lt;/firstName&gt;&lt;lastName&gt;Shenhav&lt;/lastName&gt;&lt;/author&gt;&lt;author&gt;&lt;firstName&gt;Matthew&lt;/firstName&gt;&lt;middleNames&gt;M&lt;/middleNames&gt;&lt;lastName&gt;Botvinick&lt;/lastName&gt;&lt;/author&gt;&lt;author&gt;&lt;firstName&gt;Jonathan&lt;/firstName&gt;&lt;middleNames&gt;D&lt;/middleNames&gt;&lt;lastName&gt;Cohe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(Botvinick, Nystrom, Fissell, Carter, &amp; Cohen, 1999; Brown &amp; Braver, 2005; Holroyd et al., 2004; Milham et al., 2001; Shenhav, Botvinick, &amp; Cohen, 2013)</w:t>
      </w:r>
      <w:r w:rsidRPr="009E17AF">
        <w:rPr>
          <w:i w:val="0"/>
          <w:sz w:val="24"/>
        </w:rPr>
        <w:fldChar w:fldCharType="end"/>
      </w:r>
      <w:r w:rsidRPr="009E17AF">
        <w:rPr>
          <w:i w:val="0"/>
          <w:sz w:val="24"/>
        </w:rPr>
        <w:t xml:space="preserve">, fear </w:t>
      </w:r>
      <w:r w:rsidRPr="009E17AF">
        <w:rPr>
          <w:i w:val="0"/>
          <w:sz w:val="24"/>
        </w:rPr>
        <w:fldChar w:fldCharType="begin"/>
      </w:r>
      <w:r w:rsidR="008B7476">
        <w:rPr>
          <w:i w:val="0"/>
          <w:sz w:val="24"/>
        </w:rPr>
        <w:instrText xml:space="preserve"> ADDIN PAPERS2_CITATIONS &lt;citation&gt;&lt;uuid&gt;C40E2774-175A-418C-865A-8421092B05D6&lt;/uuid&gt;&lt;priority&gt;0&lt;/priority&gt;&lt;publications&gt;&lt;publication&gt;&lt;volume&gt;26&lt;/volume&gt;&lt;publication_date&gt;99200312001200000000220000&lt;/publication_date&gt;&lt;number&gt;4&lt;/number&gt;&lt;doi&gt;10.1016/j.jchemneu.2003.09.004&lt;/doi&gt;&lt;startpage&gt;301&lt;/startpage&gt;&lt;title&gt;Cytology of human dorsal midcingulate and supplementary motor cortices&lt;/title&gt;&lt;uuid&gt;60EA726E-5B67-43D4-A6A0-ACCF33EB1BF5&lt;/uuid&gt;&lt;subtype&gt;400&lt;/subtype&gt;&lt;endpage&gt;309&lt;/endpage&gt;&lt;type&gt;400&lt;/type&gt;&lt;url&gt;http://linkinghub.elsevier.com/retrieve/pii/S0891061803001042&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gt;&lt;firstName&gt;Leslie&lt;/firstName&gt;&lt;lastName&gt;Vogt&lt;/lastName&gt;&lt;/author&gt;&lt;/authors&gt;&lt;/publication&gt;&lt;publication&gt;&lt;volume&gt;62&lt;/volume&gt;&lt;publication_date&gt;99200711001200000000220000&lt;/publication_date&gt;&lt;number&gt;10&lt;/number&gt;&lt;doi&gt;10.1016/j.biopsych.2007.04.032&lt;/doi&gt;&lt;startpage&gt;1191&lt;/startpage&gt;&lt;title&gt;A Role for the Human Dorsal Anterior Cingulate Cortex in Fear Expression&lt;/title&gt;&lt;uuid&gt;6894E6FF-4BBC-4F10-A5B2-5E5C9C2455E8&lt;/uuid&gt;&lt;subtype&gt;400&lt;/subtype&gt;&lt;endpage&gt;1194&lt;/endpage&gt;&lt;type&gt;400&lt;/type&gt;&lt;url&gt;http://linkinghub.elsevier.com/retrieve/pii/S0006322307004015&lt;/url&gt;&lt;bundle&gt;&lt;publication&gt;&lt;title&gt;Biological Psychiatry&lt;/title&gt;&lt;type&gt;-100&lt;/type&gt;&lt;subtype&gt;-100&lt;/subtype&gt;&lt;uuid&gt;44CF95C3-A4A3-4E14-99B0-C75FAFA595AD&lt;/uuid&gt;&lt;/publication&gt;&lt;/bundle&gt;&lt;authors&gt;&lt;author&gt;&lt;firstName&gt;Mohammed&lt;/firstName&gt;&lt;middleNames&gt;R&lt;/middleNames&gt;&lt;lastName&gt;Milad&lt;/lastName&gt;&lt;/author&gt;&lt;author&gt;&lt;firstName&gt;Gregory&lt;/firstName&gt;&lt;middleNames&gt;J&lt;/middleNames&gt;&lt;lastName&gt;Quirk&lt;/lastName&gt;&lt;/author&gt;&lt;author&gt;&lt;firstName&gt;Roger&lt;/firstName&gt;&lt;middleNames&gt;K&lt;/middleNames&gt;&lt;lastName&gt;Pitman&lt;/lastName&gt;&lt;/author&gt;&lt;author&gt;&lt;firstName&gt;Scott&lt;/firstName&gt;&lt;middleNames&gt;P&lt;/middleNames&gt;&lt;lastName&gt;Orr&lt;/lastName&gt;&lt;/author&gt;&lt;author&gt;&lt;firstName&gt;Bruce&lt;/firstName&gt;&lt;lastName&gt;Fischl&lt;/lastName&gt;&lt;/author&gt;&lt;author&gt;&lt;firstName&gt;Scott&lt;/firstName&gt;&lt;middleNames&gt;L&lt;/middleNames&gt;&lt;lastName&gt;Rauch&lt;/lastName&gt;&lt;/author&gt;&lt;/authors&gt;&lt;/publication&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(Etkin, Egner, &amp; Kalisch, 2011; Milad et al., 2007; B. A. Vogt &amp; Vogt, 2003)</w:t>
      </w:r>
      <w:r w:rsidRPr="009E17AF">
        <w:rPr>
          <w:i w:val="0"/>
          <w:sz w:val="24"/>
        </w:rPr>
        <w:fldChar w:fldCharType="end"/>
      </w:r>
      <w:r w:rsidRPr="009E17AF">
        <w:rPr>
          <w:i w:val="0"/>
          <w:sz w:val="24"/>
        </w:rPr>
        <w:t xml:space="preserve">, and pain processing </w:t>
      </w:r>
      <w:r w:rsidRPr="009E17AF">
        <w:rPr>
          <w:i w:val="0"/>
          <w:sz w:val="24"/>
        </w:rPr>
        <w:fldChar w:fldCharType="begin"/>
      </w:r>
      <w:r w:rsidR="008B7476">
        <w:rPr>
          <w:i w:val="0"/>
          <w:sz w:val="24"/>
        </w:rPr>
        <w:instrText xml:space="preserve"> ADDIN PAPERS2_CITATIONS &lt;citation&gt;&lt;uuid&gt;3514550F-15DA-4AEF-AF32-6D8C2CB04D8B&lt;/uuid&gt;&lt;priority&gt;0&lt;/priority&gt;&lt;publications&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(Rolls et al., 2003; B. A. Vogt, 2016; Wager et al., 2013)</w:t>
      </w:r>
      <w:r w:rsidRPr="009E17AF">
        <w:rPr>
          <w:i w:val="0"/>
          <w:sz w:val="24"/>
        </w:rPr>
        <w:fldChar w:fldCharType="end"/>
      </w:r>
      <w:r w:rsidRPr="009E17AF">
        <w:rPr>
          <w:i w:val="0"/>
          <w:sz w:val="24"/>
        </w:rPr>
        <w:t xml:space="preserve">. Further anterior, medial prefrontal cortex (mPFC) and the rostral anterior cingulate cortex (rACC) have been associated with a affective processes, including emotion </w:t>
      </w:r>
      <w:r w:rsidRPr="009E17AF">
        <w:rPr>
          <w:i w:val="0"/>
          <w:sz w:val="24"/>
        </w:rPr>
        <w:fldChar w:fldCharType="begin"/>
      </w:r>
      <w:r w:rsidR="008B7476">
        <w:rPr>
          <w:i w:val="0"/>
          <w:sz w:val="24"/>
        </w:rPr>
        <w:instrText xml:space="preserve"> ADDIN PAPERS2_CITATIONS &lt;citation&gt;&lt;uuid&gt;E2021166-0D53-48A9-A83C-5826C6043A1B&lt;/uuid&gt;&lt;priority&gt;0&lt;/priority&gt;&lt;publications&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gt;&lt;uuid&gt;4F373003-66CB-4CD0-93DA-98E96E3FF609&lt;/uuid&gt;&lt;volume&gt;35&lt;/volume&gt;&lt;doi&gt;10.1017/S0140525X11000446&lt;/doi&gt;&lt;startpage&gt;121&lt;/startpage&gt;&lt;publication_date&gt;99201206011200000000222000&lt;/publication_date&gt;&lt;url&gt;http://journals.cambridge.org/action/displayAbstract?aid=8593980&lt;/url&gt;&lt;type&gt;400&lt;/type&gt;&lt;title&gt;The brain basis of emotion: A meta-analytic review&lt;/title&gt;&lt;publisher&gt;Cambridge University Press&lt;/publisher&gt;&lt;number&gt;03&lt;/number&gt;&lt;subtype&gt;400&lt;/subtype&gt;&lt;endpage&gt;143&lt;/endpage&gt;&lt;bundle&gt;&lt;publication&gt;&lt;publisher&gt;Cambridge University Press&lt;/publisher&gt;&lt;title&gt;Behavioral and Brain Sciences&lt;/title&gt;&lt;type&gt;-100&lt;/type&gt;&lt;subtype&gt;-100&lt;/subtype&gt;&lt;uuid&gt;89747A4B-A34C-4ED7-B27E-9E012D229556&lt;/uuid&gt;&lt;/publication&gt;&lt;/bundle&gt;&lt;authors&gt;&lt;author&gt;&lt;firstName&gt;Kristen&lt;/firstName&gt;&lt;middleNames&gt;A&lt;/middleNames&gt;&lt;lastName&gt;Lindquist&lt;/lastName&gt;&lt;/author&gt;&lt;author&gt;&lt;firstName&gt;Tor&lt;/firstName&gt;&lt;middleNames&gt;D&lt;/middleNames&gt;&lt;lastName&gt;Wager&lt;/lastName&gt;&lt;/author&gt;&lt;author&gt;&lt;firstName&gt;Hedy&lt;/firstName&gt;&lt;lastName&gt;Kober&lt;/lastName&gt;&lt;/author&gt;&lt;author&gt;&lt;firstName&gt;Eliza&lt;/firstName&gt;&lt;lastName&gt;Bliss-Moreau&lt;/lastName&gt;&lt;/author&gt;&lt;author&gt;&lt;firstName&gt;Lisa&lt;/firstName&gt;&lt;middleNames&gt;Feldman&lt;/middleNames&gt;&lt;lastName&gt;Barret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(Etkin et al., 2011; K. A. Lindquist, Wager, Kober, Bliss-Moreau, &amp; Barrett, 2012)</w:t>
      </w:r>
      <w:r w:rsidRPr="009E17AF">
        <w:rPr>
          <w:i w:val="0"/>
          <w:sz w:val="24"/>
        </w:rPr>
        <w:fldChar w:fldCharType="end"/>
      </w:r>
      <w:r w:rsidRPr="009E17AF">
        <w:rPr>
          <w:i w:val="0"/>
          <w:sz w:val="24"/>
        </w:rPr>
        <w:t xml:space="preserve">, autonomic function </w:t>
      </w:r>
      <w:r w:rsidRPr="009E17AF">
        <w:rPr>
          <w:i w:val="0"/>
          <w:sz w:val="24"/>
        </w:rPr>
        <w:fldChar w:fldCharType="begin"/>
      </w:r>
      <w:r w:rsidR="008B7476">
        <w:rPr>
          <w:i w:val="0"/>
          <w:sz w:val="24"/>
        </w:rPr>
        <w:instrText xml:space="preserve"> ADDIN PAPERS2_CITATIONS &lt;citation&gt;&lt;uuid&gt;070A07E7-B4C5-421F-AAA6-BB2EC997AECB&lt;/uuid&gt;&lt;priority&gt;0&lt;/priority&gt;&lt;publications&gt;&lt;publication&gt;&lt;uuid&gt;F68763E6-318B-4AE2-885E-B71DCFC539F2&lt;/uuid&gt;&lt;volume&gt;126&lt;/volume&gt;&lt;doi&gt;10.1093/brain/awg216&lt;/doi&gt;&lt;startpage&gt;2139&lt;/startpage&gt;&lt;publication_date&gt;99200310011200000000222000&lt;/publication_date&gt;&lt;url&gt;http://www.brain.oupjournals.org/cgi/doi/10.1093/brain/awg216&lt;/url&gt;&lt;type&gt;400&lt;/type&gt;&lt;title&gt;Human cingulate cortex and autonomic control: converging neuroimaging and clinical evidence&lt;/title&gt;&lt;publisher&gt;Oxford University Press&lt;/publisher&gt;&lt;number&gt;10&lt;/number&gt;&lt;subtype&gt;400&lt;/subtype&gt;&lt;endpage&gt;2152&lt;/endpage&gt;&lt;bundle&gt;&lt;publication&gt;&lt;publisher&gt;Oxford University Press&lt;/publisher&gt;&lt;title&gt;Brain&lt;/title&gt;&lt;type&gt;-100&lt;/type&gt;&lt;subtype&gt;-100&lt;/subtype&gt;&lt;uuid&gt;C01DFF14-3650-455E-B3A7-17A98FDF4C1D&lt;/uuid&gt;&lt;/publication&gt;&lt;/bundle&gt;&lt;authors&gt;&lt;author&gt;&lt;firstName&gt;Hugo&lt;/firstName&gt;&lt;middleNames&gt;D&lt;/middleNames&gt;&lt;lastName&gt;Critchley&lt;/lastName&gt;&lt;/author&gt;&lt;author&gt;&lt;firstName&gt;Christopher&lt;/firstName&gt;&lt;middleNames&gt;J&lt;/middleNames&gt;&lt;lastName&gt;Mathias&lt;/lastName&gt;&lt;/author&gt;&lt;author&gt;&lt;firstName&gt;Oliver&lt;/firstName&gt;&lt;lastName&gt;Josephs&lt;/lastName&gt;&lt;/author&gt;&lt;author&gt;&lt;firstName&gt;John&lt;/firstName&gt;&lt;lastName&gt;O’Doherty&lt;/lastName&gt;&lt;/author&gt;&lt;author&gt;&lt;firstName&gt;Sergio&lt;/firstName&gt;&lt;lastName&gt;Zanini&lt;/lastName&gt;&lt;/author&gt;&lt;author&gt;&lt;firstName&gt;Bonnie&lt;/firstName&gt;&lt;middleNames&gt;Kate&lt;/middleNames&gt;&lt;lastName&gt;Dewar&lt;/lastName&gt;&lt;/author&gt;&lt;author&gt;&lt;firstName&gt;Lisa&lt;/firstName&gt;&lt;lastName&gt;Cipolotti&lt;/lastName&gt;&lt;/author&gt;&lt;author&gt;&lt;firstName&gt;Tim&lt;/firstName&gt;&lt;lastName&gt;Shallice&lt;/lastName&gt;&lt;/author&gt;&lt;author&gt;&lt;firstName&gt;Raymond&lt;/firstName&gt;&lt;middleNames&gt;J&lt;/middleNames&gt;&lt;lastName&gt;Dolan&lt;/lastName&gt;&lt;/author&gt;&lt;/authors&gt;&lt;/publication&gt;&lt;/publications&gt;&lt;cites&gt;&lt;/cites&gt;&lt;/citation&gt;</w:instrText>
      </w:r>
      <w:r w:rsidRPr="009E17AF">
        <w:rPr>
          <w:i w:val="0"/>
          <w:sz w:val="24"/>
        </w:rPr>
        <w:fldChar w:fldCharType="separate"/>
      </w:r>
      <w:r w:rsidRPr="009E17AF">
        <w:rPr>
          <w:i w:val="0"/>
          <w:sz w:val="24"/>
        </w:rPr>
        <w:t>(Critchley et al., 2003)</w:t>
      </w:r>
      <w:r w:rsidRPr="009E17AF">
        <w:rPr>
          <w:i w:val="0"/>
          <w:sz w:val="24"/>
        </w:rPr>
        <w:fldChar w:fldCharType="end"/>
      </w:r>
      <w:r w:rsidRPr="009E17AF">
        <w:rPr>
          <w:i w:val="0"/>
          <w:sz w:val="24"/>
        </w:rPr>
        <w:t xml:space="preserve">, and valuation </w:t>
      </w:r>
      <w:r w:rsidRPr="009E17AF">
        <w:rPr>
          <w:i w:val="0"/>
          <w:sz w:val="24"/>
        </w:rPr>
        <w:fldChar w:fldCharType="begin"/>
      </w:r>
      <w:r w:rsidR="008B7476">
        <w:rPr>
          <w:i w:val="0"/>
          <w:sz w:val="24"/>
        </w:rPr>
        <w:instrText xml:space="preserve"> ADDIN PAPERS2_CITATIONS &lt;citation&gt;&lt;uuid&gt;589669A3-3560-4C01-A593-0AE6B2F969E8&lt;/uuid&gt;&lt;priority&gt;0&lt;/priority&gt;&lt;publications&gt;&lt;publication&gt;&lt;uuid&gt;418B0B74-D1D3-44DC-A4A4-5C03AD506FCE&lt;/uuid&gt;&lt;volume&gt;324&lt;/volume&gt;&lt;doi&gt;10.1126/science.1168450&lt;/doi&gt;&lt;startpage&gt;646&lt;/startpage&gt;&lt;publication_date&gt;99200905011200000000222000&lt;/publication_date&gt;&lt;url&gt;http://www.sciencemag.org/content/324/5927/646.full&lt;/url&gt;&lt;type&gt;400&lt;/type&gt;&lt;title&gt;Self-Control in Decision-Making Involves Modulation of the vmPFC Valuation System&lt;/title&gt;&lt;publisher&gt;American Association for the Advancement of Science&lt;/publisher&gt;&lt;number&gt;5927&lt;/number&gt;&lt;subtype&gt;400&lt;/subtype&gt;&lt;endpage&gt;648&lt;/endpage&gt;&lt;bundle&gt;&lt;publication&gt;&lt;publisher&gt;American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Todd&lt;/firstName&gt;&lt;middleNames&gt;A&lt;/middleNames&gt;&lt;lastName&gt;Hare&lt;/lastName&gt;&lt;/author&gt;&lt;author&gt;&lt;firstName&gt;Colin&lt;/firstName&gt;&lt;middleNames&gt;F&lt;/middleNames&gt;&lt;lastName&gt;Camerer&lt;/lastName&gt;&lt;/author&gt;&lt;author&gt;&lt;firstName&gt;Antonio&lt;/firstName&gt;&lt;lastName&gt;Rang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(Hare, Camerer, &amp; Rangel, 2009)</w:t>
      </w:r>
      <w:r w:rsidRPr="009E17AF">
        <w:rPr>
          <w:i w:val="0"/>
          <w:sz w:val="24"/>
        </w:rPr>
        <w:fldChar w:fldCharType="end"/>
      </w:r>
      <w:r w:rsidRPr="009E17AF">
        <w:rPr>
          <w:i w:val="0"/>
          <w:sz w:val="24"/>
        </w:rPr>
        <w:t xml:space="preserve">, as well as internally oriented processes, such as </w:t>
      </w:r>
      <w:proofErr w:type="spellStart"/>
      <w:r w:rsidRPr="009E17AF">
        <w:rPr>
          <w:i w:val="0"/>
          <w:sz w:val="24"/>
        </w:rPr>
        <w:t>mentalizing</w:t>
      </w:r>
      <w:proofErr w:type="spellEnd"/>
      <w:r w:rsidRPr="009E17AF">
        <w:rPr>
          <w:i w:val="0"/>
          <w:sz w:val="24"/>
        </w:rPr>
        <w:t xml:space="preserve"> </w:t>
      </w:r>
      <w:r w:rsidRPr="009E17AF">
        <w:rPr>
          <w:i w:val="0"/>
          <w:sz w:val="24"/>
        </w:rPr>
        <w:fldChar w:fldCharType="begin"/>
      </w:r>
      <w:r w:rsidR="0000334A">
        <w:rPr>
          <w:i w:val="0"/>
          <w:sz w:val="24"/>
        </w:rPr>
        <w:instrText xml:space="preserve"> ADDIN PAPERS2_CITATIONS &lt;citation&gt;&lt;uuid&gt;8ECCC975-FD7A-4CCE-BD1F-5D621F047A46&lt;/uuid&gt;&lt;priority&gt;0&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(Baumgartner, Götte, Gügler, &amp; Fehr, 2012)</w:t>
      </w:r>
      <w:r w:rsidRPr="009E17AF">
        <w:rPr>
          <w:i w:val="0"/>
          <w:sz w:val="24"/>
        </w:rPr>
        <w:fldChar w:fldCharType="end"/>
      </w:r>
      <w:r w:rsidRPr="009E17AF">
        <w:rPr>
          <w:i w:val="0"/>
          <w:sz w:val="24"/>
        </w:rPr>
        <w:t xml:space="preserve"> and autobiographical memory </w:t>
      </w:r>
      <w:r w:rsidRPr="009E17AF">
        <w:rPr>
          <w:i w:val="0"/>
          <w:sz w:val="24"/>
        </w:rPr>
        <w:fldChar w:fldCharType="begin"/>
      </w:r>
      <w:r w:rsidR="0000334A">
        <w:rPr>
          <w:i w:val="0"/>
          <w:sz w:val="24"/>
        </w:rPr>
        <w:instrText xml:space="preserve"> ADDIN PAPERS2_CITATIONS &lt;citation&gt;&lt;uuid&gt;7516E7CE-59AD-4D4A-BDF5-02CDA108E46F&lt;/uuid&gt;&lt;priority&gt;0&lt;/priority&gt;&lt;publications&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(Spreng &amp; Grady, 2010)</w:t>
      </w:r>
      <w:r w:rsidRPr="009E17AF">
        <w:rPr>
          <w:i w:val="0"/>
          <w:sz w:val="24"/>
        </w:rPr>
        <w:fldChar w:fldCharType="end"/>
      </w:r>
      <w:r w:rsidRPr="009E17AF">
        <w:rPr>
          <w:i w:val="0"/>
          <w:sz w:val="24"/>
        </w:rPr>
        <w:t xml:space="preserve"> </w:t>
      </w:r>
    </w:p>
    <w:p w14:paraId="496CD3A7" w14:textId="5F46E433" w:rsidR="001D4AE7" w:rsidRPr="009E17AF" w:rsidRDefault="001D4AE7" w:rsidP="00B619DC">
      <w:pPr>
        <w:tabs>
          <w:tab w:val="left" w:pos="900"/>
        </w:tabs>
        <w:spacing w:line="480" w:lineRule="auto"/>
        <w:ind w:firstLine="630"/>
        <w:rPr>
          <w:i w:val="0"/>
          <w:sz w:val="24"/>
        </w:rPr>
      </w:pPr>
      <w:r w:rsidRPr="009E17AF">
        <w:rPr>
          <w:i w:val="0"/>
          <w:sz w:val="24"/>
        </w:rPr>
        <w:t xml:space="preserve">Despite the large number of neuroimaging studies, there have been few large-scale efforts to comprehensively map the full range of psychological functions onto medial frontal anatomy. Most meta-analyses are restricted to a subset of empirical findings relevant to candidate cognitive states hypothesized to be important (e.g. negative affect, pain, cognitive control; </w:t>
      </w:r>
      <w:r w:rsidRPr="009E17AF">
        <w:rPr>
          <w:i w:val="0"/>
          <w:sz w:val="24"/>
        </w:rPr>
        <w:fldChar w:fldCharType="begin"/>
      </w:r>
      <w:r w:rsidR="0000334A">
        <w:rPr>
          <w:i w:val="0"/>
          <w:sz w:val="24"/>
        </w:rPr>
        <w:instrText xml:space="preserve"> ADDIN PAPERS2_CITATIONS &lt;citation&gt;&lt;uuid&gt;8C9E24DB-0201-4336-94F2-47E8A2917817&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s&gt;&lt;cites&gt;&lt;/cites&gt;&lt;/citation&gt;</w:instrText>
      </w:r>
      <w:r w:rsidRPr="009E17AF">
        <w:rPr>
          <w:i w:val="0"/>
          <w:sz w:val="24"/>
        </w:rPr>
        <w:fldChar w:fldCharType="separate"/>
      </w:r>
      <w:r w:rsidR="00ED6B4B">
        <w:rPr>
          <w:rFonts w:cs="Century Schoolbook"/>
          <w:i w:val="0"/>
          <w:sz w:val="24"/>
        </w:rPr>
        <w:t>(Shackman et al., 2011)</w:t>
      </w:r>
      <w:r w:rsidRPr="009E17AF">
        <w:rPr>
          <w:i w:val="0"/>
          <w:sz w:val="24"/>
        </w:rPr>
        <w:fldChar w:fldCharType="end"/>
      </w:r>
      <w:r w:rsidRPr="009E17AF">
        <w:rPr>
          <w:i w:val="0"/>
          <w:sz w:val="24"/>
        </w:rPr>
        <w:t xml:space="preserve"> or a specific anatomical region of interest (e.g., </w:t>
      </w:r>
      <w:r w:rsidRPr="009E17AF">
        <w:rPr>
          <w:i w:val="0"/>
          <w:sz w:val="24"/>
        </w:rPr>
        <w:fldChar w:fldCharType="begin"/>
      </w:r>
      <w:r w:rsidR="0000334A">
        <w:rPr>
          <w:i w:val="0"/>
          <w:sz w:val="24"/>
        </w:rPr>
        <w:instrText xml:space="preserve"> ADDIN PAPERS2_CITATIONS &lt;citation&gt;&lt;uuid&gt;B8C63D6A-DA37-460E-B8A8-37F5E71BEB44&lt;/uuid&gt;&lt;priority&gt;0&lt;/priority&gt;&lt;publications&gt;&lt;publication&gt;&lt;uuid&gt;A4A3E093-BAD2-4B0E-9B0E-965C5279ED1C&lt;/uuid&gt;&lt;volume&gt;115&lt;/volume&gt;&lt;doi&gt;10.1016/j.neuroimage.2015.04.053&lt;/doi&gt;&lt;startpage&gt;177&lt;/startpage&gt;&lt;publication_date&gt;99201507151200000000222000&lt;/publication_date&gt;&lt;url&gt;http://dx.doi.org/10.1016/j.neuroimage.2015.04.053&lt;/url&gt;&lt;citekey&gt;PalomeroGallagher:2015gf&lt;/citekey&gt;&lt;type&gt;400&lt;/type&gt;&lt;title&gt;Functional organization of human subgenual cortical areas: Relationship between architectonical segregation and connectional heterogeneity&lt;/title&gt;&lt;publisher&gt;Elsevier Inc.&lt;/publisher&gt;&lt;number&gt;C&lt;/number&gt;&lt;subtype&gt;400&lt;/subtype&gt;&lt;endpage&gt;190&lt;/endpage&gt;&lt;bundle&gt;&lt;publication&gt;&lt;publisher&gt;Elsevier Inc.&lt;/publisher&gt;&lt;title&gt;NeuroImage&lt;/title&gt;&lt;type&gt;-100&lt;/type&gt;&lt;subtype&gt;-100&lt;/subtype&gt;&lt;uuid&gt;C999927C-B94A-48FA-98D1-0626ECBA674C&lt;/uuid&gt;&lt;/publication&gt;&lt;/bundle&gt;&lt;authors&gt;&lt;author&gt;&lt;firstName&gt;Nicola&lt;/firstName&gt;&lt;lastName&gt;Palomero-Gallagher&lt;/lastName&gt;&lt;/author&gt;&lt;author&gt;&lt;firstName&gt;Simon&lt;/firstName&gt;&lt;middleNames&gt;B&lt;/middleNames&gt;&lt;lastName&gt;Eickhoff&lt;/lastName&gt;&lt;/author&gt;&lt;author&gt;&lt;firstName&gt;Felix&lt;/firstName&gt;&lt;lastName&gt;Hoffstaedter&lt;/lastName&gt;&lt;/author&gt;&lt;author&gt;&lt;firstName&gt;Axel&lt;/firstName&gt;&lt;lastName&gt;Schleicher&lt;/lastName&gt;&lt;/author&gt;&lt;author&gt;&lt;firstName&gt;Hartmut&lt;/firstName&gt;&lt;lastName&gt;Mohlberg&lt;/lastName&gt;&lt;/author&gt;&lt;author&gt;&lt;firstName&gt;Brent&lt;/firstName&gt;&lt;middleNames&gt;A&lt;/middleNames&gt;&lt;lastName&gt;Vogt&lt;/lastName&gt;&lt;/author&gt;&lt;author&gt;&lt;firstName&gt;Katrin&lt;/firstName&gt;&lt;lastName&gt;Amunts&lt;/lastName&gt;&lt;/author&gt;&lt;author&gt;&lt;firstName&gt;Karl&lt;/firstName&gt;&lt;lastName&gt;Zilles&lt;/lastName&gt;&lt;/author&gt;&lt;/authors&gt;&lt;/publication&gt;&lt;/publications&gt;&lt;cites&gt;&lt;/cites&gt;&lt;/citation&gt;</w:instrText>
      </w:r>
      <w:r w:rsidRPr="009E17AF">
        <w:rPr>
          <w:i w:val="0"/>
          <w:sz w:val="24"/>
        </w:rPr>
        <w:fldChar w:fldCharType="separate"/>
      </w:r>
      <w:r w:rsidR="00ED6B4B">
        <w:rPr>
          <w:rFonts w:cs="Century Schoolbook"/>
          <w:i w:val="0"/>
          <w:sz w:val="24"/>
        </w:rPr>
        <w:t>(Palomero-Gallagher et al., 2015)</w:t>
      </w:r>
      <w:r w:rsidRPr="009E17AF">
        <w:rPr>
          <w:i w:val="0"/>
          <w:sz w:val="24"/>
        </w:rPr>
        <w:fldChar w:fldCharType="end"/>
      </w:r>
      <w:r w:rsidRPr="009E17AF">
        <w:rPr>
          <w:i w:val="0"/>
          <w:sz w:val="24"/>
        </w:rPr>
        <w:t xml:space="preserve">. This relatively </w:t>
      </w:r>
      <w:r w:rsidRPr="009E17AF">
        <w:rPr>
          <w:i w:val="0"/>
          <w:sz w:val="24"/>
        </w:rPr>
        <w:lastRenderedPageBreak/>
        <w:t xml:space="preserve">narrow scope limits the ability to address the specificity of activation of psychological states across the MFC more broadly. That is, without considering a wide representative range of psychological states, it is difficult to determine whether particular psychological processes preferentially recruit specific subdivisions of MFC. This limitation, widely known as the reverse inference problem </w:t>
      </w:r>
      <w:r w:rsidRPr="009E17AF">
        <w:rPr>
          <w:i w:val="0"/>
          <w:sz w:val="24"/>
        </w:rPr>
        <w:fldChar w:fldCharType="begin"/>
      </w:r>
      <w:r w:rsidR="0000334A">
        <w:rPr>
          <w:i w:val="0"/>
          <w:sz w:val="24"/>
        </w:rPr>
        <w:instrText xml:space="preserve"> ADDIN PAPERS2_CITATIONS &lt;citation&gt;&lt;uuid&gt;C0E7D877-C209-44AE-8ECE-BFB8BB1BA3E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009E17AF">
        <w:rPr>
          <w:i w:val="0"/>
          <w:sz w:val="24"/>
        </w:rPr>
        <w:fldChar w:fldCharType="separate"/>
      </w:r>
      <w:r w:rsidRPr="009E17AF">
        <w:rPr>
          <w:i w:val="0"/>
          <w:sz w:val="24"/>
        </w:rPr>
        <w:t>(Poldrack, 2006)</w:t>
      </w:r>
      <w:r w:rsidRPr="009E17AF">
        <w:rPr>
          <w:i w:val="0"/>
          <w:sz w:val="24"/>
        </w:rPr>
        <w:fldChar w:fldCharType="end"/>
      </w:r>
      <w:r w:rsidRPr="009E17AF">
        <w:rPr>
          <w:i w:val="0"/>
          <w:sz w:val="24"/>
        </w:rPr>
        <w:t xml:space="preserve">, is particularly acute for portions of MFC which commonly activate in a large proportion of fMRI studies, raising questions about whether these regions are selectively involved in specific mental functions </w:t>
      </w:r>
      <w:r w:rsidRPr="009E17AF">
        <w:rPr>
          <w:i w:val="0"/>
          <w:sz w:val="24"/>
        </w:rPr>
        <w:fldChar w:fldCharType="begin"/>
      </w:r>
      <w:r w:rsidR="0000334A">
        <w:rPr>
          <w:i w:val="0"/>
          <w:sz w:val="24"/>
        </w:rPr>
        <w:instrText xml:space="preserve"> ADDIN PAPERS2_CITATIONS &lt;citation&gt;&lt;uuid&gt;B3189EDB-1CA5-4E2A-B3FE-E3C86722AC77&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00334A">
        <w:rPr>
          <w:rFonts w:cs="Century Schoolbook"/>
          <w:i w:val="0"/>
          <w:sz w:val="24"/>
        </w:rPr>
        <w:t>(Nelson, Dosenbach, Cohen, Wheeler, Schlaggar, &amp; Petersen, 2010a; Yarkoni et al., 2011)</w:t>
      </w:r>
      <w:r w:rsidRPr="009E17AF">
        <w:rPr>
          <w:i w:val="0"/>
          <w:sz w:val="24"/>
        </w:rPr>
        <w:fldChar w:fldCharType="end"/>
      </w:r>
      <w:r w:rsidRPr="009E17AF">
        <w:rPr>
          <w:i w:val="0"/>
          <w:sz w:val="24"/>
        </w:rPr>
        <w:t xml:space="preserve">.  </w:t>
      </w:r>
    </w:p>
    <w:p w14:paraId="469A61B8" w14:textId="52EC207C" w:rsidR="00B619DC" w:rsidRDefault="001D4AE7" w:rsidP="0054564B">
      <w:pPr>
        <w:tabs>
          <w:tab w:val="left" w:pos="900"/>
        </w:tabs>
        <w:spacing w:line="480" w:lineRule="auto"/>
        <w:ind w:firstLine="630"/>
        <w:rPr>
          <w:i w:val="0"/>
          <w:sz w:val="24"/>
        </w:rPr>
      </w:pPr>
      <w:r w:rsidRPr="009E17AF">
        <w:rPr>
          <w:i w:val="0"/>
          <w:sz w:val="24"/>
        </w:rPr>
        <w:t xml:space="preserve">Here we address these issues by creating a comprehensive mapping between psychological states and MFC anatomy using </w:t>
      </w:r>
      <w:proofErr w:type="spellStart"/>
      <w:r w:rsidRPr="009E17AF">
        <w:rPr>
          <w:i w:val="0"/>
          <w:sz w:val="24"/>
        </w:rPr>
        <w:t>Neurosynth</w:t>
      </w:r>
      <w:proofErr w:type="spellEnd"/>
      <w:r w:rsidRPr="009E17AF">
        <w:rPr>
          <w:i w:val="0"/>
          <w:sz w:val="24"/>
        </w:rPr>
        <w:t xml:space="preserve"> </w:t>
      </w:r>
      <w:r w:rsidRPr="009E17AF">
        <w:rPr>
          <w:i w:val="0"/>
          <w:sz w:val="24"/>
        </w:rPr>
        <w:fldChar w:fldCharType="begin"/>
      </w:r>
      <w:r w:rsidR="0000334A">
        <w:rPr>
          <w:i w:val="0"/>
          <w:sz w:val="24"/>
        </w:rPr>
        <w:instrText xml:space="preserve"> ADDIN PAPERS2_CITATIONS &lt;citation&gt;&lt;uuid&gt;0AD59E33-02FD-4BA0-8FC4-32C49F10CD90&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a framework for large-scale fMRI meta-analysis composed of nearly 10,000 studies. We first clustered MFC voxels into functionally separable regions at several spatial scales based on their co-activation across studies with the rest of the brain </w:t>
      </w:r>
      <w:r w:rsidRPr="009E17AF">
        <w:rPr>
          <w:i w:val="0"/>
          <w:sz w:val="24"/>
        </w:rPr>
        <w:fldChar w:fldCharType="begin"/>
      </w:r>
      <w:r w:rsidR="0000334A">
        <w:rPr>
          <w:i w:val="0"/>
          <w:sz w:val="24"/>
        </w:rPr>
        <w:instrText xml:space="preserve"> ADDIN PAPERS2_CITATIONS &lt;citation&gt;&lt;uuid&gt;40C1685B-BCE7-4B06-89B3-171F55225CF5&lt;/uuid&gt;&lt;priority&gt;0&lt;/priority&gt;&lt;publications&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(Kober et al., 2008; Robinson, Laird, Glahn, Lovallo, &amp; Fox, 2010; Smith et al., 2009; Toro, Fox, &amp; Paus, 2008)</w:t>
      </w:r>
      <w:r w:rsidRPr="009E17AF">
        <w:rPr>
          <w:i w:val="0"/>
          <w:sz w:val="24"/>
        </w:rPr>
        <w:fldChar w:fldCharType="end"/>
      </w:r>
      <w:r w:rsidRPr="009E17AF">
        <w:rPr>
          <w:i w:val="0"/>
          <w:sz w:val="24"/>
        </w:rPr>
        <w:t xml:space="preserve">. In contrast to cytoarchitechtonic and connectivity based parcellations, the present analysis identified clusters with distinct signatures of activation across a wide range of psychological manipulations. This procedure revealed three zones along the </w:t>
      </w:r>
      <w:proofErr w:type="spellStart"/>
      <w:r w:rsidRPr="009E17AF">
        <w:rPr>
          <w:i w:val="0"/>
          <w:sz w:val="24"/>
        </w:rPr>
        <w:t>rostro</w:t>
      </w:r>
      <w:proofErr w:type="spellEnd"/>
      <w:r w:rsidRPr="009E17AF">
        <w:rPr>
          <w:i w:val="0"/>
          <w:sz w:val="24"/>
        </w:rPr>
        <w:t xml:space="preserve">-caudal axis that further fractionated into nine sub-regions. We then characterized each cluster’s functional profiles using multivariate classification, revealing broad functional shifts between the three zones, and subtler variations between their corresponding sub-regions. Collectively, </w:t>
      </w:r>
      <w:r w:rsidRPr="009E17AF">
        <w:rPr>
          <w:i w:val="0"/>
          <w:sz w:val="24"/>
        </w:rPr>
        <w:lastRenderedPageBreak/>
        <w:t>our results provide a comprehensive functional map of the human MFC using relatively unbiased data-driven methods</w:t>
      </w:r>
      <w:bookmarkStart w:id="2" w:name="h.bvqocikr6fu2" w:colFirst="0" w:colLast="0"/>
      <w:bookmarkStart w:id="3" w:name="h.2budzf1mxddc" w:colFirst="0" w:colLast="0"/>
      <w:bookmarkStart w:id="4" w:name="h.e23paljixwn3" w:colFirst="0" w:colLast="0"/>
      <w:bookmarkEnd w:id="2"/>
      <w:bookmarkEnd w:id="3"/>
      <w:bookmarkEnd w:id="4"/>
      <w:r w:rsidRPr="009E17AF">
        <w:rPr>
          <w:i w:val="0"/>
          <w:sz w:val="24"/>
        </w:rPr>
        <w:t>.</w:t>
      </w:r>
    </w:p>
    <w:p w14:paraId="419172A1" w14:textId="77777777" w:rsidR="0054564B" w:rsidRPr="00B619DC" w:rsidRDefault="0054564B" w:rsidP="0054564B">
      <w:pPr>
        <w:tabs>
          <w:tab w:val="left" w:pos="900"/>
        </w:tabs>
        <w:spacing w:line="480" w:lineRule="auto"/>
        <w:ind w:firstLine="630"/>
        <w:rPr>
          <w:i w:val="0"/>
          <w:sz w:val="24"/>
        </w:rPr>
      </w:pPr>
    </w:p>
    <w:p w14:paraId="42B4240D" w14:textId="77777777" w:rsidR="001D4AE7" w:rsidRDefault="001D4AE7" w:rsidP="00B619DC">
      <w:pPr>
        <w:tabs>
          <w:tab w:val="left" w:pos="900"/>
        </w:tabs>
        <w:spacing w:line="480" w:lineRule="auto"/>
        <w:rPr>
          <w:b/>
          <w:i w:val="0"/>
          <w:sz w:val="24"/>
        </w:rPr>
      </w:pPr>
      <w:r w:rsidRPr="009E17AF">
        <w:rPr>
          <w:b/>
          <w:i w:val="0"/>
          <w:sz w:val="24"/>
        </w:rPr>
        <w:t>Materials &amp; Methods</w:t>
      </w:r>
    </w:p>
    <w:p w14:paraId="407DB293" w14:textId="77777777" w:rsidR="00B619DC" w:rsidRPr="00B619DC" w:rsidRDefault="00B619DC" w:rsidP="00B619DC">
      <w:pPr>
        <w:tabs>
          <w:tab w:val="left" w:pos="900"/>
        </w:tabs>
        <w:rPr>
          <w:b/>
          <w:i w:val="0"/>
          <w:sz w:val="24"/>
        </w:rPr>
      </w:pPr>
      <w:r w:rsidRPr="009E17AF">
        <w:rPr>
          <w:b/>
          <w:i w:val="0"/>
          <w:noProof/>
          <w:sz w:val="24"/>
        </w:rPr>
        <w:drawing>
          <wp:inline distT="0" distB="0" distL="0" distR="0" wp14:anchorId="3138883F" wp14:editId="6035014C">
            <wp:extent cx="5825490" cy="3112770"/>
            <wp:effectExtent l="0" t="0" r="0" b="1143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690" r="1987"/>
                    <a:stretch>
                      <a:fillRect/>
                    </a:stretch>
                  </pic:blipFill>
                  <pic:spPr bwMode="auto">
                    <a:xfrm>
                      <a:off x="0" y="0"/>
                      <a:ext cx="5825490" cy="3112770"/>
                    </a:xfrm>
                    <a:prstGeom prst="rect">
                      <a:avLst/>
                    </a:prstGeom>
                    <a:noFill/>
                    <a:ln>
                      <a:noFill/>
                    </a:ln>
                  </pic:spPr>
                </pic:pic>
              </a:graphicData>
            </a:graphic>
          </wp:inline>
        </w:drawing>
      </w:r>
      <w:r>
        <w:rPr>
          <w:b/>
          <w:i w:val="0"/>
          <w:sz w:val="24"/>
        </w:rPr>
        <w:br/>
        <w:t>Figure 2.1</w:t>
      </w:r>
      <w:r w:rsidRPr="009E17AF">
        <w:rPr>
          <w:b/>
          <w:i w:val="0"/>
          <w:sz w:val="24"/>
        </w:rPr>
        <w:t>. Methods overview.</w:t>
      </w:r>
      <w:r w:rsidRPr="009E17AF">
        <w:rPr>
          <w:i w:val="0"/>
          <w:sz w:val="24"/>
        </w:rPr>
        <w:t xml:space="preserve"> A) Whole brain co-activation of MFC voxels was calculated and k-means clustering was applied resulting in spatially distinct clusters. B) For each cluster, </w:t>
      </w:r>
      <w:proofErr w:type="spellStart"/>
      <w:r w:rsidRPr="009E17AF">
        <w:rPr>
          <w:i w:val="0"/>
          <w:sz w:val="24"/>
        </w:rPr>
        <w:t>thresholded</w:t>
      </w:r>
      <w:proofErr w:type="spellEnd"/>
      <w:r w:rsidRPr="009E17AF">
        <w:rPr>
          <w:i w:val="0"/>
          <w:sz w:val="24"/>
        </w:rPr>
        <w:t xml:space="preserve"> whole-brain co-activation maps were generated. C) We generated functional preference profiles for each cluster by determining which psychological topics best predicted their activation.</w:t>
      </w:r>
    </w:p>
    <w:p w14:paraId="2BA3A856" w14:textId="77777777" w:rsidR="00B619DC" w:rsidRPr="009E17AF" w:rsidRDefault="00B619DC" w:rsidP="00B619DC">
      <w:pPr>
        <w:tabs>
          <w:tab w:val="left" w:pos="900"/>
        </w:tabs>
        <w:spacing w:line="480" w:lineRule="auto"/>
        <w:rPr>
          <w:b/>
          <w:i w:val="0"/>
          <w:sz w:val="24"/>
        </w:rPr>
      </w:pPr>
    </w:p>
    <w:p w14:paraId="13D7E4C3" w14:textId="511E1D31" w:rsidR="001D4AE7" w:rsidRPr="009E17AF" w:rsidRDefault="00F22624" w:rsidP="00F22624">
      <w:pPr>
        <w:tabs>
          <w:tab w:val="left" w:pos="900"/>
        </w:tabs>
        <w:spacing w:line="480" w:lineRule="auto"/>
        <w:rPr>
          <w:i w:val="0"/>
          <w:sz w:val="24"/>
        </w:rPr>
      </w:pPr>
      <w:bookmarkStart w:id="5" w:name="h.ftj0x48s1a72" w:colFirst="0" w:colLast="0"/>
      <w:bookmarkEnd w:id="5"/>
      <w:r>
        <w:rPr>
          <w:b/>
          <w:i w:val="0"/>
          <w:sz w:val="24"/>
        </w:rPr>
        <w:tab/>
        <w:t xml:space="preserve">Database. </w:t>
      </w:r>
      <w:r w:rsidR="001D4AE7" w:rsidRPr="009E17AF">
        <w:rPr>
          <w:i w:val="0"/>
          <w:sz w:val="24"/>
        </w:rPr>
        <w:t xml:space="preserve">We analyzed version 0.4 of the </w:t>
      </w:r>
      <w:proofErr w:type="spellStart"/>
      <w:r w:rsidR="001D4AE7" w:rsidRPr="009E17AF">
        <w:rPr>
          <w:i w:val="0"/>
          <w:sz w:val="24"/>
        </w:rPr>
        <w:t>Neurosynth</w:t>
      </w:r>
      <w:proofErr w:type="spellEnd"/>
      <w:r w:rsidR="001D4AE7" w:rsidRPr="009E17AF">
        <w:rPr>
          <w:i w:val="0"/>
          <w:sz w:val="24"/>
        </w:rPr>
        <w:t xml:space="preserve"> database, </w:t>
      </w:r>
      <w:r w:rsidR="001D4AE7" w:rsidRPr="009E17AF">
        <w:rPr>
          <w:i w:val="0"/>
          <w:sz w:val="24"/>
        </w:rPr>
        <w:fldChar w:fldCharType="begin"/>
      </w:r>
      <w:r w:rsidR="0000334A">
        <w:rPr>
          <w:i w:val="0"/>
          <w:sz w:val="24"/>
        </w:rPr>
        <w:instrText xml:space="preserve"> ADDIN PAPERS2_CITATIONS &lt;citation&gt;&lt;uuid&gt;65081D38-EAD9-463B-AE9E-99F39441168D&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1D4AE7" w:rsidRPr="009E17AF">
        <w:rPr>
          <w:i w:val="0"/>
          <w:sz w:val="24"/>
        </w:rPr>
        <w:t>(Yarkoni et al., 2011)</w:t>
      </w:r>
      <w:r w:rsidR="001D4AE7" w:rsidRPr="009E17AF">
        <w:rPr>
          <w:i w:val="0"/>
          <w:sz w:val="24"/>
        </w:rPr>
        <w:fldChar w:fldCharType="end"/>
      </w:r>
      <w:r w:rsidR="001D4AE7" w:rsidRPr="009E17AF">
        <w:rPr>
          <w:i w:val="0"/>
          <w:sz w:val="24"/>
        </w:rPr>
        <w:t xml:space="preserve">, a repository of 9,721 fMRI studies and over 350,000 activation peaks that span the full range of the published literature. The studies included human subjects of either sex. Each observation contains the peak activations for all contrasts reported in a study’s table as well as the frequency of all of the words in the article abstract. A heuristic but relatively accurate approach is used to detect </w:t>
      </w:r>
      <w:r w:rsidR="001D4AE7" w:rsidRPr="009E17AF">
        <w:rPr>
          <w:i w:val="0"/>
          <w:sz w:val="24"/>
        </w:rPr>
        <w:lastRenderedPageBreak/>
        <w:t xml:space="preserve">and convert reported coordinates to the standard MNI space (see: </w:t>
      </w:r>
      <w:proofErr w:type="spellStart"/>
      <w:r w:rsidR="001D4AE7" w:rsidRPr="009E17AF">
        <w:rPr>
          <w:i w:val="0"/>
          <w:sz w:val="24"/>
        </w:rPr>
        <w:t>Yarkoni</w:t>
      </w:r>
      <w:proofErr w:type="spellEnd"/>
      <w:r w:rsidR="001D4AE7" w:rsidRPr="009E17AF">
        <w:rPr>
          <w:i w:val="0"/>
          <w:sz w:val="24"/>
        </w:rPr>
        <w:t xml:space="preserve"> et al., 2011). As such, all activations and subsequent analyses are in MNI152 coordinate space. The </w:t>
      </w:r>
      <w:proofErr w:type="spellStart"/>
      <w:r w:rsidR="001D4AE7" w:rsidRPr="009E17AF">
        <w:rPr>
          <w:i w:val="0"/>
          <w:sz w:val="24"/>
        </w:rPr>
        <w:t>scikit</w:t>
      </w:r>
      <w:proofErr w:type="spellEnd"/>
      <w:r w:rsidR="001D4AE7" w:rsidRPr="009E17AF">
        <w:rPr>
          <w:i w:val="0"/>
          <w:sz w:val="24"/>
        </w:rPr>
        <w:t>-learn</w:t>
      </w:r>
    </w:p>
    <w:p w14:paraId="1604A930" w14:textId="7EC0C367" w:rsidR="00F22624" w:rsidRPr="009E17AF" w:rsidRDefault="001D4AE7" w:rsidP="00F22624">
      <w:pPr>
        <w:tabs>
          <w:tab w:val="left" w:pos="900"/>
        </w:tabs>
        <w:spacing w:line="480" w:lineRule="auto"/>
        <w:ind w:firstLine="630"/>
        <w:rPr>
          <w:i w:val="0"/>
          <w:sz w:val="24"/>
        </w:rPr>
      </w:pPr>
      <w:r w:rsidRPr="009E17AF">
        <w:rPr>
          <w:i w:val="0"/>
          <w:sz w:val="24"/>
        </w:rPr>
        <w:t xml:space="preserve">Python package </w:t>
      </w:r>
      <w:r w:rsidRPr="009E17AF">
        <w:rPr>
          <w:i w:val="0"/>
          <w:sz w:val="24"/>
        </w:rPr>
        <w:fldChar w:fldCharType="begin"/>
      </w:r>
      <w:r w:rsidR="0000334A">
        <w:rPr>
          <w:i w:val="0"/>
          <w:sz w:val="24"/>
        </w:rPr>
        <w:instrText xml:space="preserve"> ADDIN PAPERS2_CITATIONS &lt;citation&gt;&lt;uuid&gt;EB003DA1-5D00-4BA8-9B6C-5271D2063CDB&lt;/uuid&gt;&lt;priority&gt;0&lt;/priority&gt;&lt;publications&gt;&lt;publication&gt;&lt;volume&gt;12&lt;/volume&gt;&lt;number&gt;Oct&lt;/number&gt;&lt;startpage&gt;2825&lt;/startpage&gt;&lt;title&gt;Scikit-learn: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9E17AF">
        <w:rPr>
          <w:i w:val="0"/>
          <w:sz w:val="24"/>
        </w:rPr>
        <w:fldChar w:fldCharType="separate"/>
      </w:r>
      <w:r w:rsidRPr="009E17AF">
        <w:rPr>
          <w:i w:val="0"/>
          <w:sz w:val="24"/>
        </w:rPr>
        <w:t>(Pedregosa et al., 2011)</w:t>
      </w:r>
      <w:r w:rsidRPr="009E17AF">
        <w:rPr>
          <w:i w:val="0"/>
          <w:sz w:val="24"/>
        </w:rPr>
        <w:fldChar w:fldCharType="end"/>
      </w:r>
      <w:r w:rsidRPr="009E17AF">
        <w:rPr>
          <w:i w:val="0"/>
          <w:sz w:val="24"/>
        </w:rPr>
        <w:t xml:space="preserve"> was used for all machine learning analyses. Analyses were performed using the core </w:t>
      </w:r>
      <w:proofErr w:type="spellStart"/>
      <w:r w:rsidRPr="009E17AF">
        <w:rPr>
          <w:i w:val="0"/>
          <w:sz w:val="24"/>
        </w:rPr>
        <w:t>Neurosynth</w:t>
      </w:r>
      <w:proofErr w:type="spellEnd"/>
      <w:r w:rsidRPr="009E17AF">
        <w:rPr>
          <w:i w:val="0"/>
          <w:sz w:val="24"/>
        </w:rPr>
        <w:t xml:space="preserve"> python tools (https://github.com/neurosynth/neurosynth); code and data to replicate these analyses on any given brain region at any desired spatial granularity are available </w:t>
      </w:r>
      <w:r w:rsidRPr="009E17AF">
        <w:rPr>
          <w:i w:val="0"/>
          <w:sz w:val="24"/>
        </w:rPr>
        <w:br/>
        <w:t xml:space="preserve">as a set of </w:t>
      </w:r>
      <w:proofErr w:type="spellStart"/>
      <w:r w:rsidRPr="009E17AF">
        <w:rPr>
          <w:i w:val="0"/>
          <w:sz w:val="24"/>
        </w:rPr>
        <w:t>IPython</w:t>
      </w:r>
      <w:proofErr w:type="spellEnd"/>
      <w:r w:rsidRPr="009E17AF">
        <w:rPr>
          <w:i w:val="0"/>
          <w:sz w:val="24"/>
        </w:rPr>
        <w:t xml:space="preserve"> Notebooks (</w:t>
      </w:r>
      <w:r w:rsidR="00F22624" w:rsidRPr="00F22624">
        <w:rPr>
          <w:i w:val="0"/>
          <w:sz w:val="24"/>
        </w:rPr>
        <w:t>https://github.com/adelavega/neurosynth-mfc</w:t>
      </w:r>
      <w:r w:rsidRPr="009E17AF">
        <w:rPr>
          <w:i w:val="0"/>
          <w:sz w:val="24"/>
        </w:rPr>
        <w:t xml:space="preserve">). </w:t>
      </w:r>
    </w:p>
    <w:p w14:paraId="7036A9C4" w14:textId="0B52B39A" w:rsidR="001D4AE7" w:rsidRPr="00F22624" w:rsidRDefault="00F22624" w:rsidP="00F22624">
      <w:pPr>
        <w:tabs>
          <w:tab w:val="left" w:pos="900"/>
        </w:tabs>
        <w:spacing w:line="480" w:lineRule="auto"/>
        <w:rPr>
          <w:bCs/>
          <w:iCs/>
          <w:sz w:val="24"/>
        </w:rPr>
      </w:pPr>
      <w:bookmarkStart w:id="6" w:name="h.8c5gvistio4s" w:colFirst="0" w:colLast="0"/>
      <w:bookmarkEnd w:id="6"/>
      <w:r>
        <w:rPr>
          <w:b/>
          <w:bCs/>
          <w:i w:val="0"/>
          <w:iCs/>
          <w:sz w:val="24"/>
        </w:rPr>
        <w:tab/>
      </w:r>
      <w:r w:rsidR="001D4AE7" w:rsidRPr="00F22624">
        <w:rPr>
          <w:b/>
          <w:bCs/>
          <w:i w:val="0"/>
          <w:iCs/>
          <w:sz w:val="24"/>
        </w:rPr>
        <w:t>Co-activation-based clustering</w:t>
      </w:r>
      <w:r w:rsidRPr="00F22624">
        <w:rPr>
          <w:b/>
          <w:bCs/>
          <w:i w:val="0"/>
          <w:iCs/>
          <w:sz w:val="24"/>
        </w:rPr>
        <w:t>.</w:t>
      </w:r>
      <w:r>
        <w:rPr>
          <w:bCs/>
          <w:iCs/>
          <w:sz w:val="24"/>
        </w:rPr>
        <w:t xml:space="preserve"> </w:t>
      </w:r>
      <w:r w:rsidR="001D4AE7" w:rsidRPr="009E17AF">
        <w:rPr>
          <w:i w:val="0"/>
          <w:sz w:val="24"/>
        </w:rPr>
        <w:t xml:space="preserve">We clustered individual voxels inside of a MFC mask based on their meta-analytic co-activation with voxels in the rest of the brain (Figure </w:t>
      </w:r>
      <w:r w:rsidR="006C00E0">
        <w:rPr>
          <w:i w:val="0"/>
          <w:sz w:val="24"/>
        </w:rPr>
        <w:t>2.</w:t>
      </w:r>
      <w:r w:rsidR="001D4AE7" w:rsidRPr="009E17AF">
        <w:rPr>
          <w:i w:val="0"/>
          <w:sz w:val="24"/>
        </w:rPr>
        <w:t xml:space="preserve">1A). First, we defined a MFC mask excluding voxels further than 10mm from the midline of the brain, posterior to the central sulcus (Y &lt; -22mm) and ventral to vmPFC (Z &lt; -32mm). Next, we removed voxels with low grey matter signal by excluding voxels with either fewer than 30% probability of grey matter cortex according to the Harvard-Oxford anatomical atlas, or very low activation rates in the database (less than 80 studies per voxel). In general, </w:t>
      </w:r>
      <w:proofErr w:type="spellStart"/>
      <w:r w:rsidR="001D4AE7" w:rsidRPr="009E17AF">
        <w:rPr>
          <w:i w:val="0"/>
          <w:sz w:val="24"/>
        </w:rPr>
        <w:t>Neurosynth’s</w:t>
      </w:r>
      <w:proofErr w:type="spellEnd"/>
      <w:r w:rsidR="001D4AE7" w:rsidRPr="009E17AF">
        <w:rPr>
          <w:i w:val="0"/>
          <w:sz w:val="24"/>
        </w:rPr>
        <w:t xml:space="preserve"> activation mask (derived from the standard MNI152 template distributed with FSL) corresponded highly with probabilistic locations of cerebral cortex, with the exception of portions of </w:t>
      </w:r>
      <w:proofErr w:type="spellStart"/>
      <w:r w:rsidR="001D4AE7" w:rsidRPr="009E17AF">
        <w:rPr>
          <w:i w:val="0"/>
          <w:sz w:val="24"/>
        </w:rPr>
        <w:t>precentral</w:t>
      </w:r>
      <w:proofErr w:type="spellEnd"/>
      <w:r w:rsidR="001D4AE7" w:rsidRPr="009E17AF">
        <w:rPr>
          <w:i w:val="0"/>
          <w:sz w:val="24"/>
        </w:rPr>
        <w:t xml:space="preserve"> gyrus and far ventromedial prefrontal cortex– which showed low activation although they were more than 50% likely to be in cerebral cortex. </w:t>
      </w:r>
    </w:p>
    <w:p w14:paraId="7C1BB0EC" w14:textId="69775159" w:rsidR="001D4AE7" w:rsidRPr="009E17AF" w:rsidRDefault="001D4AE7" w:rsidP="00B619DC">
      <w:pPr>
        <w:tabs>
          <w:tab w:val="left" w:pos="900"/>
        </w:tabs>
        <w:spacing w:line="480" w:lineRule="auto"/>
        <w:ind w:firstLine="630"/>
        <w:rPr>
          <w:i w:val="0"/>
          <w:sz w:val="24"/>
        </w:rPr>
      </w:pPr>
      <w:r w:rsidRPr="009E17AF">
        <w:rPr>
          <w:i w:val="0"/>
          <w:sz w:val="24"/>
        </w:rPr>
        <w:lastRenderedPageBreak/>
        <w:t xml:space="preserve">Next, we calculated the co-activation of each MFC voxel with the rest of the brain by correlating the target voxel’s activation pattern across studies with the rest of the brain. Activation in each voxel is represented as a binary vector of length 9,721 (the number of studies). A value of 1 indicated that the voxel fell within 10 mm of an activation focus reported in a particular study, and a value of 0 indicated that it did not. Because correlating the activation of every MFC voxel with every other voxel in the brain would result in a very large matrix (15,259 MFC voxels x 228,453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We applied k-means clustering to this matrix (15,259 MFC voxels x 100 whole-brain PCA components) to group the MFC voxels into 2-15 clusters. K-means was used for clustering as this algorithm is computationally efficient, widely used, and shows reasonably high goodness-of-fit characteristics </w:t>
      </w:r>
      <w:r w:rsidRPr="009E17AF">
        <w:rPr>
          <w:i w:val="0"/>
          <w:sz w:val="24"/>
        </w:rPr>
        <w:fldChar w:fldCharType="begin"/>
      </w:r>
      <w:r w:rsidR="0000334A">
        <w:rPr>
          <w:i w:val="0"/>
          <w:sz w:val="24"/>
        </w:rPr>
        <w:instrText xml:space="preserve"> ADDIN PAPERS2_CITATIONS &lt;citation&gt;&lt;uuid&gt;532504EE-853E-434D-828C-98819B3374E6&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(Thirion, Varoquaux, Dohmatob, &amp; Poline, 2014)</w:t>
      </w:r>
      <w:r w:rsidRPr="009E17AF">
        <w:rPr>
          <w:i w:val="0"/>
          <w:sz w:val="24"/>
        </w:rPr>
        <w:fldChar w:fldCharType="end"/>
      </w:r>
      <w:r w:rsidRPr="009E17AF">
        <w:rPr>
          <w:i w:val="0"/>
          <w:sz w:val="24"/>
        </w:rPr>
        <w:t>. We used the k-means++ initialization procedure, ran the algorithm 10 times on different centroid seeds and selected the output of these consecutive runs with the lowest inertia to avoid local minima.</w:t>
      </w:r>
    </w:p>
    <w:p w14:paraId="4D5F3D27" w14:textId="74B3C79C" w:rsidR="001D4AE7" w:rsidRPr="009E17AF" w:rsidRDefault="001D4AE7" w:rsidP="00B619DC">
      <w:pPr>
        <w:tabs>
          <w:tab w:val="left" w:pos="900"/>
        </w:tabs>
        <w:spacing w:line="480" w:lineRule="auto"/>
        <w:ind w:firstLine="630"/>
        <w:rPr>
          <w:i w:val="0"/>
          <w:sz w:val="24"/>
        </w:rPr>
      </w:pPr>
      <w:r w:rsidRPr="009E17AF">
        <w:rPr>
          <w:i w:val="0"/>
          <w:sz w:val="24"/>
        </w:rPr>
        <w:t xml:space="preserve">Since the optimality of a given clustering depends in large part on investigators’ goals, the preferred level of analysis, and the nature and dimensionality of the available data, identifying the ‘correct’ number of clusters is </w:t>
      </w:r>
      <w:r w:rsidRPr="009E17AF">
        <w:rPr>
          <w:i w:val="0"/>
          <w:sz w:val="24"/>
        </w:rPr>
        <w:lastRenderedPageBreak/>
        <w:t xml:space="preserve">arguably an intractable problem </w:t>
      </w:r>
      <w:r w:rsidRPr="009E17AF">
        <w:rPr>
          <w:i w:val="0"/>
          <w:sz w:val="24"/>
        </w:rPr>
        <w:fldChar w:fldCharType="begin"/>
      </w:r>
      <w:r w:rsidR="0000334A">
        <w:rPr>
          <w:i w:val="0"/>
          <w:sz w:val="24"/>
        </w:rPr>
        <w:instrText xml:space="preserve"> ADDIN PAPERS2_CITATIONS &lt;citation&gt;&lt;uuid&gt;53913F3D-EF07-4B02-A12F-828000E27B6B&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(Eickhoff, Thirion, Varoquaux, &amp; Bzdok, 2015; Poldrack &amp; Yarkoni, 2016; Varoquaux &amp; Thirion, 2014)</w:t>
      </w:r>
      <w:r w:rsidRPr="009E17AF">
        <w:rPr>
          <w:i w:val="0"/>
          <w:sz w:val="24"/>
        </w:rPr>
        <w:fldChar w:fldCharType="end"/>
      </w:r>
      <w:r w:rsidRPr="009E17AF">
        <w:rPr>
          <w:i w:val="0"/>
          <w:sz w:val="24"/>
        </w:rPr>
        <w:t xml:space="preserve">. However, in the interest of pragmatism, we attempted to objectively select the number of clusters using the silhouette score, a measure of within-cluster cohesion. The silhouette coefficient was defined as (b – a) / max(a, b), where a is the mean intra-cluster distance and b is the distance between a sample and the nearest cluster of which the sample is not a part. Solutions that minimized the average distance between voxels within each cluster received a greater score. To estimate the uncertainty around silhouette scores, we used a permutation procedure previously employed by our group </w:t>
      </w:r>
      <w:r w:rsidRPr="009E17AF">
        <w:rPr>
          <w:i w:val="0"/>
          <w:sz w:val="24"/>
        </w:rPr>
        <w:fldChar w:fldCharType="begin"/>
      </w:r>
      <w:r w:rsidR="0000334A">
        <w:rPr>
          <w:i w:val="0"/>
          <w:sz w:val="24"/>
        </w:rPr>
        <w:instrText xml:space="preserve"> ADDIN PAPERS2_CITATIONS &lt;citation&gt;&lt;uuid&gt;77615C68-357D-48DF-B86F-01F5EF19F98E&lt;/uuid&gt;&lt;priority&gt;0&lt;/priority&gt;&lt;publications&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(Wager, Davidson, Hughes, Lindquist, &amp; Ochsner, 2008)</w:t>
      </w:r>
      <w:r w:rsidRPr="009E17AF">
        <w:rPr>
          <w:i w:val="0"/>
          <w:sz w:val="24"/>
        </w:rPr>
        <w:fldChar w:fldCharType="end"/>
      </w:r>
      <w:r w:rsidRPr="009E17AF">
        <w:rPr>
          <w:i w:val="0"/>
          <w:sz w:val="24"/>
        </w:rPr>
        <w:t xml:space="preserve">. </w:t>
      </w:r>
    </w:p>
    <w:p w14:paraId="230C0A10" w14:textId="7FC18DD1" w:rsidR="00F22624" w:rsidRPr="009E17AF" w:rsidRDefault="001D4AE7" w:rsidP="00F22624">
      <w:pPr>
        <w:tabs>
          <w:tab w:val="left" w:pos="900"/>
        </w:tabs>
        <w:spacing w:line="480" w:lineRule="auto"/>
        <w:ind w:firstLine="630"/>
        <w:rPr>
          <w:i w:val="0"/>
          <w:sz w:val="24"/>
        </w:rPr>
      </w:pPr>
      <w:bookmarkStart w:id="7" w:name="h.pvjtzs2bcz3n" w:colFirst="0" w:colLast="0"/>
      <w:bookmarkEnd w:id="7"/>
      <w:r w:rsidRPr="009E17AF">
        <w:rPr>
          <w:i w:val="0"/>
          <w:sz w:val="24"/>
        </w:rPr>
        <w:t xml:space="preserve">To understand the anatomical correspondence of the resulting clusters, we calculated the probability of voxels in each cluster of occurring in probabilistic regions from the Harvard-Oxford atlas (H-O). We refer to H-O’s </w:t>
      </w:r>
      <w:proofErr w:type="spellStart"/>
      <w:r w:rsidRPr="009E17AF">
        <w:rPr>
          <w:i w:val="0"/>
          <w:sz w:val="24"/>
        </w:rPr>
        <w:t>Juxapositional</w:t>
      </w:r>
      <w:proofErr w:type="spellEnd"/>
      <w:r w:rsidRPr="009E17AF">
        <w:rPr>
          <w:i w:val="0"/>
          <w:sz w:val="24"/>
        </w:rPr>
        <w:t xml:space="preserve"> Lobule Cortex as Supplementary Motor Area (SMA) for consistency. We also compared the location of clusters to regions from cytoarchitechtonic atlases of medial motor areas </w:t>
      </w:r>
      <w:r w:rsidRPr="009E17AF">
        <w:rPr>
          <w:i w:val="0"/>
          <w:sz w:val="24"/>
        </w:rPr>
        <w:fldChar w:fldCharType="begin"/>
      </w:r>
      <w:r w:rsidR="0000334A">
        <w:rPr>
          <w:i w:val="0"/>
          <w:sz w:val="24"/>
        </w:rPr>
        <w:instrText xml:space="preserve"> ADDIN PAPERS2_CITATIONS &lt;citation&gt;&lt;uuid&gt;D8B7128C-8324-4F7B-97CD-56ACF9FE86BD&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(Picard &amp; Strick, 1996)</w:t>
      </w:r>
      <w:r w:rsidRPr="009E17AF">
        <w:rPr>
          <w:i w:val="0"/>
          <w:sz w:val="24"/>
        </w:rPr>
        <w:fldChar w:fldCharType="end"/>
      </w:r>
      <w:r w:rsidRPr="009E17AF">
        <w:rPr>
          <w:i w:val="0"/>
          <w:sz w:val="24"/>
        </w:rPr>
        <w:t xml:space="preserve">, mid-cingulate cortex </w:t>
      </w:r>
      <w:r w:rsidRPr="009E17AF">
        <w:rPr>
          <w:i w:val="0"/>
          <w:sz w:val="24"/>
        </w:rPr>
        <w:fldChar w:fldCharType="begin"/>
      </w:r>
      <w:r w:rsidR="0000334A">
        <w:rPr>
          <w:i w:val="0"/>
          <w:sz w:val="24"/>
        </w:rPr>
        <w:instrText xml:space="preserve"> ADDIN PAPERS2_CITATIONS &lt;citation&gt;&lt;uuid&gt;F2FC0B81-8FD0-467B-9886-6F55079B4BF9&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xml:space="preserve"> and vmPFC </w:t>
      </w:r>
      <w:r w:rsidRPr="009E17AF">
        <w:rPr>
          <w:i w:val="0"/>
          <w:sz w:val="24"/>
        </w:rPr>
        <w:fldChar w:fldCharType="begin"/>
      </w:r>
      <w:r w:rsidR="0000334A">
        <w:rPr>
          <w:i w:val="0"/>
          <w:sz w:val="24"/>
        </w:rPr>
        <w:instrText xml:space="preserve"> ADDIN PAPERS2_CITATIONS &lt;citation&gt;&lt;uuid&gt;38FAF7F1-2436-4D76-874D-7693E084592E&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Pr="009E17AF">
        <w:rPr>
          <w:i w:val="0"/>
          <w:sz w:val="24"/>
        </w:rPr>
        <w:fldChar w:fldCharType="separate"/>
      </w:r>
      <w:r w:rsidR="002F4A1A" w:rsidRPr="009E17AF">
        <w:rPr>
          <w:rFonts w:cs="Century Schoolbook"/>
          <w:i w:val="0"/>
          <w:sz w:val="24"/>
        </w:rPr>
        <w:t>(S. Mackey &amp; Petrides, 2014)</w:t>
      </w:r>
      <w:r w:rsidRPr="009E17AF">
        <w:rPr>
          <w:i w:val="0"/>
          <w:sz w:val="24"/>
        </w:rPr>
        <w:fldChar w:fldCharType="end"/>
      </w:r>
      <w:r w:rsidRPr="009E17AF">
        <w:rPr>
          <w:i w:val="0"/>
          <w:sz w:val="24"/>
        </w:rPr>
        <w:t xml:space="preserve">. To be precise, sub-regions in the nine-cluster solution were given alphanumeric labels in addition to descriptive names.  </w:t>
      </w:r>
    </w:p>
    <w:p w14:paraId="797471AE" w14:textId="77777777" w:rsidR="00F22624" w:rsidRDefault="00F22624" w:rsidP="00F22624">
      <w:pPr>
        <w:tabs>
          <w:tab w:val="left" w:pos="900"/>
        </w:tabs>
        <w:spacing w:line="480" w:lineRule="auto"/>
        <w:rPr>
          <w:i w:val="0"/>
          <w:sz w:val="24"/>
        </w:rPr>
      </w:pPr>
      <w:r>
        <w:rPr>
          <w:b/>
          <w:bCs/>
          <w:i w:val="0"/>
          <w:iCs/>
          <w:sz w:val="24"/>
        </w:rPr>
        <w:tab/>
      </w:r>
      <w:r w:rsidR="001D4AE7" w:rsidRPr="00F22624">
        <w:rPr>
          <w:b/>
          <w:bCs/>
          <w:i w:val="0"/>
          <w:iCs/>
          <w:sz w:val="24"/>
        </w:rPr>
        <w:t>Co-activation profiles</w:t>
      </w:r>
      <w:r w:rsidRPr="00F22624">
        <w:rPr>
          <w:b/>
          <w:bCs/>
          <w:i w:val="0"/>
          <w:iCs/>
          <w:sz w:val="24"/>
        </w:rPr>
        <w:t>.</w:t>
      </w:r>
      <w:r>
        <w:rPr>
          <w:bCs/>
          <w:i w:val="0"/>
          <w:iCs/>
          <w:sz w:val="24"/>
        </w:rPr>
        <w:t xml:space="preserve"> </w:t>
      </w:r>
      <w:r w:rsidR="001D4AE7" w:rsidRPr="009E17AF">
        <w:rPr>
          <w:i w:val="0"/>
          <w:sz w:val="24"/>
        </w:rPr>
        <w:t xml:space="preserve">Next, we analyzed the differences in whole brain co-activation between the resulting clusters (Figure </w:t>
      </w:r>
      <w:r w:rsidR="006C00E0">
        <w:rPr>
          <w:i w:val="0"/>
          <w:sz w:val="24"/>
        </w:rPr>
        <w:t>2.</w:t>
      </w:r>
      <w:r w:rsidR="001D4AE7" w:rsidRPr="009E17AF">
        <w:rPr>
          <w:i w:val="0"/>
          <w:sz w:val="24"/>
        </w:rPr>
        <w:t xml:space="preserve">1B). To highlight differences between clusters, we contrasted related sets of clusters. For the three-cluster solution, we contrasted the co-activation of each cluster (e.g. ‘posterior zone’) with </w:t>
      </w:r>
      <w:r w:rsidR="001D4AE7" w:rsidRPr="009E17AF">
        <w:rPr>
          <w:i w:val="0"/>
          <w:sz w:val="24"/>
        </w:rPr>
        <w:lastRenderedPageBreak/>
        <w:t xml:space="preserve">the other two clusters (e.g. ‘middle’ and ‘anterior’ zones). For the nine-cluster solution, we contrasted the co-activation of each cluster (e.g. ‘SMA’) with spatially adjacent clusters that fell within the same zone of the three-cluster solution (e.g. ‘pre-SMA’).  To do so, we performed a meta-analytic contrast between studies that activated a given cluster and studies that activated control clusters. The resulting images identify voxels with a greater probability of co-activating with the cluster of interest than with control clusters. For example, voxels in grey in the first panel of Figure </w:t>
      </w:r>
      <w:r w:rsidR="006C00E0">
        <w:rPr>
          <w:i w:val="0"/>
          <w:sz w:val="24"/>
        </w:rPr>
        <w:t>2.</w:t>
      </w:r>
      <w:r w:rsidR="001D4AE7" w:rsidRPr="009E17AF">
        <w:rPr>
          <w:i w:val="0"/>
          <w:sz w:val="24"/>
        </w:rPr>
        <w:t xml:space="preserve">3B indicate voxels that are active more frequently in studies in which SMA [P1] is active than in studies in which pre-SMA [P2] is active. We calculated p-values for each voxel using a two-way chi-square test between the two sets of studies and </w:t>
      </w:r>
      <w:proofErr w:type="spellStart"/>
      <w:r w:rsidR="001D4AE7" w:rsidRPr="009E17AF">
        <w:rPr>
          <w:i w:val="0"/>
          <w:sz w:val="24"/>
        </w:rPr>
        <w:t>thresholded</w:t>
      </w:r>
      <w:proofErr w:type="spellEnd"/>
      <w:r w:rsidR="001D4AE7" w:rsidRPr="009E17AF">
        <w:rPr>
          <w:i w:val="0"/>
          <w:sz w:val="24"/>
        </w:rPr>
        <w:t xml:space="preserve"> the co-activation images using the False Discovery Rate (q &lt; 0.01). The resulting images were </w:t>
      </w:r>
      <w:proofErr w:type="spellStart"/>
      <w:r w:rsidR="001D4AE7" w:rsidRPr="009E17AF">
        <w:rPr>
          <w:i w:val="0"/>
          <w:sz w:val="24"/>
        </w:rPr>
        <w:t>binarized</w:t>
      </w:r>
      <w:proofErr w:type="spellEnd"/>
      <w:r w:rsidR="001D4AE7" w:rsidRPr="009E17AF">
        <w:rPr>
          <w:i w:val="0"/>
          <w:sz w:val="24"/>
        </w:rPr>
        <w:t xml:space="preserve"> for display purposes and visualized using the </w:t>
      </w:r>
      <w:proofErr w:type="spellStart"/>
      <w:r w:rsidR="001D4AE7" w:rsidRPr="009E17AF">
        <w:rPr>
          <w:i w:val="0"/>
          <w:sz w:val="24"/>
        </w:rPr>
        <w:t>NiLearn</w:t>
      </w:r>
      <w:proofErr w:type="spellEnd"/>
      <w:r w:rsidR="001D4AE7" w:rsidRPr="009E17AF">
        <w:rPr>
          <w:i w:val="0"/>
          <w:sz w:val="24"/>
        </w:rPr>
        <w:t xml:space="preserve"> library for Python. </w:t>
      </w:r>
      <w:bookmarkStart w:id="8" w:name="h.hzi400pibk7u" w:colFirst="0" w:colLast="0"/>
      <w:bookmarkEnd w:id="8"/>
    </w:p>
    <w:p w14:paraId="4D27A781" w14:textId="669E83FA" w:rsidR="00B619DC" w:rsidRPr="00F22624" w:rsidRDefault="00F22624" w:rsidP="00F22624">
      <w:pPr>
        <w:tabs>
          <w:tab w:val="left" w:pos="900"/>
        </w:tabs>
        <w:spacing w:line="480" w:lineRule="auto"/>
        <w:rPr>
          <w:i w:val="0"/>
          <w:sz w:val="24"/>
        </w:rPr>
      </w:pPr>
      <w:r>
        <w:rPr>
          <w:i w:val="0"/>
          <w:sz w:val="24"/>
        </w:rPr>
        <w:tab/>
      </w:r>
      <w:r w:rsidR="001D4AE7" w:rsidRPr="00F22624">
        <w:rPr>
          <w:b/>
          <w:bCs/>
          <w:i w:val="0"/>
          <w:iCs/>
          <w:sz w:val="24"/>
        </w:rPr>
        <w:t>Topic modeling</w:t>
      </w:r>
      <w:r w:rsidRPr="00F22624">
        <w:rPr>
          <w:b/>
          <w:bCs/>
          <w:i w:val="0"/>
          <w:iCs/>
          <w:sz w:val="24"/>
        </w:rPr>
        <w:t>.</w:t>
      </w:r>
      <w:r>
        <w:rPr>
          <w:bCs/>
          <w:i w:val="0"/>
          <w:iCs/>
          <w:sz w:val="24"/>
        </w:rPr>
        <w:t xml:space="preserve"> </w:t>
      </w:r>
      <w:r w:rsidR="001D4AE7" w:rsidRPr="009E17AF">
        <w:rPr>
          <w:i w:val="0"/>
          <w:sz w:val="24"/>
        </w:rPr>
        <w:t xml:space="preserve">Although term-based meta-analysis maps in </w:t>
      </w:r>
      <w:proofErr w:type="spellStart"/>
      <w:r w:rsidR="001D4AE7" w:rsidRPr="009E17AF">
        <w:rPr>
          <w:i w:val="0"/>
          <w:sz w:val="24"/>
        </w:rPr>
        <w:t>Neurosynth</w:t>
      </w:r>
      <w:proofErr w:type="spellEnd"/>
      <w:r w:rsidR="001D4AE7" w:rsidRPr="009E17AF">
        <w:rPr>
          <w:i w:val="0"/>
          <w:sz w:val="24"/>
        </w:rPr>
        <w:t xml:space="preserve">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001D4AE7" w:rsidRPr="009E17AF">
        <w:rPr>
          <w:i w:val="0"/>
          <w:sz w:val="24"/>
        </w:rPr>
        <w:t>dirichlet</w:t>
      </w:r>
      <w:proofErr w:type="spellEnd"/>
      <w:r w:rsidR="001D4AE7" w:rsidRPr="009E17AF">
        <w:rPr>
          <w:i w:val="0"/>
          <w:sz w:val="24"/>
        </w:rPr>
        <w:t xml:space="preserve"> allocation (LDA) topic-modeling </w:t>
      </w:r>
      <w:r w:rsidR="001D4AE7" w:rsidRPr="009E17AF">
        <w:rPr>
          <w:i w:val="0"/>
          <w:sz w:val="24"/>
        </w:rPr>
        <w:fldChar w:fldCharType="begin"/>
      </w:r>
      <w:r w:rsidR="0000334A">
        <w:rPr>
          <w:i w:val="0"/>
          <w:sz w:val="24"/>
        </w:rPr>
        <w:instrText xml:space="preserve"> ADDIN PAPERS2_CITATIONS &lt;citation&gt;&lt;uuid&gt;08A5B6B4-BE2A-44F7-8467-E165994F36DE&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(Blei, Ng, &amp; Jordan, 2003)</w:t>
      </w:r>
      <w:r w:rsidR="001D4AE7" w:rsidRPr="009E17AF">
        <w:rPr>
          <w:i w:val="0"/>
          <w:sz w:val="24"/>
        </w:rPr>
        <w:fldChar w:fldCharType="end"/>
      </w:r>
      <w:r w:rsidR="001D4AE7" w:rsidRPr="009E17AF">
        <w:rPr>
          <w:i w:val="0"/>
          <w:sz w:val="24"/>
        </w:rPr>
        <w:t xml:space="preserve">. This procedure was identical to that used in a previous study </w:t>
      </w:r>
      <w:r w:rsidR="001D4AE7" w:rsidRPr="009E17AF">
        <w:rPr>
          <w:i w:val="0"/>
          <w:sz w:val="24"/>
        </w:rPr>
        <w:fldChar w:fldCharType="begin"/>
      </w:r>
      <w:r w:rsidR="0000334A">
        <w:rPr>
          <w:i w:val="0"/>
          <w:sz w:val="24"/>
        </w:rPr>
        <w:instrText xml:space="preserve"> ADDIN PAPERS2_CITATIONS &lt;citation&gt;&lt;uuid&gt;669A7EE0-81EA-46C1-A5FC-4DE21035518F&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001D4AE7" w:rsidRPr="009E17AF">
        <w:rPr>
          <w:i w:val="0"/>
          <w:sz w:val="24"/>
        </w:rPr>
        <w:fldChar w:fldCharType="separate"/>
      </w:r>
      <w:r w:rsidR="0094566E" w:rsidRPr="009E17AF">
        <w:rPr>
          <w:rFonts w:cs="Century Schoolbook"/>
          <w:i w:val="0"/>
          <w:sz w:val="24"/>
        </w:rPr>
        <w:t xml:space="preserve">(Poldrack, Mumford, </w:t>
      </w:r>
      <w:r w:rsidR="0094566E" w:rsidRPr="009E17AF">
        <w:rPr>
          <w:rFonts w:cs="Century Schoolbook"/>
          <w:i w:val="0"/>
          <w:sz w:val="24"/>
        </w:rPr>
        <w:lastRenderedPageBreak/>
        <w:t>Schonberg, Kalar, Barman, &amp; Yarkoni, 2012b)</w:t>
      </w:r>
      <w:r w:rsidR="001D4AE7" w:rsidRPr="009E17AF">
        <w:rPr>
          <w:i w:val="0"/>
          <w:sz w:val="24"/>
        </w:rPr>
        <w:fldChar w:fldCharType="end"/>
      </w:r>
      <w:r w:rsidR="001D4AE7" w:rsidRPr="009E17AF">
        <w:rPr>
          <w:i w:val="0"/>
          <w:sz w:val="24"/>
        </w:rPr>
        <w:t xml:space="preserve">, except for the use of a smaller number of topics and a much larger version of the </w:t>
      </w:r>
      <w:proofErr w:type="spellStart"/>
      <w:r w:rsidR="001D4AE7" w:rsidRPr="009E17AF">
        <w:rPr>
          <w:i w:val="0"/>
          <w:sz w:val="24"/>
        </w:rPr>
        <w:t>Neurosynth</w:t>
      </w:r>
      <w:proofErr w:type="spellEnd"/>
      <w:r w:rsidR="001D4AE7" w:rsidRPr="009E17AF">
        <w:rPr>
          <w:i w:val="0"/>
          <w:sz w:val="24"/>
        </w:rPr>
        <w:t xml:space="preserve">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Out of the 60 topics, we excluded 25 topics representing non-psychological phenomena– such as the nature of the subject population (e.g. gender, special populations) and methods (e.g., words such as “images”, “voxels”)— resulting in 35 psychological topics. </w:t>
      </w:r>
      <w:bookmarkStart w:id="9" w:name="h.8y1suy7cin8l" w:colFirst="0" w:colLast="0"/>
      <w:bookmarkEnd w:id="9"/>
      <w:r w:rsidR="001D4AE7" w:rsidRPr="009E17AF">
        <w:rPr>
          <w:i w:val="0"/>
          <w:sz w:val="24"/>
        </w:rPr>
        <w:t xml:space="preserve">See Table 1 for a list of topics most associated with MFC. </w:t>
      </w:r>
    </w:p>
    <w:p w14:paraId="5081AD03" w14:textId="77777777" w:rsidR="00B619DC" w:rsidRPr="009E17AF" w:rsidRDefault="00B619DC" w:rsidP="00383D5B">
      <w:pPr>
        <w:tabs>
          <w:tab w:val="left" w:pos="900"/>
        </w:tabs>
        <w:rPr>
          <w:i w:val="0"/>
          <w:sz w:val="18"/>
          <w:szCs w:val="18"/>
        </w:rPr>
      </w:pPr>
      <w:r w:rsidRPr="009E17AF">
        <w:rPr>
          <w:b/>
          <w:i w:val="0"/>
          <w:sz w:val="18"/>
          <w:szCs w:val="18"/>
        </w:rPr>
        <w:t>Topic definitions</w:t>
      </w:r>
    </w:p>
    <w:tbl>
      <w:tblPr>
        <w:tblW w:w="9600" w:type="dxa"/>
        <w:tblInd w:w="93" w:type="dxa"/>
        <w:tblLayout w:type="fixed"/>
        <w:tblLook w:val="04A0" w:firstRow="1" w:lastRow="0" w:firstColumn="1" w:lastColumn="0" w:noHBand="0" w:noVBand="1"/>
      </w:tblPr>
      <w:tblGrid>
        <w:gridCol w:w="1599"/>
        <w:gridCol w:w="8001"/>
      </w:tblGrid>
      <w:tr w:rsidR="00B619DC" w:rsidRPr="009E17AF" w14:paraId="3BA3BB90" w14:textId="77777777" w:rsidTr="00EB2502">
        <w:trPr>
          <w:trHeight w:val="320"/>
        </w:trPr>
        <w:tc>
          <w:tcPr>
            <w:tcW w:w="1599" w:type="dxa"/>
            <w:tcBorders>
              <w:top w:val="nil"/>
              <w:left w:val="nil"/>
              <w:bottom w:val="nil"/>
              <w:right w:val="nil"/>
            </w:tcBorders>
            <w:shd w:val="clear" w:color="auto" w:fill="auto"/>
            <w:vAlign w:val="center"/>
            <w:hideMark/>
          </w:tcPr>
          <w:p w14:paraId="19D735D1" w14:textId="77777777" w:rsidR="00B619DC" w:rsidRPr="009E17AF" w:rsidRDefault="00B619DC" w:rsidP="00383D5B">
            <w:pPr>
              <w:tabs>
                <w:tab w:val="left" w:pos="900"/>
              </w:tabs>
              <w:ind w:hanging="3"/>
              <w:rPr>
                <w:b/>
                <w:bCs/>
                <w:i w:val="0"/>
                <w:sz w:val="18"/>
                <w:szCs w:val="18"/>
              </w:rPr>
            </w:pPr>
            <w:r w:rsidRPr="009E17AF">
              <w:rPr>
                <w:b/>
                <w:bCs/>
                <w:i w:val="0"/>
                <w:sz w:val="18"/>
                <w:szCs w:val="18"/>
              </w:rPr>
              <w:t>Topic name</w:t>
            </w:r>
          </w:p>
        </w:tc>
        <w:tc>
          <w:tcPr>
            <w:tcW w:w="8001" w:type="dxa"/>
            <w:tcBorders>
              <w:top w:val="nil"/>
              <w:left w:val="nil"/>
              <w:bottom w:val="nil"/>
              <w:right w:val="nil"/>
            </w:tcBorders>
            <w:shd w:val="clear" w:color="auto" w:fill="auto"/>
            <w:noWrap/>
            <w:vAlign w:val="center"/>
            <w:hideMark/>
          </w:tcPr>
          <w:p w14:paraId="703851B7" w14:textId="77777777" w:rsidR="00B619DC" w:rsidRPr="009E17AF" w:rsidRDefault="00B619DC" w:rsidP="00383D5B">
            <w:pPr>
              <w:tabs>
                <w:tab w:val="left" w:pos="900"/>
              </w:tabs>
              <w:rPr>
                <w:b/>
                <w:bCs/>
                <w:i w:val="0"/>
                <w:sz w:val="18"/>
                <w:szCs w:val="18"/>
              </w:rPr>
            </w:pPr>
            <w:r w:rsidRPr="009E17AF">
              <w:rPr>
                <w:b/>
                <w:bCs/>
                <w:i w:val="0"/>
                <w:sz w:val="18"/>
                <w:szCs w:val="18"/>
              </w:rPr>
              <w:t>Highest loading words</w:t>
            </w:r>
          </w:p>
        </w:tc>
      </w:tr>
      <w:tr w:rsidR="00B619DC" w:rsidRPr="009E17AF" w14:paraId="621EAC65" w14:textId="77777777" w:rsidTr="00A1113B">
        <w:trPr>
          <w:trHeight w:val="288"/>
        </w:trPr>
        <w:tc>
          <w:tcPr>
            <w:tcW w:w="1599" w:type="dxa"/>
            <w:tcBorders>
              <w:top w:val="nil"/>
              <w:left w:val="nil"/>
              <w:bottom w:val="nil"/>
              <w:right w:val="nil"/>
            </w:tcBorders>
            <w:shd w:val="clear" w:color="auto" w:fill="auto"/>
            <w:vAlign w:val="center"/>
            <w:hideMark/>
          </w:tcPr>
          <w:p w14:paraId="135F5450" w14:textId="77777777" w:rsidR="00B619DC" w:rsidRPr="009E17AF" w:rsidRDefault="00B619DC" w:rsidP="00383D5B">
            <w:pPr>
              <w:tabs>
                <w:tab w:val="left" w:pos="900"/>
              </w:tabs>
              <w:rPr>
                <w:i w:val="0"/>
                <w:sz w:val="18"/>
                <w:szCs w:val="18"/>
              </w:rPr>
            </w:pPr>
            <w:r w:rsidRPr="009E17AF">
              <w:rPr>
                <w:i w:val="0"/>
                <w:sz w:val="18"/>
                <w:szCs w:val="18"/>
              </w:rPr>
              <w:t>gaze</w:t>
            </w:r>
          </w:p>
        </w:tc>
        <w:tc>
          <w:tcPr>
            <w:tcW w:w="8001" w:type="dxa"/>
            <w:tcBorders>
              <w:top w:val="nil"/>
              <w:left w:val="nil"/>
              <w:bottom w:val="nil"/>
              <w:right w:val="nil"/>
            </w:tcBorders>
            <w:shd w:val="clear" w:color="auto" w:fill="auto"/>
            <w:noWrap/>
            <w:vAlign w:val="bottom"/>
            <w:hideMark/>
          </w:tcPr>
          <w:p w14:paraId="4B32421A" w14:textId="67569BEA" w:rsidR="00B619DC" w:rsidRPr="009E17AF" w:rsidRDefault="00B619DC" w:rsidP="00383D5B">
            <w:pPr>
              <w:tabs>
                <w:tab w:val="left" w:pos="900"/>
              </w:tabs>
              <w:ind w:hanging="72"/>
              <w:rPr>
                <w:i w:val="0"/>
                <w:sz w:val="18"/>
                <w:szCs w:val="18"/>
              </w:rPr>
            </w:pPr>
            <w:r w:rsidRPr="009E17AF">
              <w:rPr>
                <w:i w:val="0"/>
                <w:sz w:val="18"/>
                <w:szCs w:val="18"/>
              </w:rPr>
              <w:t xml:space="preserve">eye gaze movements eyes visual saccades saccade target </w:t>
            </w:r>
          </w:p>
        </w:tc>
      </w:tr>
      <w:tr w:rsidR="00B619DC" w:rsidRPr="009E17AF" w14:paraId="2D6CFF27" w14:textId="77777777" w:rsidTr="00EB2502">
        <w:trPr>
          <w:trHeight w:val="320"/>
        </w:trPr>
        <w:tc>
          <w:tcPr>
            <w:tcW w:w="1599" w:type="dxa"/>
            <w:tcBorders>
              <w:top w:val="nil"/>
              <w:left w:val="nil"/>
              <w:bottom w:val="nil"/>
              <w:right w:val="nil"/>
            </w:tcBorders>
            <w:shd w:val="clear" w:color="auto" w:fill="auto"/>
            <w:vAlign w:val="center"/>
            <w:hideMark/>
          </w:tcPr>
          <w:p w14:paraId="4DC88D6F" w14:textId="77777777" w:rsidR="00B619DC" w:rsidRPr="009E17AF" w:rsidRDefault="00B619DC" w:rsidP="00383D5B">
            <w:pPr>
              <w:tabs>
                <w:tab w:val="left" w:pos="900"/>
              </w:tabs>
              <w:rPr>
                <w:i w:val="0"/>
                <w:sz w:val="18"/>
                <w:szCs w:val="18"/>
              </w:rPr>
            </w:pPr>
            <w:r w:rsidRPr="009E17AF">
              <w:rPr>
                <w:i w:val="0"/>
                <w:sz w:val="18"/>
                <w:szCs w:val="18"/>
              </w:rPr>
              <w:t>decision-making</w:t>
            </w:r>
          </w:p>
        </w:tc>
        <w:tc>
          <w:tcPr>
            <w:tcW w:w="8001" w:type="dxa"/>
            <w:tcBorders>
              <w:top w:val="nil"/>
              <w:left w:val="nil"/>
              <w:bottom w:val="nil"/>
              <w:right w:val="nil"/>
            </w:tcBorders>
            <w:shd w:val="clear" w:color="auto" w:fill="auto"/>
            <w:noWrap/>
            <w:vAlign w:val="bottom"/>
            <w:hideMark/>
          </w:tcPr>
          <w:p w14:paraId="21E6C700" w14:textId="00A847A3" w:rsidR="00B619DC" w:rsidRPr="009E17AF" w:rsidRDefault="00B619DC" w:rsidP="00383D5B">
            <w:pPr>
              <w:tabs>
                <w:tab w:val="left" w:pos="900"/>
              </w:tabs>
              <w:ind w:hanging="72"/>
              <w:rPr>
                <w:i w:val="0"/>
                <w:sz w:val="18"/>
                <w:szCs w:val="18"/>
              </w:rPr>
            </w:pPr>
            <w:r w:rsidRPr="009E17AF">
              <w:rPr>
                <w:i w:val="0"/>
                <w:sz w:val="18"/>
                <w:szCs w:val="18"/>
              </w:rPr>
              <w:t xml:space="preserve">decision choice risk decisions choices uncertainty outcomes risky </w:t>
            </w:r>
          </w:p>
        </w:tc>
      </w:tr>
      <w:tr w:rsidR="00B619DC" w:rsidRPr="009E17AF" w14:paraId="745A55CE" w14:textId="77777777" w:rsidTr="00EB2502">
        <w:trPr>
          <w:trHeight w:val="320"/>
        </w:trPr>
        <w:tc>
          <w:tcPr>
            <w:tcW w:w="1599" w:type="dxa"/>
            <w:tcBorders>
              <w:top w:val="nil"/>
              <w:left w:val="nil"/>
              <w:bottom w:val="nil"/>
              <w:right w:val="nil"/>
            </w:tcBorders>
            <w:shd w:val="clear" w:color="auto" w:fill="auto"/>
            <w:vAlign w:val="center"/>
            <w:hideMark/>
          </w:tcPr>
          <w:p w14:paraId="49853ED4" w14:textId="77777777" w:rsidR="00B619DC" w:rsidRPr="009E17AF" w:rsidRDefault="00B619DC" w:rsidP="00383D5B">
            <w:pPr>
              <w:tabs>
                <w:tab w:val="left" w:pos="900"/>
              </w:tabs>
              <w:rPr>
                <w:i w:val="0"/>
                <w:sz w:val="18"/>
                <w:szCs w:val="18"/>
              </w:rPr>
            </w:pPr>
            <w:r w:rsidRPr="009E17AF">
              <w:rPr>
                <w:i w:val="0"/>
                <w:sz w:val="18"/>
                <w:szCs w:val="18"/>
              </w:rPr>
              <w:t>episodic</w:t>
            </w:r>
          </w:p>
        </w:tc>
        <w:tc>
          <w:tcPr>
            <w:tcW w:w="8001" w:type="dxa"/>
            <w:tcBorders>
              <w:top w:val="nil"/>
              <w:left w:val="nil"/>
              <w:bottom w:val="nil"/>
              <w:right w:val="nil"/>
            </w:tcBorders>
            <w:shd w:val="clear" w:color="auto" w:fill="auto"/>
            <w:noWrap/>
            <w:vAlign w:val="bottom"/>
            <w:hideMark/>
          </w:tcPr>
          <w:p w14:paraId="17C825AE" w14:textId="52D0F3B5" w:rsidR="00B619DC" w:rsidRPr="009E17AF" w:rsidRDefault="00B619DC" w:rsidP="00383D5B">
            <w:pPr>
              <w:tabs>
                <w:tab w:val="left" w:pos="900"/>
              </w:tabs>
              <w:ind w:hanging="72"/>
              <w:rPr>
                <w:i w:val="0"/>
                <w:sz w:val="18"/>
                <w:szCs w:val="18"/>
              </w:rPr>
            </w:pPr>
            <w:r w:rsidRPr="009E17AF">
              <w:rPr>
                <w:i w:val="0"/>
                <w:sz w:val="18"/>
                <w:szCs w:val="18"/>
              </w:rPr>
              <w:t xml:space="preserve">memory events imagery autobiographical retrieval episodic memories future </w:t>
            </w:r>
          </w:p>
        </w:tc>
      </w:tr>
      <w:tr w:rsidR="00B619DC" w:rsidRPr="009E17AF" w14:paraId="6B57C38C" w14:textId="77777777" w:rsidTr="00EB2502">
        <w:trPr>
          <w:trHeight w:val="320"/>
        </w:trPr>
        <w:tc>
          <w:tcPr>
            <w:tcW w:w="1599" w:type="dxa"/>
            <w:tcBorders>
              <w:top w:val="nil"/>
              <w:left w:val="nil"/>
              <w:bottom w:val="nil"/>
              <w:right w:val="nil"/>
            </w:tcBorders>
            <w:shd w:val="clear" w:color="auto" w:fill="auto"/>
            <w:vAlign w:val="center"/>
            <w:hideMark/>
          </w:tcPr>
          <w:p w14:paraId="489AB89F" w14:textId="77777777" w:rsidR="00B619DC" w:rsidRPr="009E17AF" w:rsidRDefault="00B619DC" w:rsidP="00383D5B">
            <w:pPr>
              <w:tabs>
                <w:tab w:val="left" w:pos="900"/>
              </w:tabs>
              <w:rPr>
                <w:i w:val="0"/>
                <w:sz w:val="18"/>
                <w:szCs w:val="18"/>
              </w:rPr>
            </w:pPr>
            <w:r w:rsidRPr="009E17AF">
              <w:rPr>
                <w:i w:val="0"/>
                <w:sz w:val="18"/>
                <w:szCs w:val="18"/>
              </w:rPr>
              <w:t xml:space="preserve">motor </w:t>
            </w:r>
          </w:p>
        </w:tc>
        <w:tc>
          <w:tcPr>
            <w:tcW w:w="8001" w:type="dxa"/>
            <w:tcBorders>
              <w:top w:val="nil"/>
              <w:left w:val="nil"/>
              <w:bottom w:val="nil"/>
              <w:right w:val="nil"/>
            </w:tcBorders>
            <w:shd w:val="clear" w:color="auto" w:fill="auto"/>
            <w:noWrap/>
            <w:vAlign w:val="bottom"/>
            <w:hideMark/>
          </w:tcPr>
          <w:p w14:paraId="72A97E1B" w14:textId="35224923" w:rsidR="00B619DC" w:rsidRPr="009E17AF" w:rsidRDefault="00B619DC" w:rsidP="00383D5B">
            <w:pPr>
              <w:tabs>
                <w:tab w:val="left" w:pos="900"/>
              </w:tabs>
              <w:ind w:hanging="72"/>
              <w:rPr>
                <w:i w:val="0"/>
                <w:sz w:val="18"/>
                <w:szCs w:val="18"/>
              </w:rPr>
            </w:pPr>
            <w:r w:rsidRPr="009E17AF">
              <w:rPr>
                <w:i w:val="0"/>
                <w:sz w:val="18"/>
                <w:szCs w:val="18"/>
              </w:rPr>
              <w:t xml:space="preserve">motor movement movements sensorimotor primary finger control imagery </w:t>
            </w:r>
          </w:p>
        </w:tc>
      </w:tr>
      <w:tr w:rsidR="00B619DC" w:rsidRPr="009E17AF" w14:paraId="2776EA2E" w14:textId="77777777" w:rsidTr="00EB2502">
        <w:trPr>
          <w:trHeight w:val="320"/>
        </w:trPr>
        <w:tc>
          <w:tcPr>
            <w:tcW w:w="1599" w:type="dxa"/>
            <w:tcBorders>
              <w:top w:val="nil"/>
              <w:left w:val="nil"/>
              <w:bottom w:val="nil"/>
              <w:right w:val="nil"/>
            </w:tcBorders>
            <w:shd w:val="clear" w:color="auto" w:fill="auto"/>
            <w:vAlign w:val="center"/>
            <w:hideMark/>
          </w:tcPr>
          <w:p w14:paraId="20F5C7E0" w14:textId="77777777" w:rsidR="00B619DC" w:rsidRPr="009E17AF" w:rsidRDefault="00B619DC" w:rsidP="00383D5B">
            <w:pPr>
              <w:tabs>
                <w:tab w:val="left" w:pos="900"/>
              </w:tabs>
              <w:rPr>
                <w:i w:val="0"/>
                <w:sz w:val="18"/>
                <w:szCs w:val="18"/>
              </w:rPr>
            </w:pPr>
            <w:r w:rsidRPr="009E17AF">
              <w:rPr>
                <w:i w:val="0"/>
                <w:sz w:val="18"/>
                <w:szCs w:val="18"/>
              </w:rPr>
              <w:t>social</w:t>
            </w:r>
          </w:p>
        </w:tc>
        <w:tc>
          <w:tcPr>
            <w:tcW w:w="8001" w:type="dxa"/>
            <w:tcBorders>
              <w:top w:val="nil"/>
              <w:left w:val="nil"/>
              <w:bottom w:val="nil"/>
              <w:right w:val="nil"/>
            </w:tcBorders>
            <w:shd w:val="clear" w:color="auto" w:fill="auto"/>
            <w:noWrap/>
            <w:vAlign w:val="bottom"/>
            <w:hideMark/>
          </w:tcPr>
          <w:p w14:paraId="10019327" w14:textId="7F5C959C" w:rsidR="00B619DC" w:rsidRPr="009E17AF" w:rsidRDefault="00B619DC" w:rsidP="00383D5B">
            <w:pPr>
              <w:tabs>
                <w:tab w:val="left" w:pos="900"/>
              </w:tabs>
              <w:ind w:hanging="72"/>
              <w:rPr>
                <w:i w:val="0"/>
                <w:sz w:val="18"/>
                <w:szCs w:val="18"/>
              </w:rPr>
            </w:pPr>
            <w:r w:rsidRPr="009E17AF">
              <w:rPr>
                <w:i w:val="0"/>
                <w:sz w:val="18"/>
                <w:szCs w:val="18"/>
              </w:rPr>
              <w:t xml:space="preserve">social empathy moral person judgments </w:t>
            </w:r>
            <w:proofErr w:type="spellStart"/>
            <w:r w:rsidRPr="009E17AF">
              <w:rPr>
                <w:i w:val="0"/>
                <w:sz w:val="18"/>
                <w:szCs w:val="18"/>
              </w:rPr>
              <w:t>mentalizing</w:t>
            </w:r>
            <w:proofErr w:type="spellEnd"/>
            <w:r w:rsidRPr="009E17AF">
              <w:rPr>
                <w:i w:val="0"/>
                <w:sz w:val="18"/>
                <w:szCs w:val="18"/>
              </w:rPr>
              <w:t xml:space="preserve"> mental theory </w:t>
            </w:r>
          </w:p>
        </w:tc>
      </w:tr>
      <w:tr w:rsidR="00B619DC" w:rsidRPr="009E17AF" w14:paraId="4E6079E9" w14:textId="77777777" w:rsidTr="00A1113B">
        <w:trPr>
          <w:trHeight w:val="243"/>
        </w:trPr>
        <w:tc>
          <w:tcPr>
            <w:tcW w:w="1599" w:type="dxa"/>
            <w:tcBorders>
              <w:top w:val="nil"/>
              <w:left w:val="nil"/>
              <w:bottom w:val="nil"/>
              <w:right w:val="nil"/>
            </w:tcBorders>
            <w:shd w:val="clear" w:color="auto" w:fill="auto"/>
            <w:vAlign w:val="center"/>
            <w:hideMark/>
          </w:tcPr>
          <w:p w14:paraId="1802A43B" w14:textId="77777777" w:rsidR="00B619DC" w:rsidRPr="009E17AF" w:rsidRDefault="00B619DC" w:rsidP="00383D5B">
            <w:pPr>
              <w:tabs>
                <w:tab w:val="left" w:pos="900"/>
              </w:tabs>
              <w:rPr>
                <w:i w:val="0"/>
                <w:sz w:val="18"/>
                <w:szCs w:val="18"/>
              </w:rPr>
            </w:pPr>
            <w:r w:rsidRPr="009E17AF">
              <w:rPr>
                <w:i w:val="0"/>
                <w:sz w:val="18"/>
                <w:szCs w:val="18"/>
              </w:rPr>
              <w:t>reward</w:t>
            </w:r>
          </w:p>
        </w:tc>
        <w:tc>
          <w:tcPr>
            <w:tcW w:w="8001" w:type="dxa"/>
            <w:tcBorders>
              <w:top w:val="nil"/>
              <w:left w:val="nil"/>
              <w:bottom w:val="nil"/>
              <w:right w:val="nil"/>
            </w:tcBorders>
            <w:shd w:val="clear" w:color="auto" w:fill="auto"/>
            <w:noWrap/>
            <w:vAlign w:val="bottom"/>
            <w:hideMark/>
          </w:tcPr>
          <w:p w14:paraId="386323C8" w14:textId="1DE46FF8" w:rsidR="00B619DC" w:rsidRPr="009E17AF" w:rsidRDefault="00B619DC" w:rsidP="00383D5B">
            <w:pPr>
              <w:tabs>
                <w:tab w:val="left" w:pos="900"/>
              </w:tabs>
              <w:ind w:hanging="72"/>
              <w:rPr>
                <w:i w:val="0"/>
                <w:sz w:val="18"/>
                <w:szCs w:val="18"/>
              </w:rPr>
            </w:pPr>
            <w:r w:rsidRPr="009E17AF">
              <w:rPr>
                <w:i w:val="0"/>
                <w:sz w:val="18"/>
                <w:szCs w:val="18"/>
              </w:rPr>
              <w:t xml:space="preserve">reward anticipation monetary responses rewards motivation motivational loss </w:t>
            </w:r>
          </w:p>
        </w:tc>
      </w:tr>
      <w:tr w:rsidR="00B619DC" w:rsidRPr="009E17AF" w14:paraId="6326F8E7" w14:textId="77777777" w:rsidTr="00EB2502">
        <w:trPr>
          <w:trHeight w:val="320"/>
        </w:trPr>
        <w:tc>
          <w:tcPr>
            <w:tcW w:w="1599" w:type="dxa"/>
            <w:tcBorders>
              <w:top w:val="nil"/>
              <w:left w:val="nil"/>
              <w:bottom w:val="nil"/>
              <w:right w:val="nil"/>
            </w:tcBorders>
            <w:shd w:val="clear" w:color="auto" w:fill="auto"/>
            <w:vAlign w:val="center"/>
            <w:hideMark/>
          </w:tcPr>
          <w:p w14:paraId="6631B9B5" w14:textId="77777777" w:rsidR="00B619DC" w:rsidRPr="009E17AF" w:rsidRDefault="00B619DC" w:rsidP="00383D5B">
            <w:pPr>
              <w:tabs>
                <w:tab w:val="left" w:pos="900"/>
              </w:tabs>
              <w:rPr>
                <w:i w:val="0"/>
                <w:sz w:val="18"/>
                <w:szCs w:val="18"/>
              </w:rPr>
            </w:pPr>
            <w:r w:rsidRPr="009E17AF">
              <w:rPr>
                <w:i w:val="0"/>
                <w:sz w:val="18"/>
                <w:szCs w:val="18"/>
              </w:rPr>
              <w:t>switching</w:t>
            </w:r>
          </w:p>
        </w:tc>
        <w:tc>
          <w:tcPr>
            <w:tcW w:w="8001" w:type="dxa"/>
            <w:tcBorders>
              <w:top w:val="nil"/>
              <w:left w:val="nil"/>
              <w:bottom w:val="nil"/>
              <w:right w:val="nil"/>
            </w:tcBorders>
            <w:shd w:val="clear" w:color="auto" w:fill="auto"/>
            <w:noWrap/>
            <w:vAlign w:val="bottom"/>
            <w:hideMark/>
          </w:tcPr>
          <w:p w14:paraId="1CAE3B55" w14:textId="5FA83EF4" w:rsidR="00B619DC" w:rsidRPr="009E17AF" w:rsidRDefault="00B619DC" w:rsidP="00383D5B">
            <w:pPr>
              <w:tabs>
                <w:tab w:val="left" w:pos="900"/>
              </w:tabs>
              <w:ind w:hanging="72"/>
              <w:rPr>
                <w:i w:val="0"/>
                <w:sz w:val="18"/>
                <w:szCs w:val="18"/>
              </w:rPr>
            </w:pPr>
            <w:r w:rsidRPr="009E17AF">
              <w:rPr>
                <w:i w:val="0"/>
                <w:sz w:val="18"/>
                <w:szCs w:val="18"/>
              </w:rPr>
              <w:t xml:space="preserve">cues target trials cue switching stimulus targets preparation </w:t>
            </w:r>
          </w:p>
        </w:tc>
      </w:tr>
      <w:tr w:rsidR="00B619DC" w:rsidRPr="009E17AF" w14:paraId="65168585" w14:textId="77777777" w:rsidTr="00EB2502">
        <w:trPr>
          <w:trHeight w:val="320"/>
        </w:trPr>
        <w:tc>
          <w:tcPr>
            <w:tcW w:w="1599" w:type="dxa"/>
            <w:tcBorders>
              <w:top w:val="nil"/>
              <w:left w:val="nil"/>
              <w:bottom w:val="nil"/>
              <w:right w:val="nil"/>
            </w:tcBorders>
            <w:shd w:val="clear" w:color="auto" w:fill="auto"/>
            <w:vAlign w:val="center"/>
            <w:hideMark/>
          </w:tcPr>
          <w:p w14:paraId="6927ABA1" w14:textId="77777777" w:rsidR="00B619DC" w:rsidRPr="009E17AF" w:rsidRDefault="00B619DC" w:rsidP="00383D5B">
            <w:pPr>
              <w:tabs>
                <w:tab w:val="left" w:pos="900"/>
              </w:tabs>
              <w:rPr>
                <w:i w:val="0"/>
                <w:sz w:val="18"/>
                <w:szCs w:val="18"/>
              </w:rPr>
            </w:pPr>
            <w:r w:rsidRPr="009E17AF">
              <w:rPr>
                <w:i w:val="0"/>
                <w:sz w:val="18"/>
                <w:szCs w:val="18"/>
              </w:rPr>
              <w:t>conflict</w:t>
            </w:r>
          </w:p>
        </w:tc>
        <w:tc>
          <w:tcPr>
            <w:tcW w:w="8001" w:type="dxa"/>
            <w:tcBorders>
              <w:top w:val="nil"/>
              <w:left w:val="nil"/>
              <w:bottom w:val="nil"/>
              <w:right w:val="nil"/>
            </w:tcBorders>
            <w:shd w:val="clear" w:color="auto" w:fill="auto"/>
            <w:noWrap/>
            <w:vAlign w:val="bottom"/>
            <w:hideMark/>
          </w:tcPr>
          <w:p w14:paraId="31F0270A" w14:textId="548409E1" w:rsidR="00B619DC" w:rsidRPr="009E17AF" w:rsidRDefault="00B619DC" w:rsidP="00383D5B">
            <w:pPr>
              <w:tabs>
                <w:tab w:val="left" w:pos="900"/>
              </w:tabs>
              <w:ind w:hanging="72"/>
              <w:rPr>
                <w:i w:val="0"/>
                <w:sz w:val="18"/>
                <w:szCs w:val="18"/>
              </w:rPr>
            </w:pPr>
            <w:r w:rsidRPr="009E17AF">
              <w:rPr>
                <w:i w:val="0"/>
                <w:sz w:val="18"/>
                <w:szCs w:val="18"/>
              </w:rPr>
              <w:t xml:space="preserve">conflict interference control incongruent trials </w:t>
            </w:r>
            <w:proofErr w:type="spellStart"/>
            <w:r w:rsidRPr="009E17AF">
              <w:rPr>
                <w:i w:val="0"/>
                <w:sz w:val="18"/>
                <w:szCs w:val="18"/>
              </w:rPr>
              <w:t>stroop</w:t>
            </w:r>
            <w:proofErr w:type="spellEnd"/>
            <w:r w:rsidRPr="009E17AF">
              <w:rPr>
                <w:i w:val="0"/>
                <w:sz w:val="18"/>
                <w:szCs w:val="18"/>
              </w:rPr>
              <w:t xml:space="preserve"> congruent cognitive </w:t>
            </w:r>
          </w:p>
        </w:tc>
      </w:tr>
      <w:tr w:rsidR="00B619DC" w:rsidRPr="009E17AF" w14:paraId="7103BCCD" w14:textId="77777777" w:rsidTr="00EB2502">
        <w:trPr>
          <w:trHeight w:val="320"/>
        </w:trPr>
        <w:tc>
          <w:tcPr>
            <w:tcW w:w="1599" w:type="dxa"/>
            <w:tcBorders>
              <w:top w:val="nil"/>
              <w:left w:val="nil"/>
              <w:bottom w:val="nil"/>
              <w:right w:val="nil"/>
            </w:tcBorders>
            <w:shd w:val="clear" w:color="auto" w:fill="auto"/>
            <w:vAlign w:val="center"/>
            <w:hideMark/>
          </w:tcPr>
          <w:p w14:paraId="2C0D25D2" w14:textId="77777777" w:rsidR="00B619DC" w:rsidRPr="009E17AF" w:rsidRDefault="00B619DC" w:rsidP="00383D5B">
            <w:pPr>
              <w:tabs>
                <w:tab w:val="left" w:pos="900"/>
              </w:tabs>
              <w:rPr>
                <w:i w:val="0"/>
                <w:sz w:val="18"/>
                <w:szCs w:val="18"/>
              </w:rPr>
            </w:pPr>
            <w:r w:rsidRPr="009E17AF">
              <w:rPr>
                <w:i w:val="0"/>
                <w:sz w:val="18"/>
                <w:szCs w:val="18"/>
              </w:rPr>
              <w:t>inhibition</w:t>
            </w:r>
          </w:p>
        </w:tc>
        <w:tc>
          <w:tcPr>
            <w:tcW w:w="8001" w:type="dxa"/>
            <w:tcBorders>
              <w:top w:val="nil"/>
              <w:left w:val="nil"/>
              <w:bottom w:val="nil"/>
              <w:right w:val="nil"/>
            </w:tcBorders>
            <w:shd w:val="clear" w:color="auto" w:fill="auto"/>
            <w:noWrap/>
            <w:vAlign w:val="bottom"/>
            <w:hideMark/>
          </w:tcPr>
          <w:p w14:paraId="0F70AF5A" w14:textId="687BE483" w:rsidR="00B619DC" w:rsidRPr="009E17AF" w:rsidRDefault="00B619DC" w:rsidP="00383D5B">
            <w:pPr>
              <w:tabs>
                <w:tab w:val="left" w:pos="900"/>
              </w:tabs>
              <w:ind w:hanging="72"/>
              <w:rPr>
                <w:i w:val="0"/>
                <w:sz w:val="18"/>
                <w:szCs w:val="18"/>
              </w:rPr>
            </w:pPr>
            <w:r w:rsidRPr="009E17AF">
              <w:rPr>
                <w:i w:val="0"/>
                <w:sz w:val="18"/>
                <w:szCs w:val="18"/>
              </w:rPr>
              <w:t xml:space="preserve">inhibition control inhibitory stop motor trials </w:t>
            </w:r>
            <w:proofErr w:type="spellStart"/>
            <w:r w:rsidRPr="009E17AF">
              <w:rPr>
                <w:i w:val="0"/>
                <w:sz w:val="18"/>
                <w:szCs w:val="18"/>
              </w:rPr>
              <w:t>nogo</w:t>
            </w:r>
            <w:proofErr w:type="spellEnd"/>
            <w:r w:rsidRPr="009E17AF">
              <w:rPr>
                <w:i w:val="0"/>
                <w:sz w:val="18"/>
                <w:szCs w:val="18"/>
              </w:rPr>
              <w:t xml:space="preserve"> cognitive </w:t>
            </w:r>
          </w:p>
        </w:tc>
      </w:tr>
      <w:tr w:rsidR="00B619DC" w:rsidRPr="009E17AF" w14:paraId="50AAAA18" w14:textId="77777777" w:rsidTr="00A1113B">
        <w:trPr>
          <w:trHeight w:val="243"/>
        </w:trPr>
        <w:tc>
          <w:tcPr>
            <w:tcW w:w="1599" w:type="dxa"/>
            <w:tcBorders>
              <w:top w:val="nil"/>
              <w:left w:val="nil"/>
              <w:bottom w:val="nil"/>
              <w:right w:val="nil"/>
            </w:tcBorders>
            <w:shd w:val="clear" w:color="auto" w:fill="auto"/>
            <w:vAlign w:val="center"/>
            <w:hideMark/>
          </w:tcPr>
          <w:p w14:paraId="376EEBA6" w14:textId="77777777" w:rsidR="00B619DC" w:rsidRPr="009E17AF" w:rsidRDefault="00B619DC" w:rsidP="00383D5B">
            <w:pPr>
              <w:tabs>
                <w:tab w:val="left" w:pos="900"/>
              </w:tabs>
              <w:rPr>
                <w:i w:val="0"/>
                <w:sz w:val="18"/>
                <w:szCs w:val="18"/>
              </w:rPr>
            </w:pPr>
            <w:r w:rsidRPr="009E17AF">
              <w:rPr>
                <w:i w:val="0"/>
                <w:sz w:val="18"/>
                <w:szCs w:val="18"/>
              </w:rPr>
              <w:t>fear</w:t>
            </w:r>
          </w:p>
        </w:tc>
        <w:tc>
          <w:tcPr>
            <w:tcW w:w="8001" w:type="dxa"/>
            <w:tcBorders>
              <w:top w:val="nil"/>
              <w:left w:val="nil"/>
              <w:bottom w:val="nil"/>
              <w:right w:val="nil"/>
            </w:tcBorders>
            <w:shd w:val="clear" w:color="auto" w:fill="auto"/>
            <w:noWrap/>
            <w:vAlign w:val="bottom"/>
            <w:hideMark/>
          </w:tcPr>
          <w:p w14:paraId="35531DCA" w14:textId="73FA6561" w:rsidR="00B619DC" w:rsidRPr="009E17AF" w:rsidRDefault="00B619DC" w:rsidP="00383D5B">
            <w:pPr>
              <w:tabs>
                <w:tab w:val="left" w:pos="900"/>
              </w:tabs>
              <w:ind w:hanging="72"/>
              <w:rPr>
                <w:i w:val="0"/>
                <w:sz w:val="18"/>
                <w:szCs w:val="18"/>
              </w:rPr>
            </w:pPr>
            <w:r w:rsidRPr="009E17AF">
              <w:rPr>
                <w:i w:val="0"/>
                <w:sz w:val="18"/>
                <w:szCs w:val="18"/>
              </w:rPr>
              <w:t xml:space="preserve">fear anxiety threat responses conditioning </w:t>
            </w:r>
            <w:proofErr w:type="spellStart"/>
            <w:r w:rsidRPr="009E17AF">
              <w:rPr>
                <w:i w:val="0"/>
                <w:sz w:val="18"/>
                <w:szCs w:val="18"/>
              </w:rPr>
              <w:t>cs</w:t>
            </w:r>
            <w:proofErr w:type="spellEnd"/>
            <w:r w:rsidRPr="009E17AF">
              <w:rPr>
                <w:i w:val="0"/>
                <w:sz w:val="18"/>
                <w:szCs w:val="18"/>
              </w:rPr>
              <w:t xml:space="preserve"> extinction autonomic </w:t>
            </w:r>
          </w:p>
        </w:tc>
      </w:tr>
      <w:tr w:rsidR="00B619DC" w:rsidRPr="009E17AF" w14:paraId="625DE1C8" w14:textId="77777777" w:rsidTr="00EB2502">
        <w:trPr>
          <w:trHeight w:val="320"/>
        </w:trPr>
        <w:tc>
          <w:tcPr>
            <w:tcW w:w="1599" w:type="dxa"/>
            <w:tcBorders>
              <w:top w:val="nil"/>
              <w:left w:val="nil"/>
              <w:bottom w:val="nil"/>
              <w:right w:val="nil"/>
            </w:tcBorders>
            <w:shd w:val="clear" w:color="auto" w:fill="auto"/>
            <w:vAlign w:val="center"/>
            <w:hideMark/>
          </w:tcPr>
          <w:p w14:paraId="3E4C4125" w14:textId="7EC15281" w:rsidR="00B619DC" w:rsidRPr="009E17AF" w:rsidRDefault="00383D5B" w:rsidP="00383D5B">
            <w:pPr>
              <w:tabs>
                <w:tab w:val="left" w:pos="900"/>
              </w:tabs>
              <w:rPr>
                <w:i w:val="0"/>
                <w:sz w:val="18"/>
                <w:szCs w:val="18"/>
              </w:rPr>
            </w:pPr>
            <w:r>
              <w:rPr>
                <w:i w:val="0"/>
                <w:sz w:val="18"/>
                <w:szCs w:val="18"/>
              </w:rPr>
              <w:t>WM</w:t>
            </w:r>
          </w:p>
        </w:tc>
        <w:tc>
          <w:tcPr>
            <w:tcW w:w="8001" w:type="dxa"/>
            <w:tcBorders>
              <w:top w:val="nil"/>
              <w:left w:val="nil"/>
              <w:bottom w:val="nil"/>
              <w:right w:val="nil"/>
            </w:tcBorders>
            <w:shd w:val="clear" w:color="auto" w:fill="auto"/>
            <w:noWrap/>
            <w:vAlign w:val="bottom"/>
            <w:hideMark/>
          </w:tcPr>
          <w:p w14:paraId="0E6C0DE6" w14:textId="68103ABD" w:rsidR="00B619DC" w:rsidRPr="009E17AF" w:rsidRDefault="00B619DC" w:rsidP="00383D5B">
            <w:pPr>
              <w:tabs>
                <w:tab w:val="left" w:pos="900"/>
              </w:tabs>
              <w:ind w:hanging="72"/>
              <w:rPr>
                <w:i w:val="0"/>
                <w:sz w:val="18"/>
                <w:szCs w:val="18"/>
              </w:rPr>
            </w:pPr>
            <w:r w:rsidRPr="009E17AF">
              <w:rPr>
                <w:i w:val="0"/>
                <w:sz w:val="18"/>
                <w:szCs w:val="18"/>
              </w:rPr>
              <w:t xml:space="preserve">memory performance cognitive </w:t>
            </w:r>
            <w:proofErr w:type="spellStart"/>
            <w:r w:rsidRPr="009E17AF">
              <w:rPr>
                <w:i w:val="0"/>
                <w:sz w:val="18"/>
                <w:szCs w:val="18"/>
              </w:rPr>
              <w:t>wm</w:t>
            </w:r>
            <w:proofErr w:type="spellEnd"/>
            <w:r w:rsidRPr="009E17AF">
              <w:rPr>
                <w:i w:val="0"/>
                <w:sz w:val="18"/>
                <w:szCs w:val="18"/>
              </w:rPr>
              <w:t xml:space="preserve"> tasks verbal load executive</w:t>
            </w:r>
          </w:p>
        </w:tc>
      </w:tr>
      <w:tr w:rsidR="00B619DC" w:rsidRPr="009E17AF" w14:paraId="0BCF89AD" w14:textId="77777777" w:rsidTr="00EB2502">
        <w:trPr>
          <w:trHeight w:val="320"/>
        </w:trPr>
        <w:tc>
          <w:tcPr>
            <w:tcW w:w="1599" w:type="dxa"/>
            <w:tcBorders>
              <w:top w:val="nil"/>
              <w:left w:val="nil"/>
              <w:bottom w:val="nil"/>
              <w:right w:val="nil"/>
            </w:tcBorders>
            <w:shd w:val="clear" w:color="auto" w:fill="auto"/>
            <w:vAlign w:val="center"/>
            <w:hideMark/>
          </w:tcPr>
          <w:p w14:paraId="46AB9C75" w14:textId="77777777" w:rsidR="00B619DC" w:rsidRPr="009E17AF" w:rsidRDefault="00B619DC" w:rsidP="00383D5B">
            <w:pPr>
              <w:tabs>
                <w:tab w:val="left" w:pos="900"/>
              </w:tabs>
              <w:rPr>
                <w:i w:val="0"/>
                <w:sz w:val="18"/>
                <w:szCs w:val="18"/>
              </w:rPr>
            </w:pPr>
            <w:r w:rsidRPr="009E17AF">
              <w:rPr>
                <w:i w:val="0"/>
                <w:sz w:val="18"/>
                <w:szCs w:val="18"/>
              </w:rPr>
              <w:t>pain</w:t>
            </w:r>
          </w:p>
        </w:tc>
        <w:tc>
          <w:tcPr>
            <w:tcW w:w="8001" w:type="dxa"/>
            <w:tcBorders>
              <w:top w:val="nil"/>
              <w:left w:val="nil"/>
              <w:bottom w:val="nil"/>
              <w:right w:val="nil"/>
            </w:tcBorders>
            <w:shd w:val="clear" w:color="auto" w:fill="auto"/>
            <w:noWrap/>
            <w:vAlign w:val="bottom"/>
            <w:hideMark/>
          </w:tcPr>
          <w:p w14:paraId="409E166F" w14:textId="51AA5248" w:rsidR="00B619DC" w:rsidRPr="009E17AF" w:rsidRDefault="00B619DC" w:rsidP="00383D5B">
            <w:pPr>
              <w:tabs>
                <w:tab w:val="left" w:pos="900"/>
              </w:tabs>
              <w:ind w:hanging="72"/>
              <w:rPr>
                <w:i w:val="0"/>
                <w:sz w:val="18"/>
                <w:szCs w:val="18"/>
              </w:rPr>
            </w:pPr>
            <w:r w:rsidRPr="009E17AF">
              <w:rPr>
                <w:i w:val="0"/>
                <w:sz w:val="18"/>
                <w:szCs w:val="18"/>
              </w:rPr>
              <w:t xml:space="preserve">pain painful stimulation somatosensory intensity noxious heat nociceptive </w:t>
            </w:r>
          </w:p>
        </w:tc>
      </w:tr>
    </w:tbl>
    <w:p w14:paraId="6B321937" w14:textId="77777777" w:rsidR="00B619DC" w:rsidRPr="009E17AF" w:rsidRDefault="00B619DC" w:rsidP="00B619DC">
      <w:pPr>
        <w:tabs>
          <w:tab w:val="left" w:pos="900"/>
        </w:tabs>
        <w:rPr>
          <w:i w:val="0"/>
          <w:sz w:val="24"/>
        </w:rPr>
      </w:pPr>
      <w:r w:rsidRPr="00B619DC">
        <w:rPr>
          <w:b/>
          <w:i w:val="0"/>
          <w:sz w:val="24"/>
        </w:rPr>
        <w:t>Table 2.1.</w:t>
      </w:r>
      <w:r w:rsidRPr="009E17AF">
        <w:rPr>
          <w:i w:val="0"/>
          <w:sz w:val="24"/>
        </w:rPr>
        <w:t xml:space="preserve"> </w:t>
      </w:r>
      <w:r w:rsidRPr="00EB2502">
        <w:rPr>
          <w:b/>
          <w:i w:val="0"/>
          <w:sz w:val="24"/>
        </w:rPr>
        <w:t>Topics most strongly associated with MFC regions used in Figure 2.4.</w:t>
      </w:r>
      <w:r w:rsidRPr="009E17AF">
        <w:rPr>
          <w:i w:val="0"/>
          <w:sz w:val="24"/>
        </w:rPr>
        <w:t xml:space="preserve"> Ten strongest loading words for each topic are listed, in descending order of association strength. </w:t>
      </w:r>
    </w:p>
    <w:p w14:paraId="785E30C3" w14:textId="77777777" w:rsidR="00B619DC" w:rsidRPr="009E17AF" w:rsidRDefault="00B619DC" w:rsidP="00B619DC">
      <w:pPr>
        <w:tabs>
          <w:tab w:val="left" w:pos="900"/>
        </w:tabs>
        <w:spacing w:line="480" w:lineRule="auto"/>
        <w:rPr>
          <w:i w:val="0"/>
          <w:sz w:val="24"/>
        </w:rPr>
      </w:pPr>
    </w:p>
    <w:p w14:paraId="512C1379" w14:textId="1FB6A89B" w:rsidR="001D4AE7" w:rsidRPr="00F22624" w:rsidRDefault="00F22624" w:rsidP="00F22624">
      <w:pPr>
        <w:tabs>
          <w:tab w:val="left" w:pos="900"/>
        </w:tabs>
        <w:spacing w:line="480" w:lineRule="auto"/>
        <w:rPr>
          <w:bCs/>
          <w:i w:val="0"/>
          <w:iCs/>
          <w:sz w:val="24"/>
        </w:rPr>
      </w:pPr>
      <w:bookmarkStart w:id="10" w:name="h.3yrjoxkkqysn" w:colFirst="0" w:colLast="0"/>
      <w:bookmarkEnd w:id="10"/>
      <w:r>
        <w:rPr>
          <w:b/>
          <w:bCs/>
          <w:i w:val="0"/>
          <w:iCs/>
          <w:sz w:val="24"/>
        </w:rPr>
        <w:lastRenderedPageBreak/>
        <w:tab/>
      </w:r>
      <w:r w:rsidR="001D4AE7" w:rsidRPr="00F22624">
        <w:rPr>
          <w:b/>
          <w:bCs/>
          <w:i w:val="0"/>
          <w:iCs/>
          <w:sz w:val="24"/>
        </w:rPr>
        <w:t>Meta-analytic functional preference profiles</w:t>
      </w:r>
      <w:r w:rsidRPr="00F22624">
        <w:rPr>
          <w:b/>
          <w:bCs/>
          <w:i w:val="0"/>
          <w:iCs/>
          <w:sz w:val="24"/>
        </w:rPr>
        <w:t>.</w:t>
      </w:r>
      <w:r>
        <w:rPr>
          <w:bCs/>
          <w:i w:val="0"/>
          <w:iCs/>
          <w:sz w:val="24"/>
        </w:rPr>
        <w:t xml:space="preserve"> </w:t>
      </w:r>
      <w:r w:rsidR="001D4AE7" w:rsidRPr="009E17AF">
        <w:rPr>
          <w:i w:val="0"/>
          <w:sz w:val="24"/>
        </w:rPr>
        <w:t xml:space="preserve">We generated functional preference profiles by determining which psychological topics best predicted each MFC cluster’s activity across fMRI studies (Figure </w:t>
      </w:r>
      <w:r w:rsidR="006C00E0">
        <w:rPr>
          <w:i w:val="0"/>
          <w:sz w:val="24"/>
        </w:rPr>
        <w:t>2.</w:t>
      </w:r>
      <w:r w:rsidR="001D4AE7" w:rsidRPr="009E17AF">
        <w:rPr>
          <w:i w:val="0"/>
          <w:sz w:val="24"/>
        </w:rPr>
        <w:t>1C). First, we selected two sets of studies: studies that activated a given cluster—defined as activating at least 5% of voxels in the cluster</w:t>
      </w:r>
      <w:r w:rsidR="001D4AE7" w:rsidRPr="009E17AF">
        <w:rPr>
          <w:i w:val="0"/>
          <w:sz w:val="24"/>
        </w:rPr>
        <w:softHyphen/>
        <w:t>– and studies that did not– defined as activating no voxels in the cluster. For each cluster, we trained a naive Bayes classifier to discriminate these two sets of studies based on psychological topics herein. We chose naive Bayes because (</w:t>
      </w:r>
      <w:proofErr w:type="spellStart"/>
      <w:r w:rsidR="001D4AE7" w:rsidRPr="009E17AF">
        <w:rPr>
          <w:i w:val="0"/>
          <w:sz w:val="24"/>
        </w:rPr>
        <w:t>i</w:t>
      </w:r>
      <w:proofErr w:type="spellEnd"/>
      <w:r w:rsidR="001D4AE7" w:rsidRPr="009E17AF">
        <w:rPr>
          <w:i w:val="0"/>
          <w:sz w:val="24"/>
        </w:rPr>
        <w:t xml:space="preserve">) we have previously had success applying this algorithm to </w:t>
      </w:r>
      <w:proofErr w:type="spellStart"/>
      <w:r w:rsidR="001D4AE7" w:rsidRPr="009E17AF">
        <w:rPr>
          <w:i w:val="0"/>
          <w:sz w:val="24"/>
        </w:rPr>
        <w:t>Neurosynth</w:t>
      </w:r>
      <w:proofErr w:type="spellEnd"/>
      <w:r w:rsidR="001D4AE7" w:rsidRPr="009E17AF">
        <w:rPr>
          <w:i w:val="0"/>
          <w:sz w:val="24"/>
        </w:rPr>
        <w:t xml:space="preserve"> data </w:t>
      </w:r>
      <w:r w:rsidR="001D4AE7" w:rsidRPr="009E17AF">
        <w:rPr>
          <w:i w:val="0"/>
          <w:sz w:val="24"/>
        </w:rPr>
        <w:fldChar w:fldCharType="begin"/>
      </w:r>
      <w:r w:rsidR="0000334A">
        <w:rPr>
          <w:i w:val="0"/>
          <w:sz w:val="24"/>
        </w:rPr>
        <w:instrText xml:space="preserve"> ADDIN PAPERS2_CITATIONS &lt;citation&gt;&lt;uuid&gt;9B8ECD39-60EF-4FDD-9E12-C36969906007&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1D4AE7" w:rsidRPr="009E17AF">
        <w:rPr>
          <w:i w:val="0"/>
          <w:sz w:val="24"/>
        </w:rPr>
        <w:t>(Yarkoni et al., 2011)</w:t>
      </w:r>
      <w:r w:rsidR="001D4AE7" w:rsidRPr="009E17AF">
        <w:rPr>
          <w:i w:val="0"/>
          <w:sz w:val="24"/>
        </w:rPr>
        <w:fldChar w:fldCharType="end"/>
      </w:r>
      <w:r w:rsidR="001D4AE7" w:rsidRPr="009E17AF">
        <w:rPr>
          <w:i w:val="0"/>
          <w:sz w:val="24"/>
        </w:rPr>
        <w:t xml:space="preserve">; (ii) these algorithms perform well on many types of data </w:t>
      </w:r>
      <w:r w:rsidR="001D4AE7" w:rsidRPr="009E17AF">
        <w:rPr>
          <w:i w:val="0"/>
          <w:sz w:val="24"/>
        </w:rPr>
        <w:fldChar w:fldCharType="begin"/>
      </w:r>
      <w:r w:rsidR="0000334A">
        <w:rPr>
          <w:i w:val="0"/>
          <w:sz w:val="24"/>
        </w:rPr>
        <w:instrText xml:space="preserve"> ADDIN PAPERS2_CITATIONS &lt;citation&gt;&lt;uuid&gt;B632A706-5E62-4C07-BC50-FB047764925D&lt;/uuid&gt;&lt;priority&gt;0&lt;/priority&gt;&lt;publications&gt;&lt;publication&gt;&lt;publication_date&gt;99200000001200000000200000&lt;/publication_date&gt;&lt;startpage&gt;9&lt;/startpage&gt;&lt;title&gt;An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1D4AE7" w:rsidRPr="009E17AF">
        <w:rPr>
          <w:i w:val="0"/>
          <w:sz w:val="24"/>
        </w:rPr>
        <w:fldChar w:fldCharType="separate"/>
      </w:r>
      <w:r w:rsidR="0094566E" w:rsidRPr="009E17AF">
        <w:rPr>
          <w:rFonts w:cs="Century Schoolbook"/>
          <w:i w:val="0"/>
          <w:sz w:val="24"/>
        </w:rPr>
        <w:t>(Androutsopoulos, Koutsias, &amp; Chandrinos, 2000)</w:t>
      </w:r>
      <w:r w:rsidR="001D4AE7" w:rsidRPr="009E17AF">
        <w:rPr>
          <w:i w:val="0"/>
          <w:sz w:val="24"/>
        </w:rPr>
        <w:fldChar w:fldCharType="end"/>
      </w:r>
      <w:r w:rsidR="001D4AE7" w:rsidRPr="009E17AF">
        <w:rPr>
          <w:i w:val="0"/>
          <w:sz w:val="24"/>
        </w:rPr>
        <w:t>; (iii) they require almost no tuning of parameters to achieve a high level of performance; and (iv) they produce highly interpretable solutions, in contrast to many other machine learning approaches (e.g., support vector machines or decision tree forests).</w:t>
      </w:r>
    </w:p>
    <w:p w14:paraId="22F3E2A6" w14:textId="785BCBBE" w:rsidR="001D4AE7" w:rsidRPr="009E17AF" w:rsidRDefault="001D4AE7" w:rsidP="00B619DC">
      <w:pPr>
        <w:tabs>
          <w:tab w:val="left" w:pos="900"/>
        </w:tabs>
        <w:spacing w:line="480" w:lineRule="auto"/>
        <w:ind w:firstLine="630"/>
        <w:rPr>
          <w:i w:val="0"/>
          <w:sz w:val="24"/>
        </w:rPr>
      </w:pPr>
      <w:r w:rsidRPr="009E17AF">
        <w:rPr>
          <w:i w:val="0"/>
          <w:sz w:val="24"/>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9E17AF">
        <w:rPr>
          <w:i w:val="0"/>
          <w:sz w:val="24"/>
        </w:rPr>
        <w:fldChar w:fldCharType="begin"/>
      </w:r>
      <w:r w:rsidR="0000334A">
        <w:rPr>
          <w:i w:val="0"/>
          <w:sz w:val="24"/>
        </w:rPr>
        <w:instrText xml:space="preserve"> ADDIN PAPERS2_CITATIONS &lt;citation&gt;&lt;uuid&gt;0511B53F-6F18-412D-A0B6-AB7F29154A6B&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i w:val="0"/>
          <w:sz w:val="24"/>
        </w:rPr>
        <w:fldChar w:fldCharType="separate"/>
      </w:r>
      <w:r w:rsidR="0094566E" w:rsidRPr="009E17AF">
        <w:rPr>
          <w:rFonts w:cs="Century Schoolbook"/>
          <w:i w:val="0"/>
          <w:sz w:val="24"/>
        </w:rPr>
        <w:t xml:space="preserve">(Jeni, Cohn, &amp; la </w:t>
      </w:r>
      <w:r w:rsidR="0094566E" w:rsidRPr="009E17AF">
        <w:rPr>
          <w:rFonts w:cs="Century Schoolbook"/>
          <w:i w:val="0"/>
          <w:sz w:val="24"/>
        </w:rPr>
        <w:lastRenderedPageBreak/>
        <w:t>Torre, 2013)</w:t>
      </w:r>
      <w:r w:rsidRPr="009E17AF">
        <w:rPr>
          <w:i w:val="0"/>
          <w:sz w:val="24"/>
        </w:rPr>
        <w:fldChar w:fldCharType="end"/>
      </w:r>
      <w:r w:rsidRPr="009E17AF">
        <w:rPr>
          <w:i w:val="0"/>
          <w:sz w:val="24"/>
        </w:rPr>
        <w:t xml:space="preserve">, which was important because each region varied in the ratio of studies that activated it to the studies that did not. </w:t>
      </w:r>
    </w:p>
    <w:p w14:paraId="014ABE0B"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individually. LOR values above 0 indicate that a psychological topic is predictive of activation of a given region. To determine the statistical significance of these associations, 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at the p&lt;0.001 threshold.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for another region. We generated CIs using bootstrapping, sampling with replacement and recalculating log-odds ratios for each region 1000 times. </w:t>
      </w:r>
    </w:p>
    <w:p w14:paraId="2B696744" w14:textId="6CB6F4AF" w:rsidR="001D4AE7" w:rsidRPr="009E17AF" w:rsidRDefault="00C92B7D" w:rsidP="009E17AF">
      <w:pPr>
        <w:tabs>
          <w:tab w:val="left" w:pos="900"/>
        </w:tabs>
        <w:spacing w:line="420" w:lineRule="auto"/>
        <w:rPr>
          <w:i w:val="0"/>
          <w:sz w:val="24"/>
        </w:rPr>
      </w:pPr>
      <w:r w:rsidRPr="009E17AF">
        <w:rPr>
          <w:i w:val="0"/>
          <w:noProof/>
          <w:sz w:val="24"/>
        </w:rPr>
        <w:lastRenderedPageBreak/>
        <w:drawing>
          <wp:inline distT="0" distB="0" distL="0" distR="0" wp14:anchorId="1D14E506" wp14:editId="6C7FA769">
            <wp:extent cx="5897245" cy="30511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691"/>
                    <a:stretch>
                      <a:fillRect/>
                    </a:stretch>
                  </pic:blipFill>
                  <pic:spPr bwMode="auto">
                    <a:xfrm>
                      <a:off x="0" y="0"/>
                      <a:ext cx="5897245" cy="3051175"/>
                    </a:xfrm>
                    <a:prstGeom prst="rect">
                      <a:avLst/>
                    </a:prstGeom>
                    <a:noFill/>
                    <a:ln>
                      <a:noFill/>
                    </a:ln>
                  </pic:spPr>
                </pic:pic>
              </a:graphicData>
            </a:graphic>
          </wp:inline>
        </w:drawing>
      </w:r>
    </w:p>
    <w:p w14:paraId="05AB692F" w14:textId="77777777" w:rsidR="001D4AE7" w:rsidRPr="009E17AF" w:rsidRDefault="001D4AE7" w:rsidP="009E17AF">
      <w:pPr>
        <w:tabs>
          <w:tab w:val="left" w:pos="900"/>
        </w:tabs>
        <w:rPr>
          <w:i w:val="0"/>
          <w:sz w:val="24"/>
        </w:rPr>
      </w:pPr>
      <w:r w:rsidRPr="009E17AF">
        <w:rPr>
          <w:b/>
          <w:i w:val="0"/>
          <w:sz w:val="24"/>
        </w:rPr>
        <w:t>Figure 2</w:t>
      </w:r>
      <w:r w:rsidR="006C00E0">
        <w:rPr>
          <w:b/>
          <w:i w:val="0"/>
          <w:sz w:val="24"/>
        </w:rPr>
        <w:t>.2</w:t>
      </w:r>
      <w:r w:rsidRPr="009E17AF">
        <w:rPr>
          <w:b/>
          <w:i w:val="0"/>
          <w:sz w:val="24"/>
        </w:rPr>
        <w:t>. Co-activation-based clustering of MFC results.</w:t>
      </w:r>
      <w:r w:rsidRPr="009E17AF">
        <w:rPr>
          <w:i w:val="0"/>
          <w:sz w:val="24"/>
        </w:rPr>
        <w:t xml:space="preserve"> A) Mid-sagittal view at three levels at granularity: three broad zones, nine and twelve sub-regions. Clusters in nine sub-region solution are given both descriptive and alphanumeric names for reference. SMA: supplementary motor area. pre-SMA: pre-supplementary motor area; MCC: midcingulate cortex. </w:t>
      </w:r>
      <w:proofErr w:type="spellStart"/>
      <w:r w:rsidRPr="009E17AF">
        <w:rPr>
          <w:i w:val="0"/>
          <w:sz w:val="24"/>
        </w:rPr>
        <w:t>pgACC</w:t>
      </w:r>
      <w:proofErr w:type="spellEnd"/>
      <w:r w:rsidRPr="009E17AF">
        <w:rPr>
          <w:i w:val="0"/>
          <w:sz w:val="24"/>
        </w:rPr>
        <w:t>: pre-</w:t>
      </w:r>
      <w:proofErr w:type="spellStart"/>
      <w:r w:rsidRPr="009E17AF">
        <w:rPr>
          <w:i w:val="0"/>
          <w:sz w:val="24"/>
        </w:rPr>
        <w:t>genual</w:t>
      </w:r>
      <w:proofErr w:type="spellEnd"/>
      <w:r w:rsidRPr="009E17AF">
        <w:rPr>
          <w:i w:val="0"/>
          <w:sz w:val="24"/>
        </w:rPr>
        <w:t xml:space="preserve"> anterior cingulate cortex; dmPFC: dorsal medial PFC; vmPFC: ventromedial PFC. B) Axial view of nine sub-regions. C) Silhouette scores of real (green) and permuted (blue) clustering solutions. Clustering was performed on permuted data 1000 times for each k to compute a null distribution (</w:t>
      </w:r>
      <w:r w:rsidRPr="009E17AF">
        <w:rPr>
          <w:sz w:val="24"/>
        </w:rPr>
        <w:t>p</w:t>
      </w:r>
      <w:r w:rsidRPr="009E17AF">
        <w:rPr>
          <w:i w:val="0"/>
          <w:sz w:val="24"/>
        </w:rPr>
        <w:t xml:space="preserve">-values for all clusters &lt; .001). Silhouette scores reached local maxima at 3 regions and plateaued after 9.  </w:t>
      </w:r>
    </w:p>
    <w:p w14:paraId="1BEEE803" w14:textId="77777777" w:rsidR="001D4AE7" w:rsidRPr="009E17AF" w:rsidRDefault="001D4AE7" w:rsidP="009E17AF">
      <w:pPr>
        <w:tabs>
          <w:tab w:val="left" w:pos="900"/>
        </w:tabs>
        <w:spacing w:line="420" w:lineRule="auto"/>
        <w:ind w:firstLine="630"/>
        <w:rPr>
          <w:i w:val="0"/>
          <w:sz w:val="24"/>
        </w:rPr>
      </w:pPr>
    </w:p>
    <w:p w14:paraId="37477233" w14:textId="77777777" w:rsidR="001D4AE7" w:rsidRPr="009E17AF" w:rsidRDefault="001D4AE7" w:rsidP="009E17AF">
      <w:pPr>
        <w:tabs>
          <w:tab w:val="left" w:pos="900"/>
        </w:tabs>
        <w:spacing w:line="420" w:lineRule="auto"/>
        <w:rPr>
          <w:b/>
          <w:i w:val="0"/>
          <w:sz w:val="24"/>
        </w:rPr>
      </w:pPr>
      <w:r w:rsidRPr="009E17AF">
        <w:rPr>
          <w:b/>
          <w:i w:val="0"/>
          <w:sz w:val="24"/>
        </w:rPr>
        <w:t>Results</w:t>
      </w:r>
    </w:p>
    <w:p w14:paraId="31117975" w14:textId="3D6EF57C" w:rsidR="001D4AE7" w:rsidRPr="00F22624" w:rsidRDefault="00F22624" w:rsidP="00F22624">
      <w:pPr>
        <w:tabs>
          <w:tab w:val="left" w:pos="900"/>
        </w:tabs>
        <w:spacing w:line="480" w:lineRule="auto"/>
        <w:rPr>
          <w:bCs/>
          <w:i w:val="0"/>
          <w:iCs/>
          <w:sz w:val="24"/>
        </w:rPr>
      </w:pPr>
      <w:bookmarkStart w:id="11" w:name="h.7etsfdzi6lib" w:colFirst="0" w:colLast="0"/>
      <w:bookmarkEnd w:id="11"/>
      <w:r>
        <w:rPr>
          <w:b/>
          <w:bCs/>
          <w:i w:val="0"/>
          <w:iCs/>
          <w:sz w:val="24"/>
        </w:rPr>
        <w:tab/>
      </w:r>
      <w:r w:rsidR="001D4AE7" w:rsidRPr="00F22624">
        <w:rPr>
          <w:b/>
          <w:bCs/>
          <w:i w:val="0"/>
          <w:iCs/>
          <w:sz w:val="24"/>
        </w:rPr>
        <w:t>Functionally separable regions of medial frontal cortex</w:t>
      </w:r>
      <w:r w:rsidRPr="00F22624">
        <w:rPr>
          <w:b/>
          <w:bCs/>
          <w:i w:val="0"/>
          <w:iCs/>
          <w:sz w:val="24"/>
        </w:rPr>
        <w:t>.</w:t>
      </w:r>
      <w:r>
        <w:rPr>
          <w:bCs/>
          <w:i w:val="0"/>
          <w:iCs/>
          <w:sz w:val="24"/>
        </w:rPr>
        <w:t xml:space="preserve"> </w:t>
      </w:r>
      <w:r w:rsidR="001D4AE7" w:rsidRPr="009E17AF">
        <w:rPr>
          <w:i w:val="0"/>
          <w:sz w:val="24"/>
        </w:rPr>
        <w:t xml:space="preserve">We identified spatially dissociable regions on the basis of shared co-activation profiles with the rest of the brain </w:t>
      </w:r>
      <w:r w:rsidR="001D4AE7" w:rsidRPr="009E17AF">
        <w:rPr>
          <w:i w:val="0"/>
          <w:sz w:val="24"/>
        </w:rPr>
        <w:fldChar w:fldCharType="begin"/>
      </w:r>
      <w:r w:rsidR="0000334A">
        <w:rPr>
          <w:i w:val="0"/>
          <w:sz w:val="24"/>
        </w:rPr>
        <w:instrText xml:space="preserve"> ADDIN PAPERS2_CITATIONS &lt;citation&gt;&lt;uuid&gt;BCB9A76E-2515-4A52-9F8D-7ABFE6BFE225&lt;/uuid&gt;&lt;priority&gt;0&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(Chang, Yarkoni, Khaw, &amp; Sanfey, 2013; Kober et al., 2008; Smith et al., 2009; Toro et al., 2008)</w:t>
      </w:r>
      <w:r w:rsidR="001D4AE7" w:rsidRPr="009E17AF">
        <w:rPr>
          <w:i w:val="0"/>
          <w:sz w:val="24"/>
        </w:rPr>
        <w:fldChar w:fldCharType="end"/>
      </w:r>
      <w:r w:rsidR="001D4AE7" w:rsidRPr="009E17AF">
        <w:rPr>
          <w:i w:val="0"/>
          <w:sz w:val="24"/>
        </w:rPr>
        <w:t>, an approach that exploits the likelihood of a voxel co-activating with another voxel across studies in the meta-analytic database (Figure 2</w:t>
      </w:r>
      <w:r w:rsidR="006C00E0">
        <w:rPr>
          <w:i w:val="0"/>
          <w:sz w:val="24"/>
        </w:rPr>
        <w:t>.2</w:t>
      </w:r>
      <w:r w:rsidR="001D4AE7" w:rsidRPr="009E17AF">
        <w:rPr>
          <w:i w:val="0"/>
          <w:sz w:val="24"/>
        </w:rPr>
        <w:t xml:space="preserve">). Because structure-to-function mappings can be identified at multiple spatial scales, we iteratively extracted 2- through 15-cluster solutions and </w:t>
      </w:r>
      <w:r w:rsidR="001D4AE7" w:rsidRPr="009E17AF">
        <w:rPr>
          <w:i w:val="0"/>
          <w:sz w:val="24"/>
        </w:rPr>
        <w:lastRenderedPageBreak/>
        <w:t>assessed their validity using the silhouette score—a commonly used measure of inter-cluster coherence. Permutation analyses indicated that the null hypothesis of random clustering could be rejected for all solutions, with silhouette scores reaching local maxima at 3 clusters (Figure 2</w:t>
      </w:r>
      <w:r w:rsidR="006C00E0">
        <w:rPr>
          <w:i w:val="0"/>
          <w:sz w:val="24"/>
        </w:rPr>
        <w:t>.2</w:t>
      </w:r>
      <w:r w:rsidR="001D4AE7" w:rsidRPr="009E17AF">
        <w:rPr>
          <w:i w:val="0"/>
          <w:sz w:val="24"/>
        </w:rPr>
        <w:t>C). The plateauing of silhouette scores suggests that there is little objective basis for selecting one solution over another past around 9 clusters (</w:t>
      </w:r>
      <w:proofErr w:type="spellStart"/>
      <w:r w:rsidR="001D4AE7" w:rsidRPr="009E17AF">
        <w:rPr>
          <w:i w:val="0"/>
          <w:sz w:val="24"/>
        </w:rPr>
        <w:t>Thirion</w:t>
      </w:r>
      <w:proofErr w:type="spellEnd"/>
      <w:r w:rsidR="001D4AE7" w:rsidRPr="009E17AF">
        <w:rPr>
          <w:i w:val="0"/>
          <w:sz w:val="24"/>
        </w:rPr>
        <w:t xml:space="preserve"> et al., 2014). We have therefore opted to focus on the 3-cluster and 9- cluster solutions because they provide greater theoretical parsimony than more fine-grained solutions.</w:t>
      </w:r>
    </w:p>
    <w:p w14:paraId="066D4E35"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At the coarsest level, MFC divided into three broad bilateral clusters organized along the rostral-caudal axis. The nine-cluster solution revealed additional fine-grained topographical organization, with each of the three major zones fractionating into 2-4 smaller regions (84% of all voxels within each zone overlapped with its putative sub-regions). We henceforth refer to the clusters from the 3-cluster solution as “zones” to differentiate them from clusters in the 9-cluster solution, which we refer to as “sub-regions”.  </w:t>
      </w:r>
    </w:p>
    <w:p w14:paraId="2A5DEC6C" w14:textId="77777777" w:rsidR="001D4AE7" w:rsidRPr="009E17AF" w:rsidRDefault="001D4AE7" w:rsidP="00B619DC">
      <w:pPr>
        <w:tabs>
          <w:tab w:val="left" w:pos="900"/>
        </w:tabs>
        <w:spacing w:line="480" w:lineRule="auto"/>
        <w:ind w:firstLine="630"/>
        <w:rPr>
          <w:i w:val="0"/>
          <w:sz w:val="24"/>
        </w:rPr>
      </w:pPr>
      <w:r w:rsidRPr="009E17AF">
        <w:rPr>
          <w:i w:val="0"/>
          <w:sz w:val="24"/>
        </w:rPr>
        <w:t>To better understand the anatomical location of our clusters, we compared them to previously defined sub-regions from the Harvard-Oxford (H-O) probabilistic structural atlas and well-known cytoarchitechtonic studies. Although we did not necessarily expect our clusters to conform precisely to morphologically derived regions, we nonetheless observed moderate correspondence– suggesting morphological properties constrain, but not determine function. Within the posterior zone, we identified two clusters (Figure 2</w:t>
      </w:r>
      <w:r w:rsidR="006C00E0">
        <w:rPr>
          <w:i w:val="0"/>
          <w:sz w:val="24"/>
        </w:rPr>
        <w:t>.2</w:t>
      </w:r>
      <w:r w:rsidRPr="009E17AF">
        <w:rPr>
          <w:i w:val="0"/>
          <w:sz w:val="24"/>
        </w:rPr>
        <w:t xml:space="preserve">A; SMA [P1] &amp; pre-SMA[P2]) </w:t>
      </w:r>
      <w:r w:rsidRPr="009E17AF">
        <w:rPr>
          <w:i w:val="0"/>
          <w:sz w:val="24"/>
        </w:rPr>
        <w:lastRenderedPageBreak/>
        <w:t xml:space="preserve">with a high probability of occurring in SMA according to H-O. The two clusters were approximately delineated by the vertical commissure anterior (VCA), consistent with cytoarchitechtonic delineations (Picard and </w:t>
      </w:r>
      <w:proofErr w:type="spellStart"/>
      <w:r w:rsidRPr="009E17AF">
        <w:rPr>
          <w:i w:val="0"/>
          <w:sz w:val="24"/>
        </w:rPr>
        <w:t>Strick</w:t>
      </w:r>
      <w:proofErr w:type="spellEnd"/>
      <w:r w:rsidRPr="009E17AF">
        <w:rPr>
          <w:i w:val="0"/>
          <w:sz w:val="24"/>
        </w:rPr>
        <w:t xml:space="preserve">, 1996). However, SMA [P1] spanned multiple cytoarchitechtonic areas– extending ventrally to include portions of Picard &amp; </w:t>
      </w:r>
      <w:proofErr w:type="spellStart"/>
      <w:r w:rsidRPr="009E17AF">
        <w:rPr>
          <w:i w:val="0"/>
          <w:sz w:val="24"/>
        </w:rPr>
        <w:t>Strick’s</w:t>
      </w:r>
      <w:proofErr w:type="spellEnd"/>
      <w:r w:rsidRPr="009E17AF">
        <w:rPr>
          <w:i w:val="0"/>
          <w:sz w:val="24"/>
        </w:rPr>
        <w:t xml:space="preserve"> cingulate zones– suggesting these morphologically distinct areas co-activate similarly across tasks.  </w:t>
      </w:r>
    </w:p>
    <w:p w14:paraId="7043A24E" w14:textId="59C89EE2"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we identified four clusters consistent with midcingulate cortex (MCC). In particular, two anterior and two posterior clusters delineated from each other a few millimeters anterior to the VCA, consistent with Vogt’s definition of anterior and posterior midcingulate cortex </w:t>
      </w:r>
      <w:r w:rsidRPr="009E17AF">
        <w:rPr>
          <w:i w:val="0"/>
          <w:sz w:val="24"/>
        </w:rPr>
        <w:fldChar w:fldCharType="begin"/>
      </w:r>
      <w:r w:rsidR="0000334A">
        <w:rPr>
          <w:i w:val="0"/>
          <w:sz w:val="24"/>
        </w:rPr>
        <w:instrText xml:space="preserve"> ADDIN PAPERS2_CITATIONS &lt;citation&gt;&lt;uuid&gt;6DB0D8B9-B0BA-4EA0-9D05-F2B8574A357F&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The two dorsal clusters (</w:t>
      </w:r>
      <w:proofErr w:type="spellStart"/>
      <w:r w:rsidRPr="009E17AF">
        <w:rPr>
          <w:i w:val="0"/>
          <w:sz w:val="24"/>
        </w:rPr>
        <w:t>pdMCC</w:t>
      </w:r>
      <w:proofErr w:type="spellEnd"/>
      <w:r w:rsidRPr="009E17AF">
        <w:rPr>
          <w:i w:val="0"/>
          <w:sz w:val="24"/>
        </w:rPr>
        <w:t xml:space="preserve"> [M1] &amp; </w:t>
      </w:r>
      <w:proofErr w:type="spellStart"/>
      <w:r w:rsidRPr="009E17AF">
        <w:rPr>
          <w:i w:val="0"/>
          <w:sz w:val="24"/>
        </w:rPr>
        <w:t>adMCC</w:t>
      </w:r>
      <w:proofErr w:type="spellEnd"/>
      <w:r w:rsidRPr="009E17AF">
        <w:rPr>
          <w:i w:val="0"/>
          <w:sz w:val="24"/>
        </w:rPr>
        <w:t xml:space="preserve"> [M2]) showed a high probability of falling within H-O’s paracingulate gyrus, whereas the two ventral clusters (</w:t>
      </w:r>
      <w:proofErr w:type="spellStart"/>
      <w:r w:rsidRPr="009E17AF">
        <w:rPr>
          <w:i w:val="0"/>
          <w:sz w:val="24"/>
        </w:rPr>
        <w:t>pvMCC</w:t>
      </w:r>
      <w:proofErr w:type="spellEnd"/>
      <w:r w:rsidRPr="009E17AF">
        <w:rPr>
          <w:i w:val="0"/>
          <w:sz w:val="24"/>
        </w:rPr>
        <w:t xml:space="preserve"> [M3] &amp; </w:t>
      </w:r>
      <w:proofErr w:type="spellStart"/>
      <w:r w:rsidRPr="009E17AF">
        <w:rPr>
          <w:i w:val="0"/>
          <w:sz w:val="24"/>
        </w:rPr>
        <w:t>avMCC</w:t>
      </w:r>
      <w:proofErr w:type="spellEnd"/>
      <w:r w:rsidRPr="009E17AF">
        <w:rPr>
          <w:i w:val="0"/>
          <w:sz w:val="24"/>
        </w:rPr>
        <w:t xml:space="preserve"> [M4]) showed a high probability of falling in the cingulate gyrus proper. Unlike some cytoarchitechtonic studies, we did not identify any regions exclusively located in the cingulate sulcus, such as the rostral cingulate zone. </w:t>
      </w:r>
    </w:p>
    <w:p w14:paraId="6DB67794" w14:textId="77777777" w:rsidR="001D4AE7" w:rsidRPr="009E17AF" w:rsidRDefault="001D4AE7" w:rsidP="00B619DC">
      <w:pPr>
        <w:tabs>
          <w:tab w:val="left" w:pos="900"/>
        </w:tabs>
        <w:spacing w:line="480" w:lineRule="auto"/>
        <w:ind w:firstLine="630"/>
        <w:rPr>
          <w:i w:val="0"/>
          <w:sz w:val="24"/>
        </w:rPr>
      </w:pPr>
      <w:r w:rsidRPr="009E17AF">
        <w:rPr>
          <w:i w:val="0"/>
          <w:sz w:val="24"/>
        </w:rPr>
        <w:t>In the anterior zone, the most dorsal cluster (dmPFC [A1]) included medial aspects of H-O’s frontal pole and superior frontal gyrus, and was entirely outside of the anterior cingulate gyrus. Ventrally, we identified a second cluster (</w:t>
      </w:r>
      <w:proofErr w:type="spellStart"/>
      <w:r w:rsidRPr="009E17AF">
        <w:rPr>
          <w:i w:val="0"/>
          <w:sz w:val="24"/>
        </w:rPr>
        <w:t>pgACC</w:t>
      </w:r>
      <w:proofErr w:type="spellEnd"/>
      <w:r w:rsidRPr="009E17AF">
        <w:rPr>
          <w:i w:val="0"/>
          <w:sz w:val="24"/>
        </w:rPr>
        <w:t xml:space="preserve"> [A2]) which was primarily located within </w:t>
      </w:r>
      <w:proofErr w:type="spellStart"/>
      <w:r w:rsidRPr="009E17AF">
        <w:rPr>
          <w:i w:val="0"/>
          <w:sz w:val="24"/>
        </w:rPr>
        <w:t>pregenual</w:t>
      </w:r>
      <w:proofErr w:type="spellEnd"/>
      <w:r w:rsidRPr="009E17AF">
        <w:rPr>
          <w:i w:val="0"/>
          <w:sz w:val="24"/>
        </w:rPr>
        <w:t xml:space="preserve"> aspects of the anterior cingulate gyrus, but also included </w:t>
      </w:r>
      <w:proofErr w:type="spellStart"/>
      <w:r w:rsidRPr="009E17AF">
        <w:rPr>
          <w:i w:val="0"/>
          <w:sz w:val="24"/>
        </w:rPr>
        <w:t>pregenual</w:t>
      </w:r>
      <w:proofErr w:type="spellEnd"/>
      <w:r w:rsidRPr="009E17AF">
        <w:rPr>
          <w:i w:val="0"/>
          <w:sz w:val="24"/>
        </w:rPr>
        <w:t xml:space="preserve"> portions of paracingulate gyrus. Finally, the most ventral cluster (vmPFC [A3]) encompassed both </w:t>
      </w:r>
      <w:proofErr w:type="spellStart"/>
      <w:r w:rsidRPr="009E17AF">
        <w:rPr>
          <w:i w:val="0"/>
          <w:sz w:val="24"/>
        </w:rPr>
        <w:t>pregenual</w:t>
      </w:r>
      <w:proofErr w:type="spellEnd"/>
      <w:r w:rsidRPr="009E17AF">
        <w:rPr>
          <w:i w:val="0"/>
          <w:sz w:val="24"/>
        </w:rPr>
        <w:t xml:space="preserve"> aspects of the ACC </w:t>
      </w:r>
      <w:r w:rsidRPr="009E17AF">
        <w:rPr>
          <w:i w:val="0"/>
          <w:sz w:val="24"/>
        </w:rPr>
        <w:lastRenderedPageBreak/>
        <w:t xml:space="preserve">and medial OFC, similar to the vmPFC area of interest used in cytoarchtechtonic studies (Mackey and </w:t>
      </w:r>
      <w:proofErr w:type="spellStart"/>
      <w:r w:rsidRPr="009E17AF">
        <w:rPr>
          <w:i w:val="0"/>
          <w:sz w:val="24"/>
        </w:rPr>
        <w:t>Petrides</w:t>
      </w:r>
      <w:proofErr w:type="spellEnd"/>
      <w:r w:rsidRPr="009E17AF">
        <w:rPr>
          <w:i w:val="0"/>
          <w:sz w:val="24"/>
        </w:rPr>
        <w:t xml:space="preserve">, 2014). </w:t>
      </w:r>
    </w:p>
    <w:p w14:paraId="0C1662AD"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Next, to provide direct insight into the functions of the clusters we identified, we applied two approaches. First, we determined which other brain regions co-activate with each cluster, in order to reveal their functional networks. Second, we used semantic data from </w:t>
      </w:r>
      <w:proofErr w:type="spellStart"/>
      <w:r w:rsidRPr="009E17AF">
        <w:rPr>
          <w:i w:val="0"/>
          <w:sz w:val="24"/>
        </w:rPr>
        <w:t>Neurosynth</w:t>
      </w:r>
      <w:proofErr w:type="spellEnd"/>
      <w:r w:rsidRPr="009E17AF">
        <w:rPr>
          <w:i w:val="0"/>
          <w:sz w:val="24"/>
        </w:rPr>
        <w:t xml:space="preserve"> to determine which psychological states predict the activation of each cluster.</w:t>
      </w:r>
    </w:p>
    <w:p w14:paraId="51D44EB4" w14:textId="77777777" w:rsidR="001D4AE7" w:rsidRPr="009E17AF" w:rsidRDefault="001D4AE7" w:rsidP="009E17AF">
      <w:pPr>
        <w:tabs>
          <w:tab w:val="left" w:pos="900"/>
        </w:tabs>
        <w:spacing w:line="420" w:lineRule="auto"/>
        <w:ind w:firstLine="630"/>
        <w:rPr>
          <w:i w:val="0"/>
          <w:sz w:val="24"/>
        </w:rPr>
      </w:pPr>
    </w:p>
    <w:p w14:paraId="58DC30A5" w14:textId="06CFBC31" w:rsidR="001D4AE7" w:rsidRPr="009E17AF" w:rsidRDefault="00C92B7D" w:rsidP="009E17AF">
      <w:pPr>
        <w:tabs>
          <w:tab w:val="left" w:pos="900"/>
        </w:tabs>
        <w:spacing w:line="420" w:lineRule="auto"/>
        <w:rPr>
          <w:i w:val="0"/>
          <w:sz w:val="24"/>
        </w:rPr>
      </w:pPr>
      <w:r w:rsidRPr="009E17AF">
        <w:rPr>
          <w:i w:val="0"/>
          <w:noProof/>
          <w:sz w:val="24"/>
        </w:rPr>
        <w:drawing>
          <wp:inline distT="0" distB="0" distL="0" distR="0" wp14:anchorId="45A2E717" wp14:editId="78464913">
            <wp:extent cx="5907405" cy="4109720"/>
            <wp:effectExtent l="0" t="0" r="1079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l="1382" r="945"/>
                    <a:stretch>
                      <a:fillRect/>
                    </a:stretch>
                  </pic:blipFill>
                  <pic:spPr bwMode="auto">
                    <a:xfrm>
                      <a:off x="0" y="0"/>
                      <a:ext cx="5907405" cy="4109720"/>
                    </a:xfrm>
                    <a:prstGeom prst="rect">
                      <a:avLst/>
                    </a:prstGeom>
                    <a:noFill/>
                    <a:ln>
                      <a:noFill/>
                    </a:ln>
                  </pic:spPr>
                </pic:pic>
              </a:graphicData>
            </a:graphic>
          </wp:inline>
        </w:drawing>
      </w:r>
    </w:p>
    <w:p w14:paraId="1243214E" w14:textId="77777777" w:rsidR="001D4AE7" w:rsidRPr="009E17AF" w:rsidRDefault="001D4AE7" w:rsidP="009E17AF">
      <w:pPr>
        <w:tabs>
          <w:tab w:val="left" w:pos="900"/>
        </w:tabs>
        <w:rPr>
          <w:i w:val="0"/>
          <w:sz w:val="24"/>
        </w:rPr>
      </w:pPr>
      <w:r w:rsidRPr="009E17AF">
        <w:rPr>
          <w:b/>
          <w:i w:val="0"/>
          <w:sz w:val="24"/>
        </w:rPr>
        <w:t xml:space="preserve">Figure </w:t>
      </w:r>
      <w:r w:rsidR="006C00E0">
        <w:rPr>
          <w:b/>
          <w:i w:val="0"/>
          <w:sz w:val="24"/>
        </w:rPr>
        <w:t>2.</w:t>
      </w:r>
      <w:r w:rsidRPr="009E17AF">
        <w:rPr>
          <w:b/>
          <w:i w:val="0"/>
          <w:sz w:val="24"/>
        </w:rPr>
        <w:t>3.</w:t>
      </w:r>
      <w:r w:rsidRPr="009E17AF">
        <w:rPr>
          <w:i w:val="0"/>
          <w:sz w:val="24"/>
        </w:rPr>
        <w:t xml:space="preserve"> Meta-analytic co-activation contrasts for (A) three zones and B) nine sub-regions. Colored voxels indicate significantly greater co-activation with the seed region of the same color (at right) than control regions in the same row. The three zones showed distinct co-activation patterns, while sub-regions within each zone showed fine-grained co-activation differences. Images are presented using </w:t>
      </w:r>
      <w:r w:rsidRPr="009E17AF">
        <w:rPr>
          <w:i w:val="0"/>
          <w:sz w:val="24"/>
        </w:rPr>
        <w:lastRenderedPageBreak/>
        <w:t xml:space="preserve">neurological convention and were whole-brain corrected using a false discovery rate (FDR) of q = 0.01. Major subcortical structures are labeled; </w:t>
      </w:r>
      <w:proofErr w:type="spellStart"/>
      <w:r w:rsidRPr="009E17AF">
        <w:rPr>
          <w:i w:val="0"/>
          <w:sz w:val="24"/>
        </w:rPr>
        <w:t>Thal</w:t>
      </w:r>
      <w:proofErr w:type="spellEnd"/>
      <w:r w:rsidRPr="009E17AF">
        <w:rPr>
          <w:i w:val="0"/>
          <w:sz w:val="24"/>
        </w:rPr>
        <w:t xml:space="preserve">: thalamus, </w:t>
      </w:r>
      <w:proofErr w:type="spellStart"/>
      <w:r w:rsidRPr="009E17AF">
        <w:rPr>
          <w:i w:val="0"/>
          <w:sz w:val="24"/>
        </w:rPr>
        <w:t>Hipp</w:t>
      </w:r>
      <w:proofErr w:type="spellEnd"/>
      <w:r w:rsidRPr="009E17AF">
        <w:rPr>
          <w:i w:val="0"/>
          <w:sz w:val="24"/>
        </w:rPr>
        <w:t xml:space="preserve">: hippocampus; </w:t>
      </w:r>
      <w:proofErr w:type="spellStart"/>
      <w:r w:rsidRPr="009E17AF">
        <w:rPr>
          <w:i w:val="0"/>
          <w:sz w:val="24"/>
        </w:rPr>
        <w:t>Amyg</w:t>
      </w:r>
      <w:proofErr w:type="spellEnd"/>
      <w:r w:rsidRPr="009E17AF">
        <w:rPr>
          <w:i w:val="0"/>
          <w:sz w:val="24"/>
        </w:rPr>
        <w:t>: amygdala; DS: dorsal striatum; VS: ventral striatum.</w:t>
      </w:r>
    </w:p>
    <w:p w14:paraId="34616E60" w14:textId="77777777" w:rsidR="001D4AE7" w:rsidRPr="009E17AF" w:rsidRDefault="001D4AE7" w:rsidP="009E17AF">
      <w:pPr>
        <w:tabs>
          <w:tab w:val="left" w:pos="900"/>
        </w:tabs>
        <w:spacing w:line="420" w:lineRule="auto"/>
        <w:rPr>
          <w:i w:val="0"/>
          <w:sz w:val="24"/>
        </w:rPr>
      </w:pPr>
    </w:p>
    <w:p w14:paraId="1DBBFE66" w14:textId="64CC7235" w:rsidR="001D4AE7" w:rsidRPr="00F22624" w:rsidRDefault="00F22624" w:rsidP="00F22624">
      <w:pPr>
        <w:tabs>
          <w:tab w:val="left" w:pos="900"/>
        </w:tabs>
        <w:spacing w:line="480" w:lineRule="auto"/>
        <w:rPr>
          <w:bCs/>
          <w:i w:val="0"/>
          <w:iCs/>
          <w:sz w:val="24"/>
        </w:rPr>
      </w:pPr>
      <w:r>
        <w:rPr>
          <w:b/>
          <w:bCs/>
          <w:i w:val="0"/>
          <w:iCs/>
          <w:sz w:val="24"/>
        </w:rPr>
        <w:tab/>
      </w:r>
      <w:r w:rsidR="001D4AE7" w:rsidRPr="00F22624">
        <w:rPr>
          <w:b/>
          <w:bCs/>
          <w:i w:val="0"/>
          <w:iCs/>
          <w:sz w:val="24"/>
        </w:rPr>
        <w:t>Meta-analytic co-activation profiles</w:t>
      </w:r>
      <w:r w:rsidRPr="00F22624">
        <w:rPr>
          <w:b/>
          <w:bCs/>
          <w:i w:val="0"/>
          <w:iCs/>
          <w:sz w:val="24"/>
        </w:rPr>
        <w:t>.</w:t>
      </w:r>
      <w:r>
        <w:rPr>
          <w:bCs/>
          <w:i w:val="0"/>
          <w:iCs/>
          <w:sz w:val="24"/>
        </w:rPr>
        <w:t xml:space="preserve"> </w:t>
      </w:r>
      <w:r w:rsidR="001D4AE7" w:rsidRPr="009E17AF">
        <w:rPr>
          <w:i w:val="0"/>
          <w:sz w:val="24"/>
        </w:rPr>
        <w:t xml:space="preserve">We directly contrasted co-activation patterns of the three functional zones– i.e., we sought to identify voxels that co-activated to a stronger degree with each zone than with the other two (Figure </w:t>
      </w:r>
      <w:r w:rsidR="006C00E0">
        <w:rPr>
          <w:i w:val="0"/>
          <w:sz w:val="24"/>
        </w:rPr>
        <w:t>2.</w:t>
      </w:r>
      <w:r w:rsidR="001D4AE7" w:rsidRPr="009E17AF">
        <w:rPr>
          <w:i w:val="0"/>
          <w:sz w:val="24"/>
        </w:rPr>
        <w:t>3A). The posterior zone showed greater bilateral co-activation with primary motor cortex (PMC) and superior parietal cortex (SPC), anterior cerebellum, and posterior insula (</w:t>
      </w:r>
      <w:proofErr w:type="spellStart"/>
      <w:r w:rsidR="001D4AE7" w:rsidRPr="009E17AF">
        <w:rPr>
          <w:i w:val="0"/>
          <w:sz w:val="24"/>
        </w:rPr>
        <w:t>pIns</w:t>
      </w:r>
      <w:proofErr w:type="spellEnd"/>
      <w:r w:rsidR="001D4AE7" w:rsidRPr="009E17AF">
        <w:rPr>
          <w:i w:val="0"/>
          <w:sz w:val="24"/>
        </w:rPr>
        <w:t xml:space="preserve">) as well subcortical regions such as the thalamus and dorsal striatum (DS)—a co-activation pattern consistent with motoric function. The middle zone co-activated with anterior aspects of the thalamus as well as regions in the </w:t>
      </w:r>
      <w:proofErr w:type="spellStart"/>
      <w:r w:rsidR="001D4AE7" w:rsidRPr="009E17AF">
        <w:rPr>
          <w:i w:val="0"/>
          <w:sz w:val="24"/>
        </w:rPr>
        <w:t>frontoparietal</w:t>
      </w:r>
      <w:proofErr w:type="spellEnd"/>
      <w:r w:rsidR="001D4AE7" w:rsidRPr="009E17AF">
        <w:rPr>
          <w:i w:val="0"/>
          <w:sz w:val="24"/>
        </w:rPr>
        <w:t xml:space="preserve"> control network such as dorsolateral prefrontal cortex (DLPFC), anterior insula (</w:t>
      </w:r>
      <w:proofErr w:type="spellStart"/>
      <w:r w:rsidR="001D4AE7" w:rsidRPr="009E17AF">
        <w:rPr>
          <w:i w:val="0"/>
          <w:sz w:val="24"/>
        </w:rPr>
        <w:t>aIns</w:t>
      </w:r>
      <w:proofErr w:type="spellEnd"/>
      <w:r w:rsidR="001D4AE7" w:rsidRPr="009E17AF">
        <w:rPr>
          <w:i w:val="0"/>
          <w:sz w:val="24"/>
        </w:rPr>
        <w:t xml:space="preserve">) and SPC. Finally, the anterior zone showed a qualitatively different pattern, co-activating to a greater extent with default network regions such as angular gyrus, hippocampus and posterior cingulate cortex (PCC) </w:t>
      </w:r>
      <w:r w:rsidR="001D4AE7" w:rsidRPr="009E17AF">
        <w:rPr>
          <w:i w:val="0"/>
          <w:sz w:val="24"/>
        </w:rPr>
        <w:fldChar w:fldCharType="begin"/>
      </w:r>
      <w:r w:rsidR="0000334A">
        <w:rPr>
          <w:i w:val="0"/>
          <w:sz w:val="24"/>
        </w:rPr>
        <w:instrText xml:space="preserve"> ADDIN PAPERS2_CITATIONS &lt;citation&gt;&lt;uuid&gt;25FFE83D-D93F-41C8-A7CB-00F65D594341&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1D4AE7" w:rsidRPr="009E17AF">
        <w:rPr>
          <w:i w:val="0"/>
          <w:sz w:val="24"/>
        </w:rPr>
        <w:fldChar w:fldCharType="separate"/>
      </w:r>
      <w:r w:rsidR="001D4AE7" w:rsidRPr="009E17AF">
        <w:rPr>
          <w:i w:val="0"/>
          <w:sz w:val="24"/>
        </w:rPr>
        <w:t>(Andrews-Hanna, 2012)</w:t>
      </w:r>
      <w:r w:rsidR="001D4AE7" w:rsidRPr="009E17AF">
        <w:rPr>
          <w:i w:val="0"/>
          <w:sz w:val="24"/>
        </w:rPr>
        <w:fldChar w:fldCharType="end"/>
      </w:r>
      <w:r w:rsidR="001D4AE7" w:rsidRPr="009E17AF">
        <w:rPr>
          <w:i w:val="0"/>
          <w:sz w:val="24"/>
        </w:rPr>
        <w:t xml:space="preserve">. The anterior zone also showed greater co-activation with subcortical regions important for affect– the amygdala and ventral striatum (VS).  </w:t>
      </w:r>
    </w:p>
    <w:p w14:paraId="501B545D" w14:textId="10339390" w:rsidR="001D4AE7" w:rsidRPr="009E17AF" w:rsidRDefault="001D4AE7" w:rsidP="00B619DC">
      <w:pPr>
        <w:tabs>
          <w:tab w:val="left" w:pos="900"/>
        </w:tabs>
        <w:spacing w:line="480" w:lineRule="auto"/>
        <w:ind w:firstLine="630"/>
        <w:rPr>
          <w:i w:val="0"/>
          <w:sz w:val="24"/>
        </w:rPr>
      </w:pPr>
      <w:r w:rsidRPr="009E17AF">
        <w:rPr>
          <w:i w:val="0"/>
          <w:sz w:val="24"/>
        </w:rPr>
        <w:t xml:space="preserve">To understand the differences in co-activation found within each zone, we directly contrasted the co-activation patterns of each zone’s sub-regions (Figure </w:t>
      </w:r>
      <w:r w:rsidR="006C00E0">
        <w:rPr>
          <w:i w:val="0"/>
          <w:sz w:val="24"/>
        </w:rPr>
        <w:t>2.</w:t>
      </w:r>
      <w:r w:rsidRPr="009E17AF">
        <w:rPr>
          <w:i w:val="0"/>
          <w:sz w:val="24"/>
        </w:rPr>
        <w:t xml:space="preserve">3B). In the posterior zone, SMA [P1] showed greater co-activation with somatosensory cortices and </w:t>
      </w:r>
      <w:proofErr w:type="spellStart"/>
      <w:r w:rsidRPr="009E17AF">
        <w:rPr>
          <w:i w:val="0"/>
          <w:sz w:val="24"/>
        </w:rPr>
        <w:t>pIns</w:t>
      </w:r>
      <w:proofErr w:type="spellEnd"/>
      <w:r w:rsidRPr="009E17AF">
        <w:rPr>
          <w:i w:val="0"/>
          <w:sz w:val="24"/>
        </w:rPr>
        <w:t xml:space="preserve"> while pre-SMA [P2] showed greater co-activation with posterior DLPFC, including the inferior frontal junction (IFJ), as well as </w:t>
      </w:r>
      <w:proofErr w:type="spellStart"/>
      <w:r w:rsidRPr="009E17AF">
        <w:rPr>
          <w:i w:val="0"/>
          <w:sz w:val="24"/>
        </w:rPr>
        <w:lastRenderedPageBreak/>
        <w:t>aIns</w:t>
      </w:r>
      <w:proofErr w:type="spellEnd"/>
      <w:r w:rsidRPr="009E17AF">
        <w:rPr>
          <w:i w:val="0"/>
          <w:sz w:val="24"/>
        </w:rPr>
        <w:t xml:space="preserve">— regions associated with goal-directed cognition </w:t>
      </w:r>
      <w:r w:rsidRPr="009E17AF">
        <w:rPr>
          <w:i w:val="0"/>
          <w:sz w:val="24"/>
        </w:rPr>
        <w:fldChar w:fldCharType="begin"/>
      </w:r>
      <w:r w:rsidR="0000334A">
        <w:rPr>
          <w:i w:val="0"/>
          <w:sz w:val="24"/>
        </w:rPr>
        <w:instrText xml:space="preserve"> ADDIN PAPERS2_CITATIONS &lt;citation&gt;&lt;uuid&gt;A667A34A-ADA6-4B2A-AE57-F67EFCD491A3&lt;/uuid&gt;&lt;priority&gt;18&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FF8D0DFE-5975-4CD7-B959-1D64332CA246&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(Chang et al., 2013; Nelson, Dosenbach, Cohen, Wheeler, Schlaggar, &amp; Petersen, 2010b)</w:t>
      </w:r>
      <w:r w:rsidRPr="009E17AF">
        <w:rPr>
          <w:i w:val="0"/>
          <w:sz w:val="24"/>
        </w:rPr>
        <w:fldChar w:fldCharType="end"/>
      </w:r>
      <w:r w:rsidRPr="009E17AF">
        <w:rPr>
          <w:i w:val="0"/>
          <w:sz w:val="24"/>
        </w:rPr>
        <w:t xml:space="preserve">. Within the middle zone, we found that all four sub-regions strongly co-activated with various aspects of the insula. However, </w:t>
      </w:r>
      <w:proofErr w:type="spellStart"/>
      <w:r w:rsidRPr="009E17AF">
        <w:rPr>
          <w:i w:val="0"/>
          <w:sz w:val="24"/>
        </w:rPr>
        <w:t>pvMCC</w:t>
      </w:r>
      <w:proofErr w:type="spellEnd"/>
      <w:r w:rsidRPr="009E17AF">
        <w:rPr>
          <w:i w:val="0"/>
          <w:sz w:val="24"/>
        </w:rPr>
        <w:t xml:space="preserve"> [M3] was more strongly co-activated with </w:t>
      </w:r>
      <w:proofErr w:type="spellStart"/>
      <w:r w:rsidRPr="009E17AF">
        <w:rPr>
          <w:i w:val="0"/>
          <w:sz w:val="24"/>
        </w:rPr>
        <w:t>pIns</w:t>
      </w:r>
      <w:proofErr w:type="spellEnd"/>
      <w:r w:rsidRPr="009E17AF">
        <w:rPr>
          <w:i w:val="0"/>
          <w:sz w:val="24"/>
        </w:rPr>
        <w:t xml:space="preserve">, SII and the brain stem—important regions for pain processing </w:t>
      </w:r>
      <w:r w:rsidRPr="009E17AF">
        <w:rPr>
          <w:i w:val="0"/>
          <w:sz w:val="24"/>
        </w:rPr>
        <w:fldChar w:fldCharType="begin"/>
      </w:r>
      <w:r w:rsidR="0000334A">
        <w:rPr>
          <w:i w:val="0"/>
          <w:sz w:val="24"/>
        </w:rPr>
        <w:instrText xml:space="preserve"> ADDIN PAPERS2_CITATIONS &lt;citation&gt;&lt;uuid&gt;94297233-04FA-4AF3-903B-02AE3B55448A&lt;/uuid&gt;&lt;priority&gt;23&lt;/priority&gt;&lt;publications&gt;&lt;publication&gt;&lt;uuid&gt;D9B9B154-864B-42FE-A7A9-174F0FFC0851&lt;/uuid&gt;&lt;volume&gt;6&lt;/volume&gt;&lt;doi&gt;10.1038/nrn1704&lt;/doi&gt;&lt;startpage&gt;533&lt;/startpage&gt;&lt;publication_date&gt;99200507001200000000220000&lt;/publication_date&gt;&lt;url&gt;http://www.nature.com/doifinder/10.1038/nrn1704&lt;/url&gt;&lt;citekey&gt;Vogt:2005gm&lt;/citekey&gt;&lt;type&gt;400&lt;/type&gt;&lt;title&gt;Pain and emotion interactions in subregions of the cingulate gyrus&lt;/title&gt;&lt;number&gt;7&lt;/number&gt;&lt;subtype&gt;400&lt;/subtype&gt;&lt;endpage&gt;544&lt;/endpage&gt;&lt;bundle&gt;&lt;publication&gt;&lt;publisher&gt;Nature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Brent&lt;/firstName&gt;&lt;middleNames&gt;A&lt;/middleNames&gt;&lt;lastName&gt;Vogt&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2005; Wager et al., 2013)</w:t>
      </w:r>
      <w:r w:rsidRPr="009E17AF">
        <w:rPr>
          <w:i w:val="0"/>
          <w:sz w:val="24"/>
        </w:rPr>
        <w:fldChar w:fldCharType="end"/>
      </w:r>
      <w:r w:rsidRPr="009E17AF">
        <w:rPr>
          <w:i w:val="0"/>
          <w:sz w:val="24"/>
        </w:rPr>
        <w:t xml:space="preserve">.  In contrast, </w:t>
      </w:r>
      <w:proofErr w:type="spellStart"/>
      <w:r w:rsidRPr="009E17AF">
        <w:rPr>
          <w:i w:val="0"/>
          <w:sz w:val="24"/>
        </w:rPr>
        <w:t>avMCC</w:t>
      </w:r>
      <w:proofErr w:type="spellEnd"/>
      <w:r w:rsidRPr="009E17AF">
        <w:rPr>
          <w:i w:val="0"/>
          <w:sz w:val="24"/>
        </w:rPr>
        <w:t xml:space="preserve"> [M4] co-activated more strongly with ventral </w:t>
      </w:r>
      <w:proofErr w:type="spellStart"/>
      <w:r w:rsidRPr="009E17AF">
        <w:rPr>
          <w:i w:val="0"/>
          <w:sz w:val="24"/>
        </w:rPr>
        <w:t>aIns</w:t>
      </w:r>
      <w:proofErr w:type="spellEnd"/>
      <w:r w:rsidRPr="009E17AF">
        <w:rPr>
          <w:i w:val="0"/>
          <w:sz w:val="24"/>
        </w:rPr>
        <w:t xml:space="preserve"> and lateral OFC—regions previously associated with reward-driven learning </w:t>
      </w:r>
      <w:r w:rsidRPr="009E17AF">
        <w:rPr>
          <w:i w:val="0"/>
          <w:sz w:val="24"/>
        </w:rPr>
        <w:fldChar w:fldCharType="begin"/>
      </w:r>
      <w:r w:rsidR="0000334A">
        <w:rPr>
          <w:i w:val="0"/>
          <w:sz w:val="24"/>
        </w:rPr>
        <w:instrText xml:space="preserve"> ADDIN PAPERS2_CITATIONS &lt;citation&gt;&lt;uuid&gt;BBBF1F7B-FA3A-4985-8D1A-52137650AE11&lt;/uuid&gt;&lt;priority&gt;0&lt;/priority&gt;&lt;publications&gt;&lt;publication&gt;&lt;uuid&gt;9E87E89E-EC16-4FAC-AB15-05E6789588DF&lt;/uuid&gt;&lt;volume&gt;18&lt;/volume&gt;&lt;doi&gt;10.1038/nn.3982&lt;/doi&gt;&lt;startpage&gt;620&lt;/startpage&gt;&lt;publication_date&gt;99201505011200000000222000&lt;/publication_date&gt;&lt;url&gt;http://www.nature.com/doifinder/10.1038/nn.3982&lt;/url&gt;&lt;type&gt;400&lt;/type&gt;&lt;title&gt;What the orbitofrontal cortex does not do&lt;/title&gt;&lt;publisher&gt;Nature Publishing Group&lt;/publisher&gt;&lt;number&gt;5&lt;/number&gt;&lt;subtype&gt;400&lt;/subtype&gt;&lt;endpage&gt;627&lt;/endpage&gt;&lt;bundle&gt;&lt;publication&gt;&lt;publisher&gt;Nature Publishing Group&lt;/publisher&gt;&lt;title&gt;Nature Neuroscience&lt;/title&gt;&lt;type&gt;-100&lt;/type&gt;&lt;subtype&gt;-100&lt;/subtype&gt;&lt;uuid&gt;6F802B6E-4FED-4E5C-819C-52A8B4816D54&lt;/uuid&gt;&lt;/publication&gt;&lt;/bundle&gt;&lt;authors&gt;&lt;author&gt;&lt;firstName&gt;Thomas&lt;/firstName&gt;&lt;middleNames&gt;A&lt;/middleNames&gt;&lt;lastName&gt;Stalnaker&lt;/lastName&gt;&lt;/author&gt;&lt;author&gt;&lt;firstName&gt;Nisha&lt;/firstName&gt;&lt;middleNames&gt;K&lt;/middleNames&gt;&lt;lastName&gt;Cooch&lt;/lastName&gt;&lt;/author&gt;&lt;author&gt;&lt;firstName&gt;Geoffrey&lt;/firstName&gt;&lt;lastName&gt;Schoenbaum&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(Stalnaker, Cooch, &amp; Schoenbaum, 2015)</w:t>
      </w:r>
      <w:r w:rsidRPr="009E17AF">
        <w:rPr>
          <w:i w:val="0"/>
          <w:sz w:val="24"/>
        </w:rPr>
        <w:fldChar w:fldCharType="end"/>
      </w:r>
      <w:r w:rsidRPr="009E17AF">
        <w:rPr>
          <w:i w:val="0"/>
          <w:sz w:val="24"/>
        </w:rPr>
        <w:t xml:space="preserve">. In contrast, both dorsal MCC [M1 &amp; M2] clusters were more strongly associated with dorsal </w:t>
      </w:r>
      <w:proofErr w:type="spellStart"/>
      <w:r w:rsidRPr="009E17AF">
        <w:rPr>
          <w:i w:val="0"/>
          <w:sz w:val="24"/>
        </w:rPr>
        <w:t>aIns</w:t>
      </w:r>
      <w:proofErr w:type="spellEnd"/>
      <w:r w:rsidRPr="009E17AF">
        <w:rPr>
          <w:i w:val="0"/>
          <w:sz w:val="24"/>
        </w:rPr>
        <w:t xml:space="preserve"> and </w:t>
      </w:r>
      <w:proofErr w:type="spellStart"/>
      <w:r w:rsidRPr="009E17AF">
        <w:rPr>
          <w:i w:val="0"/>
          <w:sz w:val="24"/>
        </w:rPr>
        <w:t>frontoparietal</w:t>
      </w:r>
      <w:proofErr w:type="spellEnd"/>
      <w:r w:rsidRPr="009E17AF">
        <w:rPr>
          <w:i w:val="0"/>
          <w:sz w:val="24"/>
        </w:rPr>
        <w:t xml:space="preserve"> control regions (</w:t>
      </w:r>
      <w:proofErr w:type="spellStart"/>
      <w:r w:rsidRPr="009E17AF">
        <w:rPr>
          <w:i w:val="0"/>
          <w:sz w:val="24"/>
        </w:rPr>
        <w:t>e.g</w:t>
      </w:r>
      <w:proofErr w:type="spellEnd"/>
      <w:r w:rsidRPr="009E17AF">
        <w:rPr>
          <w:i w:val="0"/>
          <w:sz w:val="24"/>
        </w:rPr>
        <w:t xml:space="preserve"> DLPFC, SPC). However, </w:t>
      </w:r>
      <w:proofErr w:type="spellStart"/>
      <w:r w:rsidRPr="009E17AF">
        <w:rPr>
          <w:i w:val="0"/>
          <w:sz w:val="24"/>
        </w:rPr>
        <w:t>adMCC</w:t>
      </w:r>
      <w:proofErr w:type="spellEnd"/>
      <w:r w:rsidRPr="009E17AF">
        <w:rPr>
          <w:i w:val="0"/>
          <w:sz w:val="24"/>
        </w:rPr>
        <w:t xml:space="preserve"> [M2]’s co-activation extended anteriorly into the frontal pole, whereas </w:t>
      </w:r>
      <w:proofErr w:type="spellStart"/>
      <w:r w:rsidRPr="009E17AF">
        <w:rPr>
          <w:i w:val="0"/>
          <w:sz w:val="24"/>
        </w:rPr>
        <w:t>pdMCC</w:t>
      </w:r>
      <w:proofErr w:type="spellEnd"/>
      <w:r w:rsidRPr="009E17AF">
        <w:rPr>
          <w:i w:val="0"/>
          <w:sz w:val="24"/>
        </w:rPr>
        <w:t xml:space="preserve"> [M1] more strongly co-activated with motor cortices. Subcortically, </w:t>
      </w:r>
      <w:proofErr w:type="spellStart"/>
      <w:r w:rsidRPr="009E17AF">
        <w:rPr>
          <w:i w:val="0"/>
          <w:sz w:val="24"/>
        </w:rPr>
        <w:t>pvMCC</w:t>
      </w:r>
      <w:proofErr w:type="spellEnd"/>
      <w:r w:rsidRPr="009E17AF">
        <w:rPr>
          <w:i w:val="0"/>
          <w:sz w:val="24"/>
        </w:rPr>
        <w:t xml:space="preserve"> [M3] showed greater co-activation with the thalamus and dorsal striatum while </w:t>
      </w:r>
      <w:proofErr w:type="spellStart"/>
      <w:r w:rsidRPr="009E17AF">
        <w:rPr>
          <w:i w:val="0"/>
          <w:sz w:val="24"/>
        </w:rPr>
        <w:t>avMCC</w:t>
      </w:r>
      <w:proofErr w:type="spellEnd"/>
      <w:r w:rsidRPr="009E17AF">
        <w:rPr>
          <w:i w:val="0"/>
          <w:sz w:val="24"/>
        </w:rPr>
        <w:t xml:space="preserve"> showed greater co-activation with the left amygdala. However, </w:t>
      </w:r>
      <w:proofErr w:type="spellStart"/>
      <w:r w:rsidRPr="009E17AF">
        <w:rPr>
          <w:i w:val="0"/>
          <w:sz w:val="24"/>
        </w:rPr>
        <w:t>daMCC</w:t>
      </w:r>
      <w:proofErr w:type="spellEnd"/>
      <w:r w:rsidRPr="009E17AF">
        <w:rPr>
          <w:i w:val="0"/>
          <w:sz w:val="24"/>
        </w:rPr>
        <w:t xml:space="preserve"> [M2] also showed robust co-activation with portions of thalamus and dorsal striatum. </w:t>
      </w:r>
    </w:p>
    <w:p w14:paraId="43804E4C" w14:textId="558F9E87" w:rsidR="001D4AE7" w:rsidRPr="009E17AF" w:rsidRDefault="001D4AE7" w:rsidP="00B619DC">
      <w:pPr>
        <w:tabs>
          <w:tab w:val="left" w:pos="900"/>
        </w:tabs>
        <w:spacing w:line="480" w:lineRule="auto"/>
        <w:ind w:firstLine="630"/>
        <w:rPr>
          <w:i w:val="0"/>
          <w:sz w:val="24"/>
        </w:rPr>
      </w:pPr>
      <w:r w:rsidRPr="009E17AF">
        <w:rPr>
          <w:i w:val="0"/>
          <w:sz w:val="24"/>
        </w:rPr>
        <w:t xml:space="preserve">Within the anterior zone, </w:t>
      </w:r>
      <w:proofErr w:type="spellStart"/>
      <w:r w:rsidRPr="009E17AF">
        <w:rPr>
          <w:i w:val="0"/>
          <w:sz w:val="24"/>
        </w:rPr>
        <w:t>pgACC</w:t>
      </w:r>
      <w:proofErr w:type="spellEnd"/>
      <w:r w:rsidRPr="009E17AF">
        <w:rPr>
          <w:i w:val="0"/>
          <w:sz w:val="24"/>
        </w:rPr>
        <w:t xml:space="preserve"> [A2] did not show many co-activation differences from its neighbors. Surprisingly, both dmPFC [A1] and vmPFC [V3] showed greater co-activation with PCC – a key default network region. In addition, dmPFC [A1] robustly co-activated with portions of the so-called ‘</w:t>
      </w:r>
      <w:proofErr w:type="spellStart"/>
      <w:r w:rsidRPr="009E17AF">
        <w:rPr>
          <w:i w:val="0"/>
          <w:sz w:val="24"/>
        </w:rPr>
        <w:t>mentalizing</w:t>
      </w:r>
      <w:proofErr w:type="spellEnd"/>
      <w:r w:rsidRPr="009E17AF">
        <w:rPr>
          <w:i w:val="0"/>
          <w:sz w:val="24"/>
        </w:rPr>
        <w:t xml:space="preserve">’ network, such as the tempo-parietal junction (TPJ) </w:t>
      </w:r>
      <w:r w:rsidRPr="009E17AF">
        <w:rPr>
          <w:i w:val="0"/>
          <w:sz w:val="24"/>
        </w:rPr>
        <w:fldChar w:fldCharType="begin"/>
      </w:r>
      <w:r w:rsidR="0000334A">
        <w:rPr>
          <w:i w:val="0"/>
          <w:sz w:val="24"/>
        </w:rPr>
        <w:instrText xml:space="preserve"> ADDIN PAPERS2_CITATIONS &lt;citation&gt;&lt;uuid&gt;347AC9D8-63BB-4509-BE4D-C6E05E1C3571&lt;/uuid&gt;&lt;priority&gt;0&lt;/priority&gt;&lt;publications&gt;&lt;publication&gt;&lt;volume&gt;17&lt;/volume&gt;&lt;publication_date&gt;99201307001200000000220000&lt;/publication_date&gt;&lt;number&gt;7&lt;/number&gt;&lt;doi&gt;10.1016/j.tics.2013.05.007&lt;/doi&gt;&lt;startpage&gt;328&lt;/startpage&gt;&lt;title&gt;A nexus model of the temporal–parietal junction&lt;/title&gt;&lt;uuid&gt;FF9B3DC9-94DD-4057-8560-E30EF56DF809&lt;/uuid&gt;&lt;subtype&gt;400&lt;/subtype&gt;&lt;endpage&gt;336&lt;/endpage&gt;&lt;type&gt;400&lt;/type&gt;&lt;url&gt;http://linkinghub.elsevier.com/retrieve/pii/S1364661313001162&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McKell&lt;/middleNames&gt;&lt;lastName&gt;Carter&lt;/lastName&gt;&lt;/author&gt;&lt;author&gt;&lt;firstName&gt;Scott&lt;/firstName&gt;&lt;middleNames&gt;A&lt;/middleNames&gt;&lt;lastName&gt;Huett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 M. Carter &amp; Huettel, 2013)</w:t>
      </w:r>
      <w:r w:rsidRPr="009E17AF">
        <w:rPr>
          <w:i w:val="0"/>
          <w:sz w:val="24"/>
        </w:rPr>
        <w:fldChar w:fldCharType="end"/>
      </w:r>
      <w:r w:rsidRPr="009E17AF">
        <w:rPr>
          <w:i w:val="0"/>
          <w:sz w:val="24"/>
        </w:rPr>
        <w:t xml:space="preserve"> and the superior temporal sulcus (STS) </w:t>
      </w:r>
      <w:r w:rsidRPr="009E17AF">
        <w:rPr>
          <w:i w:val="0"/>
          <w:sz w:val="24"/>
        </w:rPr>
        <w:fldChar w:fldCharType="begin"/>
      </w:r>
      <w:r w:rsidR="0000334A">
        <w:rPr>
          <w:i w:val="0"/>
          <w:sz w:val="24"/>
        </w:rPr>
        <w:instrText xml:space="preserve"> ADDIN PAPERS2_CITATIONS &lt;citation&gt;&lt;uuid&gt;BB34B592-D6F8-4218-AA86-F230C643ECB9&lt;/uuid&gt;&lt;priority&gt;0&lt;/priority&gt;&lt;publications&gt;&lt;publication&gt;&lt;volume&gt;29&lt;/volume&gt;&lt;publication_date&gt;99200607001200000000220000&lt;/publication_date&gt;&lt;number&gt;7&lt;/number&gt;&lt;doi&gt;10.1016/j.tins.2006.06.004&lt;/doi&gt;&lt;startpage&gt;359&lt;/startpage&gt;&lt;title&gt;Autism, the superior temporal sulcus and social perception&lt;/title&gt;&lt;uuid&gt;988E4912-70CC-46A6-AE87-11B56F25BFCD&lt;/uuid&gt;&lt;subtype&gt;400&lt;/subtype&gt;&lt;endpage&gt;366&lt;/endpage&gt;&lt;type&gt;400&lt;/type&gt;&lt;url&gt;http://linkinghub.elsevier.com/retrieve/pii/S0166223606001184&lt;/url&gt;&lt;bundle&gt;&lt;publication&gt;&lt;publisher&gt;Elsevier Ltd&lt;/publisher&gt;&lt;title&gt;Trends in Neurosciences&lt;/title&gt;&lt;type&gt;-100&lt;/type&gt;&lt;subtype&gt;-100&lt;/subtype&gt;&lt;uuid&gt;2CD7BBBE-F2AC-4D1B-BC18-FE3867E8306E&lt;/uuid&gt;&lt;/publication&gt;&lt;/bundle&gt;&lt;authors&gt;&lt;author&gt;&lt;firstName&gt;Monica&lt;/firstName&gt;&lt;lastName&gt;Zilbovicius&lt;/lastName&gt;&lt;/author&gt;&lt;author&gt;&lt;firstName&gt;Isabelle&lt;/firstName&gt;&lt;lastName&gt;Meresse&lt;/lastName&gt;&lt;/author&gt;&lt;author&gt;&lt;firstName&gt;Nadia&lt;/firstName&gt;&lt;lastName&gt;Chabane&lt;/lastName&gt;&lt;/author&gt;&lt;author&gt;&lt;firstName&gt;Francis&lt;/firstName&gt;&lt;lastName&gt;Brunelle&lt;/lastName&gt;&lt;/author&gt;&lt;author&gt;&lt;firstName&gt;Yves&lt;/firstName&gt;&lt;lastName&gt;Samson&lt;/lastName&gt;&lt;/author&gt;&lt;author&gt;&lt;firstName&gt;Nathalie&lt;/firstName&gt;&lt;lastName&gt;Boddaert&lt;/lastName&gt;&lt;/author&gt;&lt;/authors&gt;&lt;/publication&gt;&lt;/publications&gt;&lt;cites&gt;&lt;/cites&gt;&lt;/citation&gt;</w:instrText>
      </w:r>
      <w:r w:rsidRPr="009E17AF">
        <w:rPr>
          <w:i w:val="0"/>
          <w:sz w:val="24"/>
        </w:rPr>
        <w:fldChar w:fldCharType="separate"/>
      </w:r>
      <w:r w:rsidRPr="009E17AF">
        <w:rPr>
          <w:i w:val="0"/>
          <w:sz w:val="24"/>
        </w:rPr>
        <w:t>(Zilbovicius et al., 2006)</w:t>
      </w:r>
      <w:r w:rsidRPr="009E17AF">
        <w:rPr>
          <w:i w:val="0"/>
          <w:sz w:val="24"/>
        </w:rPr>
        <w:fldChar w:fldCharType="end"/>
      </w:r>
      <w:r w:rsidRPr="009E17AF">
        <w:rPr>
          <w:i w:val="0"/>
          <w:sz w:val="24"/>
        </w:rPr>
        <w:t xml:space="preserve">, as well as lateral PFC, including inferior and middle frontal </w:t>
      </w:r>
      <w:proofErr w:type="spellStart"/>
      <w:r w:rsidRPr="009E17AF">
        <w:rPr>
          <w:i w:val="0"/>
          <w:sz w:val="24"/>
        </w:rPr>
        <w:t>gyri</w:t>
      </w:r>
      <w:proofErr w:type="spellEnd"/>
      <w:r w:rsidRPr="009E17AF">
        <w:rPr>
          <w:i w:val="0"/>
          <w:sz w:val="24"/>
        </w:rPr>
        <w:t xml:space="preserve">. Finally, vmPFC [A3] showed strong </w:t>
      </w:r>
      <w:r w:rsidRPr="009E17AF">
        <w:rPr>
          <w:i w:val="0"/>
          <w:sz w:val="24"/>
        </w:rPr>
        <w:lastRenderedPageBreak/>
        <w:t>co-activation with subcortical regions, including VS and the amygdala, extending into the hippocampus. As a whole, these co-activation patterns demonstrate that the regions we identified are involved with distinct functional networks, and suggest that there are likely broad functional differences across MFC zones, accompanied by fine-grained differences within each sub-region.</w:t>
      </w:r>
    </w:p>
    <w:p w14:paraId="2C48A3A2" w14:textId="5F3CCF22" w:rsidR="001D4AE7" w:rsidRPr="009E17AF" w:rsidRDefault="00C92B7D" w:rsidP="009E17AF">
      <w:pPr>
        <w:tabs>
          <w:tab w:val="left" w:pos="900"/>
        </w:tabs>
        <w:spacing w:line="420" w:lineRule="auto"/>
        <w:rPr>
          <w:bCs/>
          <w:i w:val="0"/>
          <w:sz w:val="24"/>
        </w:rPr>
      </w:pPr>
      <w:bookmarkStart w:id="12" w:name="h.721q8a50h6b7" w:colFirst="0" w:colLast="0"/>
      <w:bookmarkEnd w:id="12"/>
      <w:r w:rsidRPr="009E17AF">
        <w:rPr>
          <w:i w:val="0"/>
          <w:noProof/>
          <w:sz w:val="24"/>
        </w:rPr>
        <w:drawing>
          <wp:inline distT="0" distB="0" distL="0" distR="0" wp14:anchorId="15883FA0" wp14:editId="3B6E4754">
            <wp:extent cx="5907405" cy="3760470"/>
            <wp:effectExtent l="0" t="0" r="1079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l="520" t="-2" r="604" b="-2"/>
                    <a:stretch>
                      <a:fillRect/>
                    </a:stretch>
                  </pic:blipFill>
                  <pic:spPr bwMode="auto">
                    <a:xfrm>
                      <a:off x="0" y="0"/>
                      <a:ext cx="5907405" cy="3760470"/>
                    </a:xfrm>
                    <a:prstGeom prst="rect">
                      <a:avLst/>
                    </a:prstGeom>
                    <a:noFill/>
                    <a:ln>
                      <a:noFill/>
                    </a:ln>
                  </pic:spPr>
                </pic:pic>
              </a:graphicData>
            </a:graphic>
          </wp:inline>
        </w:drawing>
      </w:r>
    </w:p>
    <w:p w14:paraId="79BA5883" w14:textId="77777777" w:rsidR="001D4AE7" w:rsidRPr="009E17AF" w:rsidRDefault="001D4AE7" w:rsidP="009E17AF">
      <w:pPr>
        <w:tabs>
          <w:tab w:val="left" w:pos="900"/>
        </w:tabs>
        <w:rPr>
          <w:i w:val="0"/>
          <w:sz w:val="24"/>
        </w:rPr>
      </w:pPr>
      <w:r w:rsidRPr="009E17AF">
        <w:rPr>
          <w:b/>
          <w:bCs/>
          <w:i w:val="0"/>
          <w:sz w:val="24"/>
        </w:rPr>
        <w:t xml:space="preserve">Figure </w:t>
      </w:r>
      <w:r w:rsidR="006C00E0">
        <w:rPr>
          <w:b/>
          <w:bCs/>
          <w:i w:val="0"/>
          <w:sz w:val="24"/>
        </w:rPr>
        <w:t>2.</w:t>
      </w:r>
      <w:r w:rsidRPr="009E17AF">
        <w:rPr>
          <w:b/>
          <w:bCs/>
          <w:i w:val="0"/>
          <w:sz w:val="24"/>
        </w:rPr>
        <w:t>4</w:t>
      </w:r>
      <w:r w:rsidRPr="009E17AF">
        <w:rPr>
          <w:b/>
          <w:i w:val="0"/>
          <w:sz w:val="24"/>
        </w:rPr>
        <w:t>. Functional preference profiles of MFC clusters.</w:t>
      </w:r>
      <w:r w:rsidRPr="009E17AF">
        <w:rPr>
          <w:i w:val="0"/>
          <w:sz w:val="24"/>
        </w:rPr>
        <w:t xml:space="preserve"> Each cluster was profiled to determine which psychological concepts best predicted its activation. Top) Each of the three functional zones we identified showed distinct functional profiles with broad shifts across cognitive domains Bottom) Within each zone, sub-regions showed fine-grained shifts in function. Strength of association is measured in log odds-ratio (LOR), and permutation-based significance (p&lt;0.001) is indicated next to each psychological concept by color-coded dots corresponding to each region. </w:t>
      </w:r>
    </w:p>
    <w:p w14:paraId="7CE2918C" w14:textId="77777777" w:rsidR="001D4AE7" w:rsidRPr="009E17AF" w:rsidRDefault="001D4AE7" w:rsidP="009E17AF">
      <w:pPr>
        <w:tabs>
          <w:tab w:val="left" w:pos="900"/>
        </w:tabs>
        <w:rPr>
          <w:bCs/>
          <w:i w:val="0"/>
          <w:iCs/>
          <w:sz w:val="24"/>
        </w:rPr>
      </w:pPr>
      <w:r w:rsidRPr="009E17AF">
        <w:rPr>
          <w:bCs/>
          <w:i w:val="0"/>
          <w:iCs/>
          <w:sz w:val="24"/>
        </w:rPr>
        <w:t>Meta-analytic functional preference profiles</w:t>
      </w:r>
    </w:p>
    <w:p w14:paraId="1AF6A0B9" w14:textId="77777777" w:rsidR="001D4AE7" w:rsidRPr="009E17AF" w:rsidRDefault="001D4AE7" w:rsidP="009E17AF">
      <w:pPr>
        <w:tabs>
          <w:tab w:val="left" w:pos="900"/>
        </w:tabs>
        <w:spacing w:line="420" w:lineRule="auto"/>
        <w:rPr>
          <w:bCs/>
          <w:i w:val="0"/>
          <w:iCs/>
          <w:sz w:val="24"/>
        </w:rPr>
      </w:pPr>
    </w:p>
    <w:p w14:paraId="02808C3D" w14:textId="19DE66C4" w:rsidR="001D4AE7" w:rsidRPr="009E17AF" w:rsidRDefault="001D4AE7" w:rsidP="00B619DC">
      <w:pPr>
        <w:tabs>
          <w:tab w:val="left" w:pos="900"/>
        </w:tabs>
        <w:spacing w:line="480" w:lineRule="auto"/>
        <w:ind w:firstLine="630"/>
        <w:rPr>
          <w:i w:val="0"/>
          <w:sz w:val="24"/>
        </w:rPr>
      </w:pPr>
      <w:r w:rsidRPr="009E17AF">
        <w:rPr>
          <w:i w:val="0"/>
          <w:sz w:val="24"/>
        </w:rPr>
        <w:tab/>
        <w:t xml:space="preserve">Next, we used a data-driven approach that surveyed a broad range of psychological states to determine if MFC clusters are differentially recruited by </w:t>
      </w:r>
      <w:r w:rsidRPr="009E17AF">
        <w:rPr>
          <w:i w:val="0"/>
          <w:sz w:val="24"/>
        </w:rPr>
        <w:lastRenderedPageBreak/>
        <w:t xml:space="preserve">psychological states. For each cluster, we trained a multivariate classifier to predict which studies activated the cluster using a set of 35 psychological topics derived by applying a standard topic modeling approach to the abstracts of articles in the database </w:t>
      </w:r>
      <w:r w:rsidRPr="009E17AF">
        <w:rPr>
          <w:i w:val="0"/>
          <w:sz w:val="24"/>
        </w:rPr>
        <w:fldChar w:fldCharType="begin"/>
      </w:r>
      <w:r w:rsidR="0000334A">
        <w:rPr>
          <w:i w:val="0"/>
          <w:sz w:val="24"/>
        </w:rPr>
        <w:instrText xml:space="preserve"> ADDIN PAPERS2_CITATIONS &lt;citation&gt;&lt;uuid&gt;2FA7FDAD-7366-4B35-B0F6-F9622AC4E261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94566E" w:rsidRPr="009E17AF">
        <w:rPr>
          <w:rFonts w:cs="Century Schoolbook"/>
          <w:i w:val="0"/>
          <w:sz w:val="24"/>
        </w:rPr>
        <w:t>(Poldrack, Mumford, Schonberg, Kalar, Barman, &amp; Yarkoni, 2012a)</w:t>
      </w:r>
      <w:r w:rsidRPr="009E17AF">
        <w:rPr>
          <w:i w:val="0"/>
          <w:sz w:val="24"/>
        </w:rPr>
        <w:fldChar w:fldCharType="end"/>
      </w:r>
      <w:r w:rsidRPr="009E17AF">
        <w:rPr>
          <w:i w:val="0"/>
          <w:sz w:val="24"/>
        </w:rPr>
        <w:t xml:space="preserve"> (Table 1). From the resulting fitted classifiers, we calculated a measure of how strongly each topic indicated that a study activated a given cluster (measured as the log odds-ratio [LOR] of the probability of a each topic in studies that activated a given cluster to the probability of the same topic in studies that did not activate the cluster). LOR values over 0 indicate that the presence of that topic in a study predicts activity in a given region. We restricted interpretation to significant associations (p&lt;0.001) and additionally report 95% confidence intervals of LORs whenever we comparatively discuss sets of regions. As the latter comparisons are post-hoc and exploratory, caution in interpretation is warranted.</w:t>
      </w:r>
    </w:p>
    <w:p w14:paraId="1890A806"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Although the following results demonstrate relatively high loadings between specific topics and regions (e.g. ‘motor’ and SMA), classification using all 35 topics yielded much better performance (mean AUC-ROC: 0.61) than when using only the most predictive topic of each region (mean AUC-ROC: 0.54). The relatively poor performance when using only one topic suggests low selectivity between psychological states and any one region. </w:t>
      </w:r>
    </w:p>
    <w:p w14:paraId="008AB9F0"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Across the three broad MFC zones, we observed distinct functional patterns, consistent with their divergent patterns of functional co-activation (Figure </w:t>
      </w:r>
      <w:r w:rsidR="006C00E0">
        <w:rPr>
          <w:i w:val="0"/>
          <w:sz w:val="24"/>
        </w:rPr>
        <w:t>2.</w:t>
      </w:r>
      <w:r w:rsidRPr="009E17AF">
        <w:rPr>
          <w:i w:val="0"/>
          <w:sz w:val="24"/>
        </w:rPr>
        <w:t xml:space="preserve">3). The posterior zone was primarily involved with motor function (including gaze), </w:t>
      </w:r>
      <w:r w:rsidRPr="009E17AF">
        <w:rPr>
          <w:i w:val="0"/>
          <w:sz w:val="24"/>
        </w:rPr>
        <w:lastRenderedPageBreak/>
        <w:t xml:space="preserve">consistent with its co-activation with motor regions. The middle zone was primarily associated with various facets of cognitive control, but was also implicated in negative affect—pain and fear– as well as decision-making. Consistent with its distinct pattern of co-activation, the anterior zone showed a robust shift away from goal-directed cognition and was strongly associated with affective processes such as reward, fear and decision-making, as well as internally oriented processes such as episodic memory and social processing. </w:t>
      </w:r>
    </w:p>
    <w:p w14:paraId="650BE8CD"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Inspection at a finer spatial scale revealed that sub-regions within each zone showed more subtle patterns of psychological function, similar to the fine-grained variations in co-activation previously observed for each sub-region. In the posterior zone (Figure </w:t>
      </w:r>
      <w:r w:rsidR="006C00E0">
        <w:rPr>
          <w:i w:val="0"/>
          <w:sz w:val="24"/>
        </w:rPr>
        <w:t>2.</w:t>
      </w:r>
      <w:r w:rsidRPr="009E17AF">
        <w:rPr>
          <w:i w:val="0"/>
          <w:sz w:val="24"/>
        </w:rPr>
        <w:t xml:space="preserve">4, bottom left), activity in both clusters was similarly predicted by motor function and switching. However, exploratory post-hoc tests suggested that SMA [P1] was more strongly associated with pain, while pre-SMA [P2] was more strongly associated with working memory (WM) (95% CI LOR. ‘pain’: SMA [0.6, 1.1], pre-SMA [-0.1, 0.4]; ‘WM’, SMA [-0.2, 0.1], pre-SMA [0.2, 0.4]). </w:t>
      </w:r>
    </w:p>
    <w:p w14:paraId="14EEFEA8"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(Figure </w:t>
      </w:r>
      <w:r w:rsidR="006C00E0">
        <w:rPr>
          <w:i w:val="0"/>
          <w:sz w:val="24"/>
        </w:rPr>
        <w:t>2.</w:t>
      </w:r>
      <w:r w:rsidRPr="009E17AF">
        <w:rPr>
          <w:i w:val="0"/>
          <w:sz w:val="24"/>
        </w:rPr>
        <w:t>4, bottom middle), activity in all four sub-regions was significantly predicted by aspects of cognitive control (i.e. conflict and inhibition) and pain. However, post-hoc exploratory tests indicated dorsal MCC (M1 &amp; M2) was more strongly associated with WM than ventral MCC (M3 &amp; M4) (95% CI LOR. ‘</w:t>
      </w:r>
      <w:proofErr w:type="spellStart"/>
      <w:r w:rsidRPr="009E17AF">
        <w:rPr>
          <w:i w:val="0"/>
          <w:sz w:val="24"/>
        </w:rPr>
        <w:t>pdMCC</w:t>
      </w:r>
      <w:proofErr w:type="spellEnd"/>
      <w:r w:rsidRPr="009E17AF">
        <w:rPr>
          <w:i w:val="0"/>
          <w:sz w:val="24"/>
        </w:rPr>
        <w:t xml:space="preserve"> [0.5, 0.8], </w:t>
      </w:r>
      <w:proofErr w:type="spellStart"/>
      <w:r w:rsidRPr="009E17AF">
        <w:rPr>
          <w:i w:val="0"/>
          <w:sz w:val="24"/>
        </w:rPr>
        <w:t>adMCC</w:t>
      </w:r>
      <w:proofErr w:type="spellEnd"/>
      <w:r w:rsidRPr="009E17AF">
        <w:rPr>
          <w:i w:val="0"/>
          <w:sz w:val="24"/>
        </w:rPr>
        <w:t xml:space="preserve"> [0.4, 0.6], </w:t>
      </w:r>
      <w:proofErr w:type="spellStart"/>
      <w:r w:rsidRPr="009E17AF">
        <w:rPr>
          <w:i w:val="0"/>
          <w:sz w:val="24"/>
        </w:rPr>
        <w:t>pvMCC</w:t>
      </w:r>
      <w:proofErr w:type="spellEnd"/>
      <w:r w:rsidRPr="009E17AF">
        <w:rPr>
          <w:i w:val="0"/>
          <w:sz w:val="24"/>
        </w:rPr>
        <w:t xml:space="preserve"> [0, 0.15], </w:t>
      </w:r>
      <w:proofErr w:type="spellStart"/>
      <w:r w:rsidRPr="009E17AF">
        <w:rPr>
          <w:i w:val="0"/>
          <w:sz w:val="24"/>
        </w:rPr>
        <w:t>avMCC</w:t>
      </w:r>
      <w:proofErr w:type="spellEnd"/>
      <w:r w:rsidRPr="009E17AF">
        <w:rPr>
          <w:i w:val="0"/>
          <w:sz w:val="24"/>
        </w:rPr>
        <w:t xml:space="preserve"> [0, 0.3]) whereas ventral MCC showed a stronger association with affect (95% CI LOR. ‘fear’: </w:t>
      </w:r>
      <w:proofErr w:type="spellStart"/>
      <w:r w:rsidRPr="009E17AF">
        <w:rPr>
          <w:i w:val="0"/>
          <w:sz w:val="24"/>
        </w:rPr>
        <w:t>pdMCC</w:t>
      </w:r>
      <w:proofErr w:type="spellEnd"/>
      <w:r w:rsidRPr="009E17AF">
        <w:rPr>
          <w:i w:val="0"/>
          <w:sz w:val="24"/>
        </w:rPr>
        <w:t xml:space="preserve"> [-0.1, 0.4], </w:t>
      </w:r>
      <w:proofErr w:type="spellStart"/>
      <w:r w:rsidRPr="009E17AF">
        <w:rPr>
          <w:i w:val="0"/>
          <w:sz w:val="24"/>
        </w:rPr>
        <w:t>adMCC</w:t>
      </w:r>
      <w:proofErr w:type="spellEnd"/>
      <w:r w:rsidRPr="009E17AF">
        <w:rPr>
          <w:i w:val="0"/>
          <w:sz w:val="24"/>
        </w:rPr>
        <w:t xml:space="preserve"> [-0.4, 0.2], </w:t>
      </w:r>
      <w:proofErr w:type="spellStart"/>
      <w:r w:rsidRPr="009E17AF">
        <w:rPr>
          <w:i w:val="0"/>
          <w:sz w:val="24"/>
        </w:rPr>
        <w:t>pvMCC</w:t>
      </w:r>
      <w:proofErr w:type="spellEnd"/>
      <w:r w:rsidRPr="009E17AF">
        <w:rPr>
          <w:i w:val="0"/>
          <w:sz w:val="24"/>
        </w:rPr>
        <w:t xml:space="preserve"> [0.7, 1.2], </w:t>
      </w:r>
      <w:proofErr w:type="spellStart"/>
      <w:r w:rsidRPr="009E17AF">
        <w:rPr>
          <w:i w:val="0"/>
          <w:sz w:val="24"/>
        </w:rPr>
        <w:t>avMCC</w:t>
      </w:r>
      <w:proofErr w:type="spellEnd"/>
      <w:r w:rsidRPr="009E17AF">
        <w:rPr>
          <w:i w:val="0"/>
          <w:sz w:val="24"/>
        </w:rPr>
        <w:t xml:space="preserve"> [0.4, 0.9]; ‘reward: </w:t>
      </w:r>
      <w:proofErr w:type="spellStart"/>
      <w:r w:rsidRPr="009E17AF">
        <w:rPr>
          <w:i w:val="0"/>
          <w:sz w:val="24"/>
        </w:rPr>
        <w:lastRenderedPageBreak/>
        <w:t>pdMCC</w:t>
      </w:r>
      <w:proofErr w:type="spellEnd"/>
      <w:r w:rsidRPr="009E17AF">
        <w:rPr>
          <w:i w:val="0"/>
          <w:sz w:val="24"/>
        </w:rPr>
        <w:t xml:space="preserve"> [-0.4, 0.1], </w:t>
      </w:r>
      <w:proofErr w:type="spellStart"/>
      <w:r w:rsidRPr="009E17AF">
        <w:rPr>
          <w:i w:val="0"/>
          <w:sz w:val="24"/>
        </w:rPr>
        <w:t>adMCC</w:t>
      </w:r>
      <w:proofErr w:type="spellEnd"/>
      <w:r w:rsidRPr="009E17AF">
        <w:rPr>
          <w:i w:val="0"/>
          <w:sz w:val="24"/>
        </w:rPr>
        <w:t xml:space="preserve"> [-0.4, 0.1], </w:t>
      </w:r>
      <w:proofErr w:type="spellStart"/>
      <w:r w:rsidRPr="009E17AF">
        <w:rPr>
          <w:i w:val="0"/>
          <w:sz w:val="24"/>
        </w:rPr>
        <w:t>pvMCC</w:t>
      </w:r>
      <w:proofErr w:type="spellEnd"/>
      <w:r w:rsidRPr="009E17AF">
        <w:rPr>
          <w:i w:val="0"/>
          <w:sz w:val="24"/>
        </w:rPr>
        <w:t xml:space="preserve"> [0.3, 0.7], </w:t>
      </w:r>
      <w:proofErr w:type="spellStart"/>
      <w:r w:rsidRPr="009E17AF">
        <w:rPr>
          <w:i w:val="0"/>
          <w:sz w:val="24"/>
        </w:rPr>
        <w:t>avMCC</w:t>
      </w:r>
      <w:proofErr w:type="spellEnd"/>
      <w:r w:rsidRPr="009E17AF">
        <w:rPr>
          <w:i w:val="0"/>
          <w:sz w:val="24"/>
        </w:rPr>
        <w:t xml:space="preserve"> [0.3, 0.8]; ‘pain’: </w:t>
      </w:r>
      <w:proofErr w:type="spellStart"/>
      <w:r w:rsidRPr="009E17AF">
        <w:rPr>
          <w:i w:val="0"/>
          <w:sz w:val="24"/>
        </w:rPr>
        <w:t>pdMCC</w:t>
      </w:r>
      <w:proofErr w:type="spellEnd"/>
      <w:r w:rsidRPr="009E17AF">
        <w:rPr>
          <w:i w:val="0"/>
          <w:sz w:val="24"/>
        </w:rPr>
        <w:t xml:space="preserve"> [0.3, 0.8], </w:t>
      </w:r>
      <w:proofErr w:type="spellStart"/>
      <w:r w:rsidRPr="009E17AF">
        <w:rPr>
          <w:i w:val="0"/>
          <w:sz w:val="24"/>
        </w:rPr>
        <w:t>adMCC</w:t>
      </w:r>
      <w:proofErr w:type="spellEnd"/>
      <w:r w:rsidRPr="009E17AF">
        <w:rPr>
          <w:i w:val="0"/>
          <w:sz w:val="24"/>
        </w:rPr>
        <w:t xml:space="preserve"> [0.2, 0.7], </w:t>
      </w:r>
      <w:proofErr w:type="spellStart"/>
      <w:r w:rsidRPr="009E17AF">
        <w:rPr>
          <w:i w:val="0"/>
          <w:sz w:val="24"/>
        </w:rPr>
        <w:t>pvMCC</w:t>
      </w:r>
      <w:proofErr w:type="spellEnd"/>
      <w:r w:rsidRPr="009E17AF">
        <w:rPr>
          <w:i w:val="0"/>
          <w:sz w:val="24"/>
        </w:rPr>
        <w:t xml:space="preserve"> [1.1, 1.5], </w:t>
      </w:r>
      <w:proofErr w:type="spellStart"/>
      <w:r w:rsidRPr="009E17AF">
        <w:rPr>
          <w:i w:val="0"/>
          <w:sz w:val="24"/>
        </w:rPr>
        <w:t>avMCC</w:t>
      </w:r>
      <w:proofErr w:type="spellEnd"/>
      <w:r w:rsidRPr="009E17AF">
        <w:rPr>
          <w:i w:val="0"/>
          <w:sz w:val="24"/>
        </w:rPr>
        <w:t xml:space="preserve"> [0.6, 1.1]). Finally, both anterior clusters showed a greater association with decision-making than their posterior counterparts (95% CI LOR. </w:t>
      </w:r>
      <w:proofErr w:type="spellStart"/>
      <w:r w:rsidRPr="009E17AF">
        <w:rPr>
          <w:i w:val="0"/>
          <w:sz w:val="24"/>
        </w:rPr>
        <w:t>pdMCC</w:t>
      </w:r>
      <w:proofErr w:type="spellEnd"/>
      <w:r w:rsidRPr="009E17AF">
        <w:rPr>
          <w:i w:val="0"/>
          <w:sz w:val="24"/>
        </w:rPr>
        <w:t xml:space="preserve"> [-0.2, 0.3], </w:t>
      </w:r>
      <w:proofErr w:type="spellStart"/>
      <w:r w:rsidRPr="009E17AF">
        <w:rPr>
          <w:i w:val="0"/>
          <w:sz w:val="24"/>
        </w:rPr>
        <w:t>adMCC</w:t>
      </w:r>
      <w:proofErr w:type="spellEnd"/>
      <w:r w:rsidRPr="009E17AF">
        <w:rPr>
          <w:i w:val="0"/>
          <w:sz w:val="24"/>
        </w:rPr>
        <w:t xml:space="preserve"> [0.3, 0.8], </w:t>
      </w:r>
      <w:proofErr w:type="spellStart"/>
      <w:r w:rsidRPr="009E17AF">
        <w:rPr>
          <w:i w:val="0"/>
          <w:sz w:val="24"/>
        </w:rPr>
        <w:t>pvMCC</w:t>
      </w:r>
      <w:proofErr w:type="spellEnd"/>
      <w:r w:rsidRPr="009E17AF">
        <w:rPr>
          <w:i w:val="0"/>
          <w:sz w:val="24"/>
        </w:rPr>
        <w:t xml:space="preserve"> [-0.2, 0.4], </w:t>
      </w:r>
      <w:proofErr w:type="spellStart"/>
      <w:r w:rsidRPr="009E17AF">
        <w:rPr>
          <w:i w:val="0"/>
          <w:sz w:val="24"/>
        </w:rPr>
        <w:t>avMCC</w:t>
      </w:r>
      <w:proofErr w:type="spellEnd"/>
      <w:r w:rsidRPr="009E17AF">
        <w:rPr>
          <w:i w:val="0"/>
          <w:sz w:val="24"/>
        </w:rPr>
        <w:t xml:space="preserve"> [0.6, 1.1])</w:t>
      </w:r>
    </w:p>
    <w:p w14:paraId="2FAC2D7A"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anterior zone (Figure </w:t>
      </w:r>
      <w:r w:rsidR="006C00E0">
        <w:rPr>
          <w:i w:val="0"/>
          <w:sz w:val="24"/>
        </w:rPr>
        <w:t>2.</w:t>
      </w:r>
      <w:r w:rsidRPr="009E17AF">
        <w:rPr>
          <w:i w:val="0"/>
          <w:sz w:val="24"/>
        </w:rPr>
        <w:t xml:space="preserve">4, bottom right), activity across all three sub-regions was significantly predicted by episodic memory and social processing; however, the association with social processing was maximal for dmPFC [A3] (95% CI LOR. dmPFC [1.3, 1.7], </w:t>
      </w:r>
      <w:proofErr w:type="spellStart"/>
      <w:r w:rsidRPr="009E17AF">
        <w:rPr>
          <w:i w:val="0"/>
          <w:sz w:val="24"/>
        </w:rPr>
        <w:t>pgACC</w:t>
      </w:r>
      <w:proofErr w:type="spellEnd"/>
      <w:r w:rsidRPr="009E17AF">
        <w:rPr>
          <w:i w:val="0"/>
          <w:sz w:val="24"/>
        </w:rPr>
        <w:t xml:space="preserve"> [0.7, 1], vmPFC [0.6, 1]). In contrast, the reverse was true for reward and decision-making; we observed a gradient such that the association with reward and fear was greatest going ventrally, reaching a maximum in vmPFC (95% CI LOR. ‘reward’: dmPFC [-0.4, 0.3], </w:t>
      </w:r>
      <w:proofErr w:type="spellStart"/>
      <w:r w:rsidRPr="009E17AF">
        <w:rPr>
          <w:i w:val="0"/>
          <w:sz w:val="24"/>
        </w:rPr>
        <w:t>pgACC</w:t>
      </w:r>
      <w:proofErr w:type="spellEnd"/>
      <w:r w:rsidRPr="009E17AF">
        <w:rPr>
          <w:i w:val="0"/>
          <w:sz w:val="24"/>
        </w:rPr>
        <w:t xml:space="preserve"> [0.5, 1], vmPFC [1.2, 1.7]; ‘fear’: dmPFC [-0.4, 0.3], </w:t>
      </w:r>
      <w:proofErr w:type="spellStart"/>
      <w:r w:rsidRPr="009E17AF">
        <w:rPr>
          <w:i w:val="0"/>
          <w:sz w:val="24"/>
        </w:rPr>
        <w:t>pgACC</w:t>
      </w:r>
      <w:proofErr w:type="spellEnd"/>
      <w:r w:rsidRPr="009E17AF">
        <w:rPr>
          <w:i w:val="0"/>
          <w:sz w:val="24"/>
        </w:rPr>
        <w:t xml:space="preserve"> [0.2, 0.7], vmPFC [0.8, 1.3]).</w:t>
      </w:r>
    </w:p>
    <w:p w14:paraId="0DAA1594" w14:textId="77777777" w:rsidR="001D4AE7" w:rsidRPr="009E17AF" w:rsidRDefault="001D4AE7" w:rsidP="009E17AF">
      <w:pPr>
        <w:tabs>
          <w:tab w:val="left" w:pos="900"/>
        </w:tabs>
        <w:spacing w:line="420" w:lineRule="auto"/>
        <w:rPr>
          <w:i w:val="0"/>
          <w:sz w:val="24"/>
        </w:rPr>
      </w:pPr>
    </w:p>
    <w:p w14:paraId="510A88AF" w14:textId="77777777" w:rsidR="001D4AE7" w:rsidRPr="009E17AF" w:rsidRDefault="001D4AE7" w:rsidP="00B619DC">
      <w:pPr>
        <w:tabs>
          <w:tab w:val="left" w:pos="900"/>
        </w:tabs>
        <w:spacing w:line="480" w:lineRule="auto"/>
        <w:rPr>
          <w:b/>
          <w:bCs/>
          <w:i w:val="0"/>
          <w:iCs/>
          <w:sz w:val="24"/>
        </w:rPr>
      </w:pPr>
      <w:bookmarkStart w:id="13" w:name="h.vmx47fsc7u5x" w:colFirst="0" w:colLast="0"/>
      <w:bookmarkStart w:id="14" w:name="h.tyjcwt" w:colFirst="0" w:colLast="0"/>
      <w:bookmarkEnd w:id="13"/>
      <w:bookmarkEnd w:id="14"/>
      <w:r w:rsidRPr="009E17AF">
        <w:rPr>
          <w:b/>
          <w:bCs/>
          <w:i w:val="0"/>
          <w:iCs/>
          <w:sz w:val="24"/>
        </w:rPr>
        <w:t>Discussion</w:t>
      </w:r>
    </w:p>
    <w:p w14:paraId="1C2A8B13"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current study, we identified and functionally characterized regions of the medial frontal cortex by applying a data-driven approach to a large-scale database of ~10,000 fMRI studies. We defined regions on the basis of differences in co-activation patterns across a wide variety of psychological manipulations– a more direct measure of function than morphology or connectivity. We identified three broad zones arranged along the rostral-caudal axis that further fractionated into 2-4 sub-regions. Finally, we used multivariate classification analyses to identify the psychological topics most strongly predictive of activity in each region, revealing </w:t>
      </w:r>
      <w:r w:rsidRPr="009E17AF">
        <w:rPr>
          <w:i w:val="0"/>
          <w:sz w:val="24"/>
        </w:rPr>
        <w:lastRenderedPageBreak/>
        <w:t xml:space="preserve">broad shifts in function between the three broad zones and more fine-grained differences between sub-regions within each zone. In the following sections, we discuss theoretical implications for each zone as well as future challenges. </w:t>
      </w:r>
    </w:p>
    <w:p w14:paraId="7DDF283F" w14:textId="47EB7952"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Posterior zone</w:t>
      </w:r>
      <w:r w:rsidRPr="00F22624">
        <w:rPr>
          <w:b/>
          <w:i w:val="0"/>
          <w:sz w:val="24"/>
        </w:rPr>
        <w:t>.</w:t>
      </w:r>
      <w:r>
        <w:rPr>
          <w:i w:val="0"/>
          <w:sz w:val="24"/>
        </w:rPr>
        <w:t xml:space="preserve"> </w:t>
      </w:r>
      <w:r w:rsidR="001D4AE7" w:rsidRPr="009E17AF">
        <w:rPr>
          <w:i w:val="0"/>
          <w:sz w:val="24"/>
        </w:rPr>
        <w:t xml:space="preserve">Posterior MFC spanned various regions previously associated with motoric function–such as SMA, pre-SMA, and motor cingulate zones. This zone further fractioned into a posterior and anterior cluster similarly to </w:t>
      </w:r>
      <w:proofErr w:type="spellStart"/>
      <w:r w:rsidR="001D4AE7" w:rsidRPr="009E17AF">
        <w:rPr>
          <w:i w:val="0"/>
          <w:sz w:val="24"/>
        </w:rPr>
        <w:t>cytoarchitectonic</w:t>
      </w:r>
      <w:proofErr w:type="spellEnd"/>
      <w:r w:rsidR="001D4AE7" w:rsidRPr="009E17AF">
        <w:rPr>
          <w:i w:val="0"/>
          <w:sz w:val="24"/>
        </w:rPr>
        <w:t xml:space="preserve"> </w:t>
      </w:r>
      <w:r w:rsidR="001D4AE7" w:rsidRPr="009E17AF">
        <w:rPr>
          <w:i w:val="0"/>
          <w:sz w:val="24"/>
        </w:rPr>
        <w:fldChar w:fldCharType="begin"/>
      </w:r>
      <w:r w:rsidR="0000334A">
        <w:rPr>
          <w:i w:val="0"/>
          <w:sz w:val="24"/>
        </w:rPr>
        <w:instrText xml:space="preserve"> ADDIN PAPERS2_CITATIONS &lt;citation&gt;&lt;uuid&gt;213DD92F-B094-4FD6-BE64-0A497FB4F5AB&lt;/uuid&gt;&lt;priority&gt;0&lt;/priority&gt;&lt;publications&gt;&lt;publication&gt;&lt;uuid&gt;8D7EB837-8735-41BF-9F42-93D43351BC40&lt;/uuid&gt;&lt;volume&gt;10&lt;/volume&gt;&lt;doi&gt;10.1046/j.1460-9568.1998.00236.x&lt;/doi&gt;&lt;startpage&gt;2199&lt;/startpage&gt;&lt;publication_date&gt;99199806011200000000222000&lt;/publication_date&gt;&lt;url&gt;http://onlinelibrary.wiley.com/doi/10.1046/j.1460-9568.1998.00236.x/full&lt;/url&gt;&lt;type&gt;400&lt;/type&gt;&lt;title&gt;Parcellation of human mesial area 6: cytoarchitectonic evidence for three separate areas&lt;/title&gt;&lt;publisher&gt;Blackwell Science Ltd&lt;/publisher&gt;&lt;number&gt;6&lt;/number&gt;&lt;subtype&gt;400&lt;/subtype&gt;&lt;endpage&gt;2203&lt;/endpage&gt;&lt;bundle&gt;&lt;publication&gt;&lt;publisher&gt;Blackwell Science Ltd&lt;/publisher&gt;&lt;title&gt;European Journal of Neuroscience&lt;/title&gt;&lt;type&gt;-100&lt;/type&gt;&lt;subtype&gt;-100&lt;/subtype&gt;&lt;uuid&gt;CC7CB225-3850-49B4-9B33-8BB036FE3DD5&lt;/uuid&gt;&lt;/publication&gt;&lt;/bundle&gt;&lt;authors&gt;&lt;author&gt;&lt;firstName&gt;Victor&lt;/firstName&gt;&lt;lastName&gt;Vorobiev&lt;/lastName&gt;&lt;/author&gt;&lt;author&gt;&lt;firstName&gt;Paolo&lt;/firstName&gt;&lt;lastName&gt;Govoni&lt;/lastName&gt;&lt;/author&gt;&lt;author&gt;&lt;firstName&gt;Giacomo&lt;/firstName&gt;&lt;lastName&gt;Rizzolatti&lt;/lastName&gt;&lt;/author&gt;&lt;author&gt;&lt;firstName&gt;Massimo&lt;/firstName&gt;&lt;lastName&gt;Matelli&lt;/lastName&gt;&lt;/author&gt;&lt;author&gt;&lt;firstName&gt;Giuseppe&lt;/firstName&gt;&lt;lastName&gt;Luppino&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(Vorobiev, Govoni, Rizzolatti, Matelli, &amp; Luppino, 1998)</w:t>
      </w:r>
      <w:r w:rsidR="001D4AE7" w:rsidRPr="009E17AF">
        <w:rPr>
          <w:i w:val="0"/>
          <w:sz w:val="24"/>
        </w:rPr>
        <w:fldChar w:fldCharType="end"/>
      </w:r>
      <w:r w:rsidR="001D4AE7" w:rsidRPr="009E17AF">
        <w:rPr>
          <w:i w:val="0"/>
          <w:sz w:val="24"/>
        </w:rPr>
        <w:t xml:space="preserve"> and connectivity parcellations </w:t>
      </w:r>
      <w:r w:rsidR="001D4AE7" w:rsidRPr="009E17AF">
        <w:rPr>
          <w:i w:val="0"/>
          <w:sz w:val="24"/>
        </w:rPr>
        <w:fldChar w:fldCharType="begin"/>
      </w:r>
      <w:r w:rsidR="0000334A">
        <w:rPr>
          <w:i w:val="0"/>
          <w:sz w:val="24"/>
        </w:rPr>
        <w:instrText xml:space="preserve"> ADDIN PAPERS2_CITATIONS &lt;citation&gt;&lt;uuid&gt;322FB0BE-8A51-413A-9F8C-DF4489AF6F3C&lt;/uuid&gt;&lt;priority&gt;0&lt;/priority&gt;&lt;publications&gt;&lt;publication&gt;&lt;volume&gt;49&lt;/volume&gt;&lt;publication_date&gt;99201002001200000000220000&lt;/publication_date&gt;&lt;number&gt;3&lt;/number&gt;&lt;doi&gt;10.1016/j.neuroimage.2009.10.016&lt;/doi&gt;&lt;startpage&gt;2375&lt;/startpage&gt;&lt;title&gt;Defining functional SMA and pre-SMA subregions in human MFC using resting state fMRI: Functional connectivity-based parcellation method&lt;/title&gt;&lt;uuid&gt;883C73D8-30FB-49FD-AD63-D6CEEA3B8F0F&lt;/uuid&gt;&lt;subtype&gt;400&lt;/subtype&gt;&lt;endpage&gt;2386&lt;/endpage&gt;&lt;type&gt;400&lt;/type&gt;&lt;url&gt;http://linkinghub.elsevier.com/retrieve/pii/S1053811909010878&lt;/url&gt;&lt;bundle&gt;&lt;publication&gt;&lt;publisher&gt;Elsevier Inc.&lt;/publisher&gt;&lt;title&gt;NeuroImage&lt;/title&gt;&lt;type&gt;-100&lt;/type&gt;&lt;subtype&gt;-100&lt;/subtype&gt;&lt;uuid&gt;C999927C-B94A-48FA-98D1-0626ECBA674C&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001D4AE7" w:rsidRPr="009E17AF">
        <w:rPr>
          <w:i w:val="0"/>
          <w:sz w:val="24"/>
        </w:rPr>
        <w:fldChar w:fldCharType="separate"/>
      </w:r>
      <w:r w:rsidR="001D4AE7" w:rsidRPr="009E17AF">
        <w:rPr>
          <w:i w:val="0"/>
          <w:sz w:val="24"/>
        </w:rPr>
        <w:t>(Johansen-Berg et al., 2004; Kim et al., 2010)</w:t>
      </w:r>
      <w:r w:rsidR="001D4AE7" w:rsidRPr="009E17AF">
        <w:rPr>
          <w:i w:val="0"/>
          <w:sz w:val="24"/>
        </w:rPr>
        <w:fldChar w:fldCharType="end"/>
      </w:r>
      <w:r w:rsidR="001D4AE7" w:rsidRPr="009E17AF">
        <w:rPr>
          <w:i w:val="0"/>
          <w:sz w:val="24"/>
        </w:rPr>
        <w:t xml:space="preserve">. As a whole, posterior MFC was primarily associated with motor function and co-activated with key motor regions such as primary motor cortex and thalamus. However, SMA [P1] showed a greater association with pain processing and greater co-activation with key pain regions such as SII and thalamus, suggesting this region may be important for initiating movements in response to pain. In contrast, pre-SMA [P2] showed a stronger association with cognitive control and co-activated with regions important for goal-directed cognition (e.g. DLPFC, </w:t>
      </w:r>
      <w:proofErr w:type="spellStart"/>
      <w:r w:rsidR="001D4AE7" w:rsidRPr="009E17AF">
        <w:rPr>
          <w:i w:val="0"/>
          <w:sz w:val="24"/>
        </w:rPr>
        <w:t>aIns</w:t>
      </w:r>
      <w:proofErr w:type="spellEnd"/>
      <w:r w:rsidR="001D4AE7" w:rsidRPr="009E17AF">
        <w:rPr>
          <w:i w:val="0"/>
          <w:sz w:val="24"/>
        </w:rPr>
        <w:t xml:space="preserve">). These results are generally consistent with a large line of work suggesting that pre-SMA is responsible for more complex motor actions that presumably require cognitive control </w:t>
      </w:r>
      <w:r w:rsidR="001D4AE7" w:rsidRPr="009E17AF">
        <w:rPr>
          <w:i w:val="0"/>
          <w:sz w:val="24"/>
        </w:rPr>
        <w:fldChar w:fldCharType="begin"/>
      </w:r>
      <w:r w:rsidR="0000334A">
        <w:rPr>
          <w:i w:val="0"/>
          <w:sz w:val="24"/>
        </w:rPr>
        <w:instrText xml:space="preserve"> ADDIN PAPERS2_CITATIONS &lt;citation&gt;&lt;uuid&gt;E3200E02-2537-421D-AC8A-515737BBE20B&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(Picard &amp; Strick, 1996)</w:t>
      </w:r>
      <w:r w:rsidR="001D4AE7" w:rsidRPr="009E17AF">
        <w:rPr>
          <w:i w:val="0"/>
          <w:sz w:val="24"/>
        </w:rPr>
        <w:fldChar w:fldCharType="end"/>
      </w:r>
      <w:r w:rsidR="001D4AE7" w:rsidRPr="009E17AF">
        <w:rPr>
          <w:i w:val="0"/>
          <w:sz w:val="24"/>
        </w:rPr>
        <w:t xml:space="preserve">. </w:t>
      </w:r>
    </w:p>
    <w:p w14:paraId="323A8A6F" w14:textId="0B24AA35"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Middle zone</w:t>
      </w:r>
      <w:r w:rsidRPr="00F22624">
        <w:rPr>
          <w:b/>
          <w:i w:val="0"/>
          <w:sz w:val="24"/>
        </w:rPr>
        <w:t>.</w:t>
      </w:r>
      <w:r>
        <w:rPr>
          <w:i w:val="0"/>
          <w:sz w:val="24"/>
        </w:rPr>
        <w:t xml:space="preserve"> </w:t>
      </w:r>
      <w:r w:rsidR="001D4AE7" w:rsidRPr="009E17AF">
        <w:rPr>
          <w:i w:val="0"/>
          <w:sz w:val="24"/>
        </w:rPr>
        <w:t xml:space="preserve">The middle MFC zone spanned portions of the cingulate and paracingulate </w:t>
      </w:r>
      <w:proofErr w:type="spellStart"/>
      <w:r w:rsidR="001D4AE7" w:rsidRPr="009E17AF">
        <w:rPr>
          <w:i w:val="0"/>
          <w:sz w:val="24"/>
        </w:rPr>
        <w:t>gyri</w:t>
      </w:r>
      <w:proofErr w:type="spellEnd"/>
      <w:r w:rsidR="001D4AE7" w:rsidRPr="009E17AF">
        <w:rPr>
          <w:i w:val="0"/>
          <w:sz w:val="24"/>
        </w:rPr>
        <w:t xml:space="preserve"> consistent with existing definitions of midcingulate cortex (MCC) (Vogt, 2016). In contrast to claims of pain-selectivity in MCC </w:t>
      </w:r>
      <w:r w:rsidR="001D4AE7" w:rsidRPr="009E17AF">
        <w:rPr>
          <w:i w:val="0"/>
          <w:sz w:val="24"/>
        </w:rPr>
        <w:fldChar w:fldCharType="begin"/>
      </w:r>
      <w:r w:rsidR="0000334A">
        <w:rPr>
          <w:i w:val="0"/>
          <w:sz w:val="24"/>
        </w:rPr>
        <w:instrText xml:space="preserve"> ADDIN PAPERS2_CITATIONS &lt;citation&gt;&lt;uuid&gt;6283ABCE-0D2D-449A-8E91-BE5769221CD3&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(Lieberman &amp; Eisenberger, 2015)</w:t>
      </w:r>
      <w:r w:rsidR="001D4AE7" w:rsidRPr="009E17AF">
        <w:rPr>
          <w:i w:val="0"/>
          <w:sz w:val="24"/>
        </w:rPr>
        <w:fldChar w:fldCharType="end"/>
      </w:r>
      <w:r w:rsidR="001D4AE7" w:rsidRPr="009E17AF">
        <w:rPr>
          <w:i w:val="0"/>
          <w:sz w:val="24"/>
        </w:rPr>
        <w:t xml:space="preserve">, all four middle sub-regions were associated with pain and </w:t>
      </w:r>
      <w:r w:rsidR="001D4AE7" w:rsidRPr="009E17AF">
        <w:rPr>
          <w:i w:val="0"/>
          <w:sz w:val="24"/>
        </w:rPr>
        <w:lastRenderedPageBreak/>
        <w:t xml:space="preserve">cognitive control. This finding is broadly consistent with adaptive control hypotheses, which postulates that MCC integrates negative affective signals with cognitive control in order to optimize actions in the face of action-outcome uncertainty </w:t>
      </w:r>
      <w:r w:rsidR="001D4AE7" w:rsidRPr="009E17AF">
        <w:rPr>
          <w:i w:val="0"/>
          <w:sz w:val="24"/>
        </w:rPr>
        <w:fldChar w:fldCharType="begin"/>
      </w:r>
      <w:r w:rsidR="0000334A">
        <w:rPr>
          <w:i w:val="0"/>
          <w:sz w:val="24"/>
        </w:rPr>
        <w:instrText xml:space="preserve"> ADDIN PAPERS2_CITATIONS &lt;citation&gt;&lt;uuid&gt;0C09C877-85A1-41DB-B6E7-6F4EEB4EA083&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(Cavanagh &amp; Shackman, 2015; Shackman et al., 2011)</w:t>
      </w:r>
      <w:r w:rsidR="001D4AE7" w:rsidRPr="009E17AF">
        <w:rPr>
          <w:i w:val="0"/>
          <w:sz w:val="24"/>
        </w:rPr>
        <w:fldChar w:fldCharType="end"/>
      </w:r>
      <w:r w:rsidR="001D4AE7" w:rsidRPr="009E17AF">
        <w:rPr>
          <w:i w:val="0"/>
          <w:sz w:val="24"/>
        </w:rPr>
        <w:t xml:space="preserve">. However, the present results additionally suggest functional differences between sub-regions of MCC. Notably, both dorsal MCC clusters were more strongly associated with WM– and showed greater co-activation with other cognitive control regions— while ventral MCC was more strongly associated with affect and co-activated more strongly with subcortical regions, such as amygdala and striatum. Importantly, ventral MCC was associated not only with negative affect and pain, but also reward. Thus, the present results suggest that ventral aspects of MCC may incorporate low-level affective signals into cognitive control, whereas dorsal MCC may be more important for aspects of cognitive motor control that require working-memory or resolving interference. Finally, we also observed that both anterior MCC clusters were more strongly associated with decision-making than posterior clusters, consistent with theories that incorporate reward-driven decision-making processes into the optimization of cognitive control </w:t>
      </w:r>
      <w:r w:rsidR="001D4AE7" w:rsidRPr="009E17AF">
        <w:rPr>
          <w:i w:val="0"/>
          <w:sz w:val="24"/>
        </w:rPr>
        <w:fldChar w:fldCharType="begin"/>
      </w:r>
      <w:r w:rsidR="0000334A">
        <w:rPr>
          <w:i w:val="0"/>
          <w:sz w:val="24"/>
        </w:rPr>
        <w:instrText xml:space="preserve"> ADDIN PAPERS2_CITATIONS &lt;citation&gt;&lt;uuid&gt;4A6AF795-DDC7-4F93-96A7-3093365FD9EE&lt;/uuid&gt;&lt;priority&gt;0&lt;/priority&gt;&lt;publications&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uuid&gt;A22EA77D-272F-4638-82BF-599A71B33AE3&lt;/uuid&gt;&lt;volume&gt;14&lt;/volume&gt;&lt;accepted_date&gt;99201107201200000000222000&lt;/accepted_date&gt;&lt;doi&gt;10.1038/nn.2921&lt;/doi&gt;&lt;startpage&gt;1338&lt;/startpage&gt;&lt;publication_date&gt;99201110001200000000220000&lt;/publication_date&gt;&lt;url&gt;http://www.nature.com/doifinder/10.1038/nn.2921&lt;/url&gt;&lt;type&gt;400&lt;/type&gt;&lt;title&gt;Medial prefrontal cortex as an action-outcome predictor.&lt;/title&gt;&lt;submission_date&gt;99201101181200000000222000&lt;/submission_date&gt;&lt;number&gt;10&lt;/number&gt;&lt;institution&gt;Department of Psychological and Brain Sciences, Indiana University, Bloomington, Indiana, USA.&lt;/institution&gt;&lt;subtype&gt;400&lt;/subtype&gt;&lt;endpage&gt;1344&lt;/endpage&gt;&lt;bundle&gt;&lt;publication&gt;&lt;publisher&gt;Nature Publishing Group&lt;/publisher&gt;&lt;title&gt;Nature Neuroscience&lt;/title&gt;&lt;type&gt;-100&lt;/type&gt;&lt;subtype&gt;-100&lt;/subtype&gt;&lt;uuid&gt;6F802B6E-4FED-4E5C-819C-52A8B4816D54&lt;/uuid&gt;&lt;/publication&gt;&lt;/bundle&gt;&lt;authors&gt;&lt;author&gt;&lt;firstName&gt;William&lt;/firstName&gt;&lt;middleNames&gt;H&lt;/middleNames&gt;&lt;lastName&gt;Alexander&lt;/lastName&gt;&lt;/author&gt;&lt;author&gt;&lt;firstName&gt;Joshua&lt;/firstName&gt;&lt;middleNames&gt;W&lt;/middleNames&gt;&lt;lastName&gt;Brown&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(Alexander &amp; Brown, 2011; Brown &amp; Braver, 2005)</w:t>
      </w:r>
      <w:r w:rsidR="001D4AE7" w:rsidRPr="009E17AF">
        <w:rPr>
          <w:i w:val="0"/>
          <w:sz w:val="24"/>
        </w:rPr>
        <w:fldChar w:fldCharType="end"/>
      </w:r>
      <w:r w:rsidR="001D4AE7" w:rsidRPr="009E17AF">
        <w:rPr>
          <w:i w:val="0"/>
          <w:sz w:val="24"/>
        </w:rPr>
        <w:t xml:space="preserve">. </w:t>
      </w:r>
    </w:p>
    <w:p w14:paraId="708B5FA3" w14:textId="63FE8140"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Anterior zone</w:t>
      </w:r>
      <w:r w:rsidRPr="00F22624">
        <w:rPr>
          <w:b/>
          <w:i w:val="0"/>
          <w:sz w:val="24"/>
        </w:rPr>
        <w:t>.</w:t>
      </w:r>
      <w:r>
        <w:rPr>
          <w:i w:val="0"/>
          <w:sz w:val="24"/>
        </w:rPr>
        <w:t xml:space="preserve"> </w:t>
      </w:r>
      <w:r w:rsidR="001D4AE7" w:rsidRPr="009E17AF">
        <w:rPr>
          <w:i w:val="0"/>
          <w:sz w:val="24"/>
        </w:rPr>
        <w:t xml:space="preserve">Anterior MFC exhibited a distinct functional profile with strong associations with affect, decision-making, social cognition, and episodic memory, accompanied by co-activation with the default network. Yet, our results suggest that anterior MFC zone is not a unitary area, and fractionated into </w:t>
      </w:r>
      <w:r w:rsidR="001D4AE7" w:rsidRPr="009E17AF">
        <w:rPr>
          <w:i w:val="0"/>
          <w:sz w:val="24"/>
        </w:rPr>
        <w:lastRenderedPageBreak/>
        <w:t xml:space="preserve">functionally differentiable subregions. DmPFC [A1] was most strongly associated with social processing, consistent with studies linking dmPFC to social perception and self-referential thought </w:t>
      </w:r>
      <w:r w:rsidR="001D4AE7" w:rsidRPr="009E17AF">
        <w:rPr>
          <w:i w:val="0"/>
          <w:sz w:val="24"/>
        </w:rPr>
        <w:fldChar w:fldCharType="begin"/>
      </w:r>
      <w:r w:rsidR="0000334A">
        <w:rPr>
          <w:i w:val="0"/>
          <w:sz w:val="24"/>
        </w:rPr>
        <w:instrText xml:space="preserve"> ADDIN PAPERS2_CITATIONS &lt;citation&gt;&lt;uuid&gt;1CB5E279-FB06-4F6F-A092-4E5ED538E5A7&lt;/uuid&gt;&lt;priority&gt;34&lt;/priority&gt;&lt;publications&gt;&lt;publication&gt;&lt;uuid&gt;55CE25D4-0CB6-43C9-8C56-FF402155DF2D&lt;/uuid&gt;&lt;volume&gt;17&lt;/volume&gt;&lt;doi&gt;10.1162/0898929055002418&lt;/doi&gt;&lt;startpage&gt;1306&lt;/startpage&gt;&lt;publication_date&gt;99200508001200000000220000&lt;/publication_date&gt;&lt;url&gt;http://www.mitpressjournals.org/doi/abs/10.1162/0898929055002418&lt;/url&gt;&lt;type&gt;400&lt;/type&gt;&lt;title&gt;The link between social cognition and self-referential thought in the medial prefrontal cortex.&lt;/title&gt;&lt;institution&gt;Department of Psychology, Harvard University, Cambridge, MA 02138, USA. jmitchel@wjh.harvard.edu&lt;/institution&gt;&lt;number&gt;8&lt;/number&gt;&lt;subtype&gt;400&lt;/subtype&gt;&lt;endpage&gt;1315&lt;/endpage&gt;&lt;bundle&gt;&lt;publication&gt;&lt;publisher&gt;MIT Press&lt;/publisher&gt;&lt;title&gt;Journal of Cognitive Neuroscience&lt;/title&gt;&lt;type&gt;-100&lt;/type&gt;&lt;subtype&gt;-100&lt;/subtype&gt;&lt;uuid&gt;D6FA0963-4A5D-4D0B-9642-DB9D52E8B143&lt;/uuid&gt;&lt;/publication&gt;&lt;/bundle&gt;&lt;authors&gt;&lt;author&gt;&lt;firstName&gt;Jason&lt;/firstName&gt;&lt;middleNames&gt;P&lt;/middleNames&gt;&lt;lastName&gt;Mitchell&lt;/lastName&gt;&lt;/author&gt;&lt;author&gt;&lt;firstName&gt;Mahzarin&lt;/firstName&gt;&lt;middleNames&gt;R&lt;/middleNames&gt;&lt;lastName&gt;Banaji&lt;/lastName&gt;&lt;/author&gt;&lt;author&gt;&lt;firstName&gt;C&lt;/firstName&gt;&lt;middleNames&gt;Neil&lt;/middleNames&gt;&lt;lastName&gt;Macrae&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(Mitchell, Banaji, &amp; Macrae, 2005)</w:t>
      </w:r>
      <w:r w:rsidR="001D4AE7" w:rsidRPr="009E17AF">
        <w:rPr>
          <w:i w:val="0"/>
          <w:sz w:val="24"/>
        </w:rPr>
        <w:fldChar w:fldCharType="end"/>
      </w:r>
      <w:r w:rsidR="001D4AE7" w:rsidRPr="009E17AF">
        <w:rPr>
          <w:i w:val="0"/>
          <w:sz w:val="24"/>
        </w:rPr>
        <w:t xml:space="preserve"> and consistent with its robust co-activation with TPJ– a region hypothesized to be important for </w:t>
      </w:r>
      <w:proofErr w:type="spellStart"/>
      <w:r w:rsidR="001D4AE7" w:rsidRPr="009E17AF">
        <w:rPr>
          <w:i w:val="0"/>
          <w:sz w:val="24"/>
        </w:rPr>
        <w:t>mentalizing</w:t>
      </w:r>
      <w:proofErr w:type="spellEnd"/>
      <w:r w:rsidR="001D4AE7" w:rsidRPr="009E17AF">
        <w:rPr>
          <w:i w:val="0"/>
          <w:sz w:val="24"/>
        </w:rPr>
        <w:t xml:space="preserve"> </w:t>
      </w:r>
      <w:r w:rsidR="001D4AE7" w:rsidRPr="009E17AF">
        <w:rPr>
          <w:i w:val="0"/>
          <w:sz w:val="24"/>
        </w:rPr>
        <w:fldChar w:fldCharType="begin"/>
      </w:r>
      <w:r w:rsidR="0000334A">
        <w:rPr>
          <w:i w:val="0"/>
          <w:sz w:val="24"/>
        </w:rPr>
        <w:instrText xml:space="preserve"> ADDIN PAPERS2_CITATIONS &lt;citation&gt;&lt;uuid&gt;19D0BC3B-D663-4D76-BA35-B2171A1611E5&lt;/uuid&gt;&lt;priority&gt;35&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gt;&lt;uuid&gt;713FDFB0-95B3-43E9-AEC7-FE20ACB81CA9&lt;/uuid&gt;&lt;volume&gt;24&lt;/volume&gt;&lt;doi&gt;10.1162/jocn_a_00233&lt;/doi&gt;&lt;startpage&gt;1742&lt;/startpage&gt;&lt;publication_date&gt;99201208001200000000220000&lt;/publication_date&gt;&lt;url&gt;http://www.mitpressjournals.org/doi/abs/10.1162/jocn_a_00233&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bryand@psych.columbia.edu&lt;/institution&gt;&lt;number&gt;8&lt;/number&gt;&lt;subtype&gt;400&lt;/subtype&gt;&lt;endpage&gt;1752&lt;/endpage&gt;&lt;bundle&gt;&lt;publication&gt;&lt;publisher&gt;MIT Press&lt;/publisher&gt;&lt;title&gt;Journal of Cognitive Neuroscience&lt;/title&gt;&lt;type&gt;-100&lt;/type&gt;&lt;subtype&gt;-100&lt;/subtype&gt;&lt;uuid&gt;D6FA0963-4A5D-4D0B-9642-DB9D52E8B143&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(Baumgartner et al., 2012; Denny, Kober, Wager, &amp; Ochsner, 2012)</w:t>
      </w:r>
      <w:r w:rsidR="001D4AE7" w:rsidRPr="009E17AF">
        <w:rPr>
          <w:i w:val="0"/>
          <w:sz w:val="24"/>
        </w:rPr>
        <w:fldChar w:fldCharType="end"/>
      </w:r>
      <w:r w:rsidR="001D4AE7" w:rsidRPr="009E17AF">
        <w:rPr>
          <w:i w:val="0"/>
          <w:sz w:val="24"/>
        </w:rPr>
        <w:t xml:space="preserve">. </w:t>
      </w:r>
      <w:proofErr w:type="spellStart"/>
      <w:r w:rsidR="001D4AE7" w:rsidRPr="009E17AF">
        <w:rPr>
          <w:i w:val="0"/>
          <w:sz w:val="24"/>
        </w:rPr>
        <w:t>pgACC</w:t>
      </w:r>
      <w:proofErr w:type="spellEnd"/>
      <w:r w:rsidR="001D4AE7" w:rsidRPr="009E17AF">
        <w:rPr>
          <w:i w:val="0"/>
          <w:sz w:val="24"/>
        </w:rPr>
        <w:t xml:space="preserve"> [A2] showed a less specific functional pattern, showing moderate associations with both affective processes and decision-making, perhaps consistent with descriptions of a default network ‘hub’ region in mPFC </w:t>
      </w:r>
      <w:r w:rsidR="001D4AE7" w:rsidRPr="009E17AF">
        <w:rPr>
          <w:i w:val="0"/>
          <w:sz w:val="24"/>
        </w:rPr>
        <w:fldChar w:fldCharType="begin"/>
      </w:r>
      <w:r w:rsidR="0000334A">
        <w:rPr>
          <w:i w:val="0"/>
          <w:sz w:val="24"/>
        </w:rPr>
        <w:instrText xml:space="preserve"> ADDIN PAPERS2_CITATIONS &lt;citation&gt;&lt;uuid&gt;DBDD0852-7C73-42E5-AB9F-C1093C73944C&lt;/uuid&gt;&lt;priority&gt;36&lt;/priority&gt;&lt;publications&gt;&lt;publication&gt;&lt;volume&gt;17&lt;/volume&gt;&lt;publication_date&gt;99201312001200000000220000&lt;/publication_date&gt;&lt;number&gt;12&lt;/number&gt;&lt;doi&gt;10.1016/j.tics.2013.09.012&lt;/doi&gt;&lt;startpage&gt;683&lt;/startpage&gt;&lt;title&gt;Network hubs in the human brain&lt;/title&gt;&lt;uuid&gt;08737E95-BAFD-4A3C-B051-3A8C5943FE0F&lt;/uuid&gt;&lt;subtype&gt;400&lt;/subtype&gt;&lt;endpage&gt;696&lt;/endpage&gt;&lt;type&gt;400&lt;/type&gt;&lt;url&gt;http://linkinghub.elsevier.com/retrieve/pii/S1364661313002167&lt;/url&gt;&lt;bundle&gt;&lt;publication&gt;&lt;publisher&gt;Elsevier Ltd&lt;/publisher&gt;&lt;title&gt;Trends in Cognitive Sciences&lt;/title&gt;&lt;type&gt;-100&lt;/type&gt;&lt;subtype&gt;-100&lt;/subtype&gt;&lt;uuid&gt;47F1C648-8EDF-4324-9FA1-69B78466A0BF&lt;/uuid&gt;&lt;/publication&gt;&lt;/bundle&gt;&lt;authors&gt;&lt;author&gt;&lt;lastName&gt;Heuvel&lt;/lastName&gt;&lt;nonDroppingParticle&gt;van den&lt;/nonDroppingParticle&gt;&lt;firstName&gt;Martijn&lt;/firstName&gt;&lt;middleNames&gt;P&lt;/middleNames&gt;&lt;/author&gt;&lt;author&gt;&lt;firstName&gt;Olaf&lt;/firstName&gt;&lt;lastName&gt;Sporns&lt;/lastName&gt;&lt;/author&gt;&lt;/authors&gt;&lt;/publication&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(Andrews Hanna et al., 2010; van den Heuvel &amp; Sporns, 2013)</w:t>
      </w:r>
      <w:r w:rsidR="001D4AE7" w:rsidRPr="009E17AF">
        <w:rPr>
          <w:i w:val="0"/>
          <w:sz w:val="24"/>
        </w:rPr>
        <w:fldChar w:fldCharType="end"/>
      </w:r>
      <w:r w:rsidR="001D4AE7" w:rsidRPr="009E17AF">
        <w:rPr>
          <w:i w:val="0"/>
          <w:sz w:val="24"/>
        </w:rPr>
        <w:t xml:space="preserve">. Finally, vmPFC [A3] was primarily associated with affective processes, such as reward and fear, consistent with its robust sub-cortical co-activation. Although some have characterized vmPFC as a ‘valuation’ system </w:t>
      </w:r>
      <w:r w:rsidR="001D4AE7" w:rsidRPr="009E17AF">
        <w:rPr>
          <w:i w:val="0"/>
          <w:sz w:val="24"/>
        </w:rPr>
        <w:fldChar w:fldCharType="begin"/>
      </w:r>
      <w:r w:rsidR="0000334A">
        <w:rPr>
          <w:i w:val="0"/>
          <w:sz w:val="24"/>
        </w:rPr>
        <w:instrText xml:space="preserve"> ADDIN PAPERS2_CITATIONS &lt;citation&gt;&lt;uuid&gt;714B4B0D-6021-4F6A-AD75-3CEA13B3C18E&lt;/uuid&gt;&lt;priority&gt;0&lt;/priority&gt;&lt;publications&gt;&lt;publication&gt;&lt;volume&gt;64&lt;/volume&gt;&lt;publication_date&gt;99200911001200000000220000&lt;/publication_date&gt;&lt;number&gt;3&lt;/number&gt;&lt;doi&gt;10.1016/j.neuron.2009.09.040&lt;/doi&gt;&lt;startpage&gt;431&lt;/startpage&gt;&lt;title&gt;An Automatic Valuation System in the Human Brain: Evidence from Functional Neuroimaging&lt;/title&gt;&lt;uuid&gt;FD8C0D1A-9324-4E4E-AAEF-133FF9B63F3D&lt;/uuid&gt;&lt;subtype&gt;400&lt;/subtype&gt;&lt;endpage&gt;439&lt;/endpage&gt;&lt;type&gt;400&lt;/type&gt;&lt;url&gt;http://linkinghub.elsevier.com/retrieve/pii/S089662730900751X&lt;/url&gt;&lt;bundle&gt;&lt;publication&gt;&lt;publisher&gt;Elsevier Inc.&lt;/publisher&gt;&lt;title&gt;Neuron&lt;/title&gt;&lt;type&gt;-100&lt;/type&gt;&lt;subtype&gt;-100&lt;/subtype&gt;&lt;uuid&gt;4F760053-710C-45E0-BDA8-53102C65B1F7&lt;/uuid&gt;&lt;/publication&gt;&lt;/bundle&gt;&lt;authors&gt;&lt;author&gt;&lt;firstName&gt;Maël&lt;/firstName&gt;&lt;lastName&gt;Lebreton&lt;/lastName&gt;&lt;/author&gt;&lt;author&gt;&lt;firstName&gt;Soledad&lt;/firstName&gt;&lt;lastName&gt;Jorge&lt;/lastName&gt;&lt;/author&gt;&lt;author&gt;&lt;firstName&gt;Vincent&lt;/firstName&gt;&lt;lastName&gt;Michel&lt;/lastName&gt;&lt;/author&gt;&lt;author&gt;&lt;firstName&gt;Bertrand&lt;/firstName&gt;&lt;lastName&gt;Thirion&lt;/lastName&gt;&lt;/author&gt;&lt;author&gt;&lt;firstName&gt;Mathias&lt;/firstName&gt;&lt;lastName&gt;Pessiglione&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(Lebreton, Jorge, Michel, Thirion, &amp; Pessiglione, 2009)</w:t>
      </w:r>
      <w:r w:rsidR="001D4AE7" w:rsidRPr="009E17AF">
        <w:rPr>
          <w:i w:val="0"/>
          <w:sz w:val="24"/>
        </w:rPr>
        <w:fldChar w:fldCharType="end"/>
      </w:r>
      <w:r w:rsidR="001D4AE7" w:rsidRPr="009E17AF">
        <w:rPr>
          <w:i w:val="0"/>
          <w:sz w:val="24"/>
        </w:rPr>
        <w:t xml:space="preserve">, our results suggest that vmPFC is equally important for other affective processes, such as fear. Thus, vmPFC may play a more general role of incorporating sub-cortical affective signals into cortex, while more dorsal regions contextualize this affective information </w:t>
      </w:r>
      <w:r w:rsidR="001D4AE7" w:rsidRPr="009E17AF">
        <w:rPr>
          <w:i w:val="0"/>
          <w:sz w:val="24"/>
        </w:rPr>
        <w:fldChar w:fldCharType="begin"/>
      </w:r>
      <w:r w:rsidR="0000334A">
        <w:rPr>
          <w:i w:val="0"/>
          <w:sz w:val="24"/>
        </w:rPr>
        <w:instrText xml:space="preserve"> ADDIN PAPERS2_CITATIONS &lt;citation&gt;&lt;uuid&gt;DB66085B-13A5-415F-9A29-42F43FC82740&lt;/uuid&gt;&lt;priority&gt;0&lt;/priority&gt;&lt;publications&gt;&lt;publication&gt;&lt;volume&gt;16&lt;/volume&gt;&lt;publication_date&gt;99201203001200000000220000&lt;/publication_date&gt;&lt;number&gt;3&lt;/number&gt;&lt;doi&gt;10.1016/j.tics.2012.01.005&lt;/doi&gt;&lt;startpage&gt;147&lt;/startpage&gt;&lt;title&gt;Ventromedial prefrontal-subcortical systems and the generation of affective meaning&lt;/title&gt;&lt;uuid&gt;0BE939F1-C11A-4810-BBA8-1502F9F39FA0&lt;/uuid&gt;&lt;subtype&gt;400&lt;/subtype&gt;&lt;endpage&gt;156&lt;/endpage&gt;&lt;type&gt;400&lt;/type&gt;&lt;url&gt;http://linkinghub.elsevier.com/retrieve/pii/S1364661312000277&lt;/url&gt;&lt;bundle&gt;&lt;publication&gt;&lt;publisher&gt;Elsevier Ltd&lt;/publisher&gt;&lt;title&gt;Trends in Cognitive Sciences&lt;/title&gt;&lt;type&gt;-100&lt;/type&gt;&lt;subtype&gt;-100&lt;/subtype&gt;&lt;uuid&gt;47F1C648-8EDF-4324-9FA1-69B78466A0BF&lt;/uuid&gt;&lt;/publication&gt;&lt;/bundle&gt;&lt;authors&gt;&lt;author&gt;&lt;firstName&gt;Mathieu&lt;/firstName&gt;&lt;lastName&gt;Roy&lt;/lastName&gt;&lt;/author&gt;&lt;author&gt;&lt;firstName&gt;Daphna&lt;/firstName&gt;&lt;lastName&gt;Shohamy&lt;/lastName&gt;&lt;/author&gt;&lt;author&gt;&lt;firstName&gt;Tor&lt;/firstName&gt;&lt;middleNames&gt;D&lt;/middleNames&gt;&lt;lastName&gt;Wag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(Roy, Shohamy, &amp; Wager, 2012)</w:t>
      </w:r>
      <w:r w:rsidR="001D4AE7" w:rsidRPr="009E17AF">
        <w:rPr>
          <w:i w:val="0"/>
          <w:sz w:val="24"/>
        </w:rPr>
        <w:fldChar w:fldCharType="end"/>
      </w:r>
      <w:r w:rsidR="001D4AE7" w:rsidRPr="009E17AF">
        <w:rPr>
          <w:i w:val="0"/>
          <w:sz w:val="24"/>
        </w:rPr>
        <w:t>.</w:t>
      </w:r>
    </w:p>
    <w:p w14:paraId="2DE0EA20" w14:textId="77777777" w:rsidR="001D4AE7" w:rsidRPr="009E17AF" w:rsidRDefault="001D4AE7" w:rsidP="00B619DC">
      <w:pPr>
        <w:tabs>
          <w:tab w:val="left" w:pos="900"/>
        </w:tabs>
        <w:spacing w:line="480" w:lineRule="auto"/>
        <w:rPr>
          <w:i w:val="0"/>
          <w:sz w:val="24"/>
        </w:rPr>
      </w:pPr>
    </w:p>
    <w:p w14:paraId="34AD70F1" w14:textId="473239D2" w:rsidR="001D4AE7" w:rsidRPr="009E17AF" w:rsidRDefault="00F22624" w:rsidP="00F22624">
      <w:pPr>
        <w:tabs>
          <w:tab w:val="left" w:pos="900"/>
        </w:tabs>
        <w:spacing w:line="480" w:lineRule="auto"/>
        <w:ind w:firstLine="630"/>
        <w:rPr>
          <w:i w:val="0"/>
          <w:sz w:val="24"/>
        </w:rPr>
      </w:pPr>
      <w:r w:rsidRPr="00F22624">
        <w:rPr>
          <w:b/>
          <w:i w:val="0"/>
          <w:sz w:val="24"/>
        </w:rPr>
        <w:t>Future challenges.</w:t>
      </w:r>
      <w:r>
        <w:rPr>
          <w:i w:val="0"/>
          <w:sz w:val="24"/>
        </w:rPr>
        <w:t xml:space="preserve"> </w:t>
      </w:r>
      <w:r w:rsidR="001D4AE7" w:rsidRPr="009E17AF">
        <w:rPr>
          <w:i w:val="0"/>
          <w:sz w:val="24"/>
        </w:rPr>
        <w:t xml:space="preserve">While the present results provide valuable insights into the functional neuroanatomy of MFC, a number of important challenges remain for future research. Although the present analyses revealed distinct functional profiles for each region in MFC, it is notable that no region was selectively activated by a single psychological concept. This functional diversity is evident in that at least two </w:t>
      </w:r>
      <w:r w:rsidR="001D4AE7" w:rsidRPr="009E17AF">
        <w:rPr>
          <w:i w:val="0"/>
          <w:sz w:val="24"/>
        </w:rPr>
        <w:lastRenderedPageBreak/>
        <w:t xml:space="preserve">distinct topics were significantly associated with each cluster and our classifier’s poor ability to predict activation using only the single most strongly associated topic for each region. These results suggest a complex many-to-many mapping between brain regions and cognitive processes– in contrast to recent claims of functional selectivity in MFC (Lieberman and </w:t>
      </w:r>
      <w:proofErr w:type="spellStart"/>
      <w:r w:rsidR="001D4AE7" w:rsidRPr="009E17AF">
        <w:rPr>
          <w:i w:val="0"/>
          <w:sz w:val="24"/>
        </w:rPr>
        <w:t>Eisenberger</w:t>
      </w:r>
      <w:proofErr w:type="spellEnd"/>
      <w:r w:rsidR="001D4AE7" w:rsidRPr="009E17AF">
        <w:rPr>
          <w:i w:val="0"/>
          <w:sz w:val="24"/>
        </w:rPr>
        <w:t xml:space="preserve">, 2015; c.f., Wager et al, in press). This heterogeneity is consistent with an enormous wealth of electrophysiological data demonstrating that virtually all areas of association cortex contain distinct, but overlapping, neuron populations with heterogeneous functional profiles </w:t>
      </w:r>
      <w:r w:rsidR="001D4AE7" w:rsidRPr="009E17AF">
        <w:rPr>
          <w:i w:val="0"/>
          <w:sz w:val="24"/>
        </w:rPr>
        <w:fldChar w:fldCharType="begin"/>
      </w:r>
      <w:r w:rsidR="0000334A">
        <w:rPr>
          <w:i w:val="0"/>
          <w:sz w:val="24"/>
        </w:rPr>
        <w:instrText xml:space="preserve"> ADDIN PAPERS2_CITATIONS &lt;citation&gt;&lt;uuid&gt;1DD8CAB1-3B1F-431A-8FEA-17AEF749DE01&lt;/uuid&gt;&lt;priority&gt;0&lt;/priority&gt;&lt;publications&gt;&lt;publication&gt;&lt;uuid&gt;0257C2AE-7444-42EB-A86A-DBC6A225E8AC&lt;/uuid&gt;&lt;volume&gt;296&lt;/volume&gt;&lt;doi&gt;10.1126/science.1069504&lt;/doi&gt;&lt;startpage&gt;1709&lt;/startpage&gt;&lt;publication_date&gt;99200205311200000000222000&lt;/publication_date&gt;&lt;url&gt;http://www.sciencemag.org/cgi/doi/10.1126/science.1069504&lt;/url&gt;&lt;type&gt;400&lt;/type&gt;&lt;title&gt;Anterior Cingulate: Single Neuronal Signals Related to Degree of Reward Expectancy&lt;/title&gt;&lt;publisher&gt;American Association for the Advancement of Science&lt;/publisher&gt;&lt;number&gt;5573&lt;/number&gt;&lt;subtype&gt;400&lt;/subtype&gt;&lt;endpage&gt;1711&lt;/endpage&gt;&lt;bundle&gt;&lt;publication&gt;&lt;publisher&gt;American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Munetaka&lt;/firstName&gt;&lt;lastName&gt;Shidara&lt;/lastName&gt;&lt;/author&gt;&lt;author&gt;&lt;firstName&gt;Barry&lt;/firstName&gt;&lt;middleNames&gt;J&lt;/middleNames&gt;&lt;lastName&gt;Richmond&lt;/lastName&gt;&lt;/author&gt;&lt;/authors&gt;&lt;/publication&gt;&lt;publication&gt;&lt;volume&gt;135&lt;/volume&gt;&lt;publication_date&gt;99200803001200000000220000&lt;/publication_date&gt;&lt;number&gt;1&lt;/number&gt;&lt;doi&gt;10.1016/j.pain.2007.09.024&lt;/doi&gt;&lt;startpage&gt;160&lt;/startpage&gt;&lt;title&gt;Distribution and properties of visceral nociceptive neurons in rabbit cingulate cortex&lt;/title&gt;&lt;uuid&gt;DD1B3A20-2C63-48E1-8AFA-2BE1B1D1CEB8&lt;/uuid&gt;&lt;subtype&gt;400&lt;/subtype&gt;&lt;endpage&gt;174&lt;/endpage&gt;&lt;type&gt;400&lt;/type&gt;&lt;url&gt;http://content.wkhealth.com/linkback/openurl?sid=WKPTLP:landingpage&amp;amp;an=00006396-200803000-00021&lt;/url&gt;&lt;bundle&gt;&lt;publication&gt;&lt;title&gt;Pain&lt;/title&gt;&lt;type&gt;-100&lt;/type&gt;&lt;subtype&gt;-100&lt;/subtype&gt;&lt;uuid&gt;2E4E64A0-E8A6-49DF-AE06-EC175808B33A&lt;/uuid&gt;&lt;/publication&gt;&lt;/bundle&gt;&lt;authors&gt;&lt;author&gt;&lt;firstName&gt;Robert&lt;/firstName&gt;&lt;middleNames&gt;W&lt;/middleNames&gt;&lt;lastName&gt;Sikes&lt;/lastName&gt;&lt;/author&gt;&lt;author&gt;&lt;firstName&gt;Leslie&lt;/firstName&gt;&lt;middleNames&gt;J&lt;/middleNames&gt;&lt;lastName&gt;Vogt&lt;/lastName&gt;&lt;/author&gt;&lt;author&gt;&lt;firstName&gt;Brent&lt;/firstName&gt;&lt;middleNames&gt;A&lt;/middleNames&gt;&lt;lastName&gt;Vogt&lt;/lastName&gt;&lt;/author&gt;&lt;/authors&gt;&lt;/publication&gt;&lt;publication&gt;&lt;uuid&gt;4C3CAC87-E2DB-4A35-9180-63587C0CFDC2&lt;/uuid&gt;&lt;volume&gt;498&lt;/volume&gt;&lt;accepted_date&gt;99201304101200000000222000&lt;/accepted_date&gt;&lt;doi&gt;10.1038/nature12176&lt;/doi&gt;&lt;startpage&gt;363&lt;/startpage&gt;&lt;publication_date&gt;99201306201200000000222000&lt;/publication_date&gt;&lt;url&gt;http://eutils.ncbi.nlm.nih.gov/entrez/eutils/elink.fcgi?dbfrom=pubmed&amp;amp;id=23708967&amp;amp;retmode=ref&amp;amp;cmd=prlinks&lt;/url&gt;&lt;type&gt;400&lt;/type&gt;&lt;title&gt;Distinct behavioural and network correlates of two interneuron types in prefrontal cortex.&lt;/title&gt;&lt;submission_date&gt;99201208271200000000222000&lt;/submission_date&gt;&lt;number&gt;7454&lt;/number&gt;&lt;institution&gt;Cold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USA.&lt;/institution&gt;&lt;subtype&gt;400&lt;/subtype&gt;&lt;endpage&gt;366&lt;/endpage&gt;&lt;bundle&gt;&lt;publication&gt;&lt;publisher&gt;Nature Publishing Group&lt;/publisher&gt;&lt;title&gt;Nature&lt;/title&gt;&lt;type&gt;-100&lt;/type&gt;&lt;subtype&gt;-100&lt;/subtype&gt;&lt;uuid&gt;8922E81F-FDC7-4EEB-AD52-F35F2C771D5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(Kvitsiani et al., 2013; Shidara &amp; Richmond, 2002; Sikes, Vogt, &amp; Vogt, 2008)</w:t>
      </w:r>
      <w:r w:rsidR="001D4AE7" w:rsidRPr="009E17AF">
        <w:rPr>
          <w:i w:val="0"/>
          <w:sz w:val="24"/>
        </w:rPr>
        <w:fldChar w:fldCharType="end"/>
      </w:r>
      <w:r w:rsidR="001D4AE7" w:rsidRPr="009E17AF">
        <w:rPr>
          <w:i w:val="0"/>
          <w:sz w:val="24"/>
        </w:rPr>
        <w:t xml:space="preserve">. </w:t>
      </w:r>
    </w:p>
    <w:p w14:paraId="7CD29E8B" w14:textId="5F69F263" w:rsidR="001D4AE7" w:rsidRPr="009E17AF" w:rsidRDefault="001D4AE7" w:rsidP="00B619DC">
      <w:pPr>
        <w:tabs>
          <w:tab w:val="left" w:pos="900"/>
        </w:tabs>
        <w:spacing w:line="480" w:lineRule="auto"/>
        <w:ind w:firstLine="630"/>
        <w:rPr>
          <w:i w:val="0"/>
          <w:sz w:val="24"/>
        </w:rPr>
      </w:pPr>
      <w:r w:rsidRPr="009E17AF">
        <w:rPr>
          <w:i w:val="0"/>
          <w:sz w:val="24"/>
        </w:rPr>
        <w:t xml:space="preserve">Although the present results provide a comprehensive snapshot MFC function, many have argued that brain regions dynamically assume different roles </w:t>
      </w:r>
      <w:r w:rsidRPr="009E17AF">
        <w:rPr>
          <w:i w:val="0"/>
          <w:sz w:val="24"/>
        </w:rPr>
        <w:fldChar w:fldCharType="begin"/>
      </w:r>
      <w:r w:rsidR="0000334A">
        <w:rPr>
          <w:i w:val="0"/>
          <w:sz w:val="24"/>
        </w:rPr>
        <w:instrText xml:space="preserve"> ADDIN PAPERS2_CITATIONS &lt;citation&gt;&lt;uuid&gt;8732DB48-6180-47CD-A9C9-B528BCD2C2FF&lt;/uuid&gt;&lt;priority&gt;0&lt;/priority&gt;&lt;publications&gt;&lt;publication&gt;&lt;volume&gt;38&lt;/volume&gt;&lt;publication_date&gt;99201501001200000000220000&lt;/publication_date&gt;&lt;doi&gt;10.1017/S0140525X14001010&lt;/doi&gt;&lt;institution&gt;Department of Psychology;Affective &amp;amp; Translational Neuroscience Laboratory;Neuroscience &amp;amp; Cognitive Science Program; Maryland Neuroimaging Center;University of Maryland,College Park,MD 20742.shackman@umd.eduhttp://shackmanlab.org.&lt;/institution&gt;&lt;startpage&gt;e86&lt;/startpage&gt;&lt;title&gt;The cognitive-emotional brain: Opportunitvnies and challenges for understanding neuropsychiatric disorders.&lt;/title&gt;&lt;uuid&gt;D9EA4976-5660-4EE9-BE2C-38B28470D09A&lt;/uuid&gt;&lt;subtype&gt;400&lt;/subtype&gt;&lt;type&gt;400&lt;/type&gt;&lt;url&gt;http://www.journals.cambridge.org/abstract_S0140525X14001010&lt;/url&gt;&lt;bundle&gt;&lt;publication&gt;&lt;publisher&gt;Cambridge University Press&lt;/publisher&gt;&lt;title&gt;Behavioral and Brain Sciences&lt;/title&gt;&lt;type&gt;-100&lt;/type&gt;&lt;subtype&gt;-100&lt;/subtype&gt;&lt;uuid&gt;89747A4B-A34C-4ED7-B27E-9E012D229556&lt;/uuid&gt;&lt;/publication&gt;&lt;/bundle&gt;&lt;authors&gt;&lt;author&gt;&lt;firstName&gt;Alexander&lt;/firstName&gt;&lt;middleNames&gt;J&lt;/middleNames&gt;&lt;lastName&gt;Shackman&lt;/lastName&gt;&lt;/author&gt;&lt;author&gt;&lt;firstName&gt;Andrew&lt;/firstName&gt;&lt;middleNames&gt;S&lt;/middleNames&gt;&lt;lastName&gt;Fox&lt;/lastName&gt;&lt;/author&gt;&lt;author&gt;&lt;firstName&gt;David&lt;/firstName&gt;&lt;middleNames&gt;A&lt;/middleNames&gt;&lt;lastName&gt;Seminowicz&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(Shackman, Fox, &amp; Seminowicz, 2015)</w:t>
      </w:r>
      <w:r w:rsidRPr="009E17AF">
        <w:rPr>
          <w:i w:val="0"/>
          <w:sz w:val="24"/>
        </w:rPr>
        <w:fldChar w:fldCharType="end"/>
      </w:r>
      <w:r w:rsidRPr="009E17AF">
        <w:rPr>
          <w:i w:val="0"/>
          <w:sz w:val="24"/>
        </w:rPr>
        <w:t xml:space="preserve"> and modulate their connectivity as a function of task demands </w:t>
      </w:r>
      <w:r w:rsidRPr="009E17AF">
        <w:rPr>
          <w:i w:val="0"/>
          <w:sz w:val="24"/>
        </w:rPr>
        <w:fldChar w:fldCharType="begin"/>
      </w:r>
      <w:r w:rsidR="0000334A">
        <w:rPr>
          <w:i w:val="0"/>
          <w:sz w:val="24"/>
        </w:rPr>
        <w:instrText xml:space="preserve"> ADDIN PAPERS2_CITATIONS &lt;citation&gt;&lt;uuid&gt;9E56D632-27A9-4655-8B4C-9963B8C539FD&lt;/uuid&gt;&lt;priority&gt;0&lt;/priority&gt;&lt;publications&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9E17AF">
        <w:rPr>
          <w:i w:val="0"/>
          <w:sz w:val="24"/>
        </w:rPr>
        <w:fldChar w:fldCharType="separate"/>
      </w:r>
      <w:r w:rsidR="0094566E" w:rsidRPr="009E17AF">
        <w:rPr>
          <w:rFonts w:cs="Century Schoolbook"/>
          <w:i w:val="0"/>
          <w:sz w:val="24"/>
        </w:rPr>
        <w:t>(Cole, Bassett, Power, Braver, &amp; Petersen, 2014; Mattar et al., 2015)</w:t>
      </w:r>
      <w:r w:rsidRPr="009E17AF">
        <w:rPr>
          <w:i w:val="0"/>
          <w:sz w:val="24"/>
        </w:rPr>
        <w:fldChar w:fldCharType="end"/>
      </w:r>
      <w:r w:rsidRPr="009E17AF">
        <w:rPr>
          <w:i w:val="0"/>
          <w:sz w:val="24"/>
        </w:rPr>
        <w:t xml:space="preserve">.  Moreover, MCC is likely to be among the most heterogeneous brain regions </w:t>
      </w:r>
      <w:r w:rsidRPr="009E17AF">
        <w:rPr>
          <w:i w:val="0"/>
          <w:sz w:val="24"/>
        </w:rPr>
        <w:fldChar w:fldCharType="begin"/>
      </w:r>
      <w:r w:rsidR="0000334A">
        <w:rPr>
          <w:i w:val="0"/>
          <w:sz w:val="24"/>
        </w:rPr>
        <w:instrText xml:space="preserve"> ADDIN PAPERS2_CITATIONS &lt;citation&gt;&lt;uuid&gt;80CC56DB-2F0A-4BFC-8260-C43059B0067D&lt;/uuid&gt;&lt;priority&gt;0&lt;/priority&gt;&lt;publications&gt;&lt;publication&gt;&lt;uuid&gt;3A7B5504-E822-4B7C-81FD-81315E8BD0AA&lt;/uuid&gt;&lt;volume&gt;73&lt;/volume&gt;&lt;doi&gt;10.1016/j.neuroimage.2013.01.071&lt;/doi&gt;&lt;startpage&gt;50&lt;/startpage&gt;&lt;publication_date&gt;99201306011200000000222000&lt;/publication_date&gt;&lt;url&gt;http://dx.doi.org/10.1016/j.neuroimage.2013.01.071&lt;/url&gt;&lt;type&gt;400&lt;/type&gt;&lt;title&gt;Describing functional diversity of brain regions and brain networks&lt;/title&gt;&lt;publisher&gt;Elsevier Inc.&lt;/publisher&gt;&lt;number&gt;C&lt;/number&gt;&lt;subtype&gt;400&lt;/subtype&gt;&lt;endpage&gt;58&lt;/endpage&gt;&lt;bundle&gt;&lt;publication&gt;&lt;publisher&gt;Elsevier Inc.&lt;/publisher&gt;&lt;title&gt;NeuroImage&lt;/title&gt;&lt;type&gt;-100&lt;/type&gt;&lt;subtype&gt;-100&lt;/subtype&gt;&lt;uuid&gt;C999927C-B94A-48FA-98D1-0626ECBA674C&lt;/uuid&gt;&lt;/publication&gt;&lt;/bundle&gt;&lt;authors&gt;&lt;author&gt;&lt;firstName&gt;Michael&lt;/firstName&gt;&lt;middleNames&gt;L&lt;/middleNames&gt;&lt;lastName&gt;Anderson&lt;/lastName&gt;&lt;/author&gt;&lt;author&gt;&lt;firstName&gt;Josh&lt;/firstName&gt;&lt;lastName&gt;Kinnison&lt;/lastName&gt;&lt;/author&gt;&lt;author&gt;&lt;firstName&gt;Luiz&lt;/firstName&gt;&lt;lastName&gt;Pessoa&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(Anderson, Kinnison, &amp; Pessoa, 2013)</w:t>
      </w:r>
      <w:r w:rsidRPr="009E17AF">
        <w:rPr>
          <w:i w:val="0"/>
          <w:sz w:val="24"/>
        </w:rPr>
        <w:fldChar w:fldCharType="end"/>
      </w:r>
      <w:r w:rsidRPr="009E17AF">
        <w:rPr>
          <w:i w:val="0"/>
          <w:sz w:val="24"/>
        </w:rPr>
        <w:t xml:space="preserve"> as evidenced by its very high activation rate </w:t>
      </w:r>
      <w:r w:rsidRPr="009E17AF">
        <w:rPr>
          <w:i w:val="0"/>
          <w:sz w:val="24"/>
        </w:rPr>
        <w:fldChar w:fldCharType="begin"/>
      </w:r>
      <w:r w:rsidR="0000334A">
        <w:rPr>
          <w:i w:val="0"/>
          <w:sz w:val="24"/>
        </w:rPr>
        <w:instrText xml:space="preserve"> ADDIN PAPERS2_CITATIONS &lt;citation&gt;&lt;uuid&gt;40FDCCF3-4FC8-468C-AB6B-5FA2FFDC0BA3&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(Nelson, Dosenbach, Cohen, Wheeler, Schlaggar, &amp; Petersen, 2010c; Yarkoni et al., 2011)</w:t>
      </w:r>
      <w:r w:rsidRPr="009E17AF">
        <w:rPr>
          <w:i w:val="0"/>
          <w:sz w:val="24"/>
        </w:rPr>
        <w:fldChar w:fldCharType="end"/>
      </w:r>
      <w:r w:rsidRPr="009E17AF">
        <w:rPr>
          <w:i w:val="0"/>
          <w:sz w:val="24"/>
        </w:rPr>
        <w:t>. Thus, because the functional co-activation profiles presented here represent averages across tasks, they may mask task-dependent co-activation structure. For example, it’s possible that ventral MCC co-activates more strongly with the amygdala during ‘fear’, but co-activates with posterior insula during ‘pain’. An interesting avenue of future research will be to precisely characterize how co-</w:t>
      </w:r>
      <w:r w:rsidRPr="009E17AF">
        <w:rPr>
          <w:i w:val="0"/>
          <w:sz w:val="24"/>
        </w:rPr>
        <w:lastRenderedPageBreak/>
        <w:t>activation and functional patterns of MFC change as a function of context through large-scale meta-analysis.</w:t>
      </w:r>
    </w:p>
    <w:p w14:paraId="37194843" w14:textId="30CE68F6" w:rsidR="001D4AE7" w:rsidRPr="009E17AF" w:rsidRDefault="001D4AE7" w:rsidP="00B619DC">
      <w:pPr>
        <w:tabs>
          <w:tab w:val="left" w:pos="900"/>
        </w:tabs>
        <w:spacing w:line="480" w:lineRule="auto"/>
        <w:ind w:firstLine="630"/>
        <w:rPr>
          <w:i w:val="0"/>
          <w:sz w:val="24"/>
        </w:rPr>
      </w:pPr>
      <w:r w:rsidRPr="009E17AF">
        <w:rPr>
          <w:i w:val="0"/>
          <w:sz w:val="24"/>
        </w:rPr>
        <w:t xml:space="preserve">Moreover, although our parcellation was moderately consistent with boundaries based on </w:t>
      </w:r>
      <w:proofErr w:type="spellStart"/>
      <w:r w:rsidRPr="009E17AF">
        <w:rPr>
          <w:i w:val="0"/>
          <w:sz w:val="24"/>
        </w:rPr>
        <w:t>cytoarchitecture</w:t>
      </w:r>
      <w:proofErr w:type="spellEnd"/>
      <w:r w:rsidRPr="009E17AF">
        <w:rPr>
          <w:i w:val="0"/>
          <w:sz w:val="24"/>
        </w:rPr>
        <w:t xml:space="preserve"> and connectivity (e.g. the distinction between SMA and pre-SMA), we observed several discrepancies. For example, we did not identify separate cingulate motor zones (Picard &amp; </w:t>
      </w:r>
      <w:proofErr w:type="spellStart"/>
      <w:r w:rsidRPr="009E17AF">
        <w:rPr>
          <w:i w:val="0"/>
          <w:sz w:val="24"/>
        </w:rPr>
        <w:t>Strick</w:t>
      </w:r>
      <w:proofErr w:type="spellEnd"/>
      <w:r w:rsidRPr="009E17AF">
        <w:rPr>
          <w:i w:val="0"/>
          <w:sz w:val="24"/>
        </w:rPr>
        <w:t xml:space="preserve">, 1996), suggesting morphologically distinct regions can co-activate similarly to support high-level psychological function (e.g. ‘motor function’). Systematic modeling of the relationship between anatomy and task evoked activation– similarly to existing models linking resting state and anatomical connectivity </w:t>
      </w:r>
      <w:r w:rsidRPr="009E17AF">
        <w:rPr>
          <w:i w:val="0"/>
          <w:sz w:val="24"/>
        </w:rPr>
        <w:fldChar w:fldCharType="begin"/>
      </w:r>
      <w:r w:rsidR="0000334A">
        <w:rPr>
          <w:i w:val="0"/>
          <w:sz w:val="24"/>
        </w:rPr>
        <w:instrText xml:space="preserve"> ADDIN PAPERS2_CITATIONS &lt;citation&gt;&lt;uuid&gt;FEEA7BDB-C3C8-4AA2-9ED1-5BCED025DFF0&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i w:val="0"/>
          <w:sz w:val="24"/>
        </w:rPr>
        <w:fldChar w:fldCharType="separate"/>
      </w:r>
      <w:r w:rsidRPr="009E17AF">
        <w:rPr>
          <w:i w:val="0"/>
          <w:sz w:val="24"/>
        </w:rPr>
        <w:t>(Goñi et al., 2014)</w:t>
      </w:r>
      <w:r w:rsidRPr="009E17AF">
        <w:rPr>
          <w:i w:val="0"/>
          <w:sz w:val="24"/>
        </w:rPr>
        <w:fldChar w:fldCharType="end"/>
      </w:r>
      <w:r w:rsidRPr="009E17AF">
        <w:rPr>
          <w:i w:val="0"/>
          <w:sz w:val="24"/>
        </w:rPr>
        <w:t>– are needed to better understand the nature of such discrepancies.</w:t>
      </w:r>
    </w:p>
    <w:p w14:paraId="5FF5FF4A" w14:textId="3D8FB7A7" w:rsidR="001D4AE7" w:rsidRPr="009E17AF" w:rsidRDefault="001D4AE7" w:rsidP="00B619DC">
      <w:pPr>
        <w:tabs>
          <w:tab w:val="left" w:pos="900"/>
        </w:tabs>
        <w:spacing w:line="480" w:lineRule="auto"/>
        <w:ind w:firstLine="630"/>
        <w:rPr>
          <w:i w:val="0"/>
          <w:sz w:val="24"/>
        </w:rPr>
      </w:pPr>
      <w:r w:rsidRPr="009E17AF">
        <w:rPr>
          <w:i w:val="0"/>
          <w:sz w:val="24"/>
        </w:rPr>
        <w:t xml:space="preserve">The present report also provides the ability to generate hypotheses that can be more carefully tested in future studies using the candidate psychological functions discussed here. For example, our result suggests that ventral MCC had a higher association with affect than dorsal MCC. However, given the wide inter-subject variability in paracingulate anatomy </w:t>
      </w:r>
      <w:r w:rsidRPr="009E17AF">
        <w:rPr>
          <w:i w:val="0"/>
          <w:sz w:val="24"/>
        </w:rPr>
        <w:fldChar w:fldCharType="begin"/>
      </w:r>
      <w:r w:rsidR="0000334A">
        <w:rPr>
          <w:i w:val="0"/>
          <w:sz w:val="24"/>
        </w:rPr>
        <w:instrText xml:space="preserve"> ADDIN PAPERS2_CITATIONS &lt;citation&gt;&lt;uuid&gt;494AC273-CBA8-49C7-BF06-72175E59BFAD&lt;/uuid&gt;&lt;priority&gt;0&lt;/priority&gt;&lt;publications&gt;&lt;publication&gt;&lt;uuid&gt;26817623-A7E9-492F-A894-FEECF854BE7E&lt;/uuid&gt;&lt;volume&gt;6&lt;/volume&gt;&lt;doi&gt;10.1093/cercor/6.2.207&lt;/doi&gt;&lt;startpage&gt;207&lt;/startpage&gt;&lt;publication_date&gt;99199603001200000000220000&lt;/publication_date&gt;&lt;url&gt;http://cercor.oxfordjournals.org/cgi/doi/10.1093/cercor/6.2.207&lt;/url&gt;&lt;type&gt;400&lt;/type&gt;&lt;title&gt;Human cingulate and paracingulate sulci: pattern, variability, asymmetry, and probabilistic map.&lt;/title&gt;&lt;publisher&gt;Oxford University Press&lt;/publisher&gt;&lt;institution&gt;Montreal Neurological Institute, McGill University, Canada.&lt;/institution&gt;&lt;number&gt;2&lt;/number&gt;&lt;subtype&gt;400&lt;/subtype&gt;&lt;endpage&gt;214&lt;/endpage&gt;&lt;bundle&gt;&lt;publication&gt;&lt;publisher&gt;Oxford University Press&lt;/publisher&gt;&lt;title&gt;Cerebral Cortex&lt;/title&gt;&lt;type&gt;-100&lt;/type&gt;&lt;subtype&gt;-100&lt;/subtype&gt;&lt;uuid&gt;1794EEFC-0112-4B9A-99D2-F2AC6DEDAC7F&lt;/uuid&gt;&lt;/publication&gt;&lt;/bundle&gt;&lt;authors&gt;&lt;author&gt;&lt;firstName&gt;T&lt;/firstName&gt;&lt;lastName&gt;Paus&lt;/lastName&gt;&lt;/author&gt;&lt;author&gt;&lt;firstName&gt;F&lt;/firstName&gt;&lt;lastName&gt;Tomaiuolo&lt;/lastName&gt;&lt;/author&gt;&lt;author&gt;&lt;firstName&gt;N&lt;/firstName&gt;&lt;lastName&gt;Otaky&lt;/lastName&gt;&lt;/author&gt;&lt;author&gt;&lt;firstName&gt;D&lt;/firstName&gt;&lt;lastName&gt;MacDonald&lt;/lastName&gt;&lt;/author&gt;&lt;author&gt;&lt;firstName&gt;M&lt;/firstName&gt;&lt;lastName&gt;Petrides&lt;/lastName&gt;&lt;/author&gt;&lt;author&gt;&lt;firstName&gt;J&lt;/firstName&gt;&lt;lastName&gt;Atlas&lt;/lastName&gt;&lt;/author&gt;&lt;author&gt;&lt;firstName&gt;R&lt;/firstName&gt;&lt;lastName&gt;Morris&lt;/lastName&gt;&lt;/author&gt;&lt;author&gt;&lt;firstName&gt;A&lt;/firstName&gt;&lt;middleNames&gt;C&lt;/middleNames&gt;&lt;lastName&gt;Evans&lt;/lastName&gt;&lt;/author&gt;&lt;/authors&gt;&lt;/publication&gt;&lt;/publications&gt;&lt;cites&gt;&lt;/cites&gt;&lt;/citation&gt;</w:instrText>
      </w:r>
      <w:r w:rsidRPr="009E17AF">
        <w:rPr>
          <w:i w:val="0"/>
          <w:sz w:val="24"/>
        </w:rPr>
        <w:fldChar w:fldCharType="separate"/>
      </w:r>
      <w:r w:rsidRPr="009E17AF">
        <w:rPr>
          <w:i w:val="0"/>
          <w:sz w:val="24"/>
        </w:rPr>
        <w:t>(Paus et al., 1996)</w:t>
      </w:r>
      <w:r w:rsidRPr="009E17AF">
        <w:rPr>
          <w:i w:val="0"/>
          <w:sz w:val="24"/>
        </w:rPr>
        <w:fldChar w:fldCharType="end"/>
      </w:r>
      <w:r w:rsidRPr="009E17AF">
        <w:rPr>
          <w:i w:val="0"/>
          <w:sz w:val="24"/>
        </w:rPr>
        <w:t xml:space="preserve"> it would be prudent to explore this suggestion in a single sample with subject-level anatomical registration. This hypothesis might also be explored by large-scale meta-analyses that combine functional and anatomical data to more precisely localize activity to detailed anatomical variation. Moreover, the present findings can be improve the development of future multivariate classifiers by providing better prior information </w:t>
      </w:r>
      <w:r w:rsidRPr="009E17AF">
        <w:rPr>
          <w:i w:val="0"/>
          <w:sz w:val="24"/>
        </w:rPr>
        <w:lastRenderedPageBreak/>
        <w:t>as to the regions that may specifically predict psychological states (e.g. Wager et al., 2013).</w:t>
      </w:r>
    </w:p>
    <w:p w14:paraId="7B4FA8A0" w14:textId="2690C6D1" w:rsidR="001D4AE7" w:rsidRPr="009E17AF" w:rsidRDefault="001D4AE7" w:rsidP="00B619DC">
      <w:pPr>
        <w:tabs>
          <w:tab w:val="left" w:pos="900"/>
        </w:tabs>
        <w:spacing w:line="480" w:lineRule="auto"/>
        <w:ind w:firstLine="630"/>
        <w:rPr>
          <w:i w:val="0"/>
          <w:sz w:val="24"/>
        </w:rPr>
      </w:pPr>
      <w:r w:rsidRPr="009E17AF">
        <w:rPr>
          <w:i w:val="0"/>
          <w:sz w:val="24"/>
        </w:rPr>
        <w:t xml:space="preserve">Finally, there are several limitations of </w:t>
      </w:r>
      <w:proofErr w:type="spellStart"/>
      <w:r w:rsidRPr="009E17AF">
        <w:rPr>
          <w:i w:val="0"/>
          <w:sz w:val="24"/>
        </w:rPr>
        <w:t>Neurosynth</w:t>
      </w:r>
      <w:proofErr w:type="spellEnd"/>
      <w:r w:rsidRPr="009E17AF">
        <w:rPr>
          <w:i w:val="0"/>
          <w:sz w:val="24"/>
        </w:rPr>
        <w:t xml:space="preserve"> that can be addressed in future research. First, the topic model we employ is data-derived from the semantic content of papers. Although these topics provide a substantial improvement over term based meta-analysis </w:t>
      </w:r>
      <w:r w:rsidRPr="009E17AF">
        <w:rPr>
          <w:i w:val="0"/>
          <w:sz w:val="24"/>
        </w:rPr>
        <w:fldChar w:fldCharType="begin"/>
      </w:r>
      <w:r w:rsidR="0000334A">
        <w:rPr>
          <w:i w:val="0"/>
          <w:sz w:val="24"/>
        </w:rPr>
        <w:instrText xml:space="preserve"> ADDIN PAPERS2_CITATIONS &lt;citation&gt;&lt;uuid&gt;BFE2253F-1366-43B8-BFFA-1520642F1F27&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94566E" w:rsidRPr="009E17AF">
        <w:rPr>
          <w:rFonts w:cs="Century Schoolbook"/>
          <w:i w:val="0"/>
          <w:sz w:val="24"/>
        </w:rPr>
        <w:t>(Poldrack, Mumford, Schonberg, Kalar, Barman, &amp; Yarkoni, 2012a)</w:t>
      </w:r>
      <w:r w:rsidRPr="009E17AF">
        <w:rPr>
          <w:i w:val="0"/>
          <w:sz w:val="24"/>
        </w:rPr>
        <w:fldChar w:fldCharType="end"/>
      </w:r>
      <w:r w:rsidRPr="009E17AF">
        <w:rPr>
          <w:i w:val="0"/>
          <w:sz w:val="24"/>
        </w:rPr>
        <w:t xml:space="preserve">, these topics are still based purely on the frequency with which terms appear in the abstracts of articles and are not able to capture more complex semantic structures. The adoption of a standardized ontology of psychological concepts and tasks, such as the cognitive atlas </w:t>
      </w:r>
      <w:r w:rsidRPr="009E17AF">
        <w:rPr>
          <w:i w:val="0"/>
          <w:sz w:val="24"/>
        </w:rPr>
        <w:fldChar w:fldCharType="begin"/>
      </w:r>
      <w:r w:rsidR="0000334A">
        <w:rPr>
          <w:i w:val="0"/>
          <w:sz w:val="24"/>
        </w:rPr>
        <w:instrText xml:space="preserve"> ADDIN PAPERS2_CITATIONS &lt;citation&gt;&lt;uuid&gt;28B88040-CEC7-48E0-A30E-263A2556782B&lt;/uuid&gt;&lt;priority&gt;0&lt;/priority&gt;&lt;publications&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9E17AF">
        <w:rPr>
          <w:i w:val="0"/>
          <w:sz w:val="24"/>
        </w:rPr>
        <w:fldChar w:fldCharType="separate"/>
      </w:r>
      <w:r w:rsidRPr="009E17AF">
        <w:rPr>
          <w:i w:val="0"/>
          <w:sz w:val="24"/>
        </w:rPr>
        <w:t>(Poldrack et al., 2011)</w:t>
      </w:r>
      <w:r w:rsidRPr="009E17AF">
        <w:rPr>
          <w:i w:val="0"/>
          <w:sz w:val="24"/>
        </w:rPr>
        <w:fldChar w:fldCharType="end"/>
      </w:r>
      <w:r w:rsidRPr="009E17AF">
        <w:rPr>
          <w:i w:val="0"/>
          <w:sz w:val="24"/>
        </w:rPr>
        <w:t xml:space="preserve">, will greatly improve the ability of future meta-analyses to discriminate more fine-grained theories. Second, the quality of activation data in </w:t>
      </w:r>
      <w:proofErr w:type="spellStart"/>
      <w:r w:rsidRPr="009E17AF">
        <w:rPr>
          <w:i w:val="0"/>
          <w:sz w:val="24"/>
        </w:rPr>
        <w:t>Neurosynth</w:t>
      </w:r>
      <w:proofErr w:type="spellEnd"/>
      <w:r w:rsidRPr="009E17AF">
        <w:rPr>
          <w:i w:val="0"/>
          <w:sz w:val="24"/>
        </w:rPr>
        <w:t xml:space="preserve"> is inherently limited due to its automatically generated nature. Although previous validation analyses have shown that these limitations are unlikely to contribute systematic biases </w:t>
      </w:r>
      <w:r w:rsidRPr="009E17AF">
        <w:rPr>
          <w:i w:val="0"/>
          <w:sz w:val="24"/>
        </w:rPr>
        <w:fldChar w:fldCharType="begin"/>
      </w:r>
      <w:r w:rsidR="0000334A">
        <w:rPr>
          <w:i w:val="0"/>
          <w:sz w:val="24"/>
        </w:rPr>
        <w:instrText xml:space="preserve"> ADDIN PAPERS2_CITATIONS &lt;citation&gt;&lt;uuid&gt;F7298FA3-30C0-469E-8381-C862AE43CB13&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coordinate based meta-analyses are generally limited in comparison to their image-based counterparts </w:t>
      </w:r>
      <w:r w:rsidRPr="009E17AF">
        <w:rPr>
          <w:i w:val="0"/>
          <w:sz w:val="24"/>
        </w:rPr>
        <w:fldChar w:fldCharType="begin"/>
      </w:r>
      <w:r w:rsidR="0000334A">
        <w:rPr>
          <w:i w:val="0"/>
          <w:sz w:val="24"/>
        </w:rPr>
        <w:instrText xml:space="preserve"> ADDIN PAPERS2_CITATIONS &lt;citation&gt;&lt;uuid&gt;50A3AA6C-3482-4F88-B78E-375A4F76001D&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(Salimi-Khorshidi, Smith, Keltner, Wager, &amp; Nichols, 2009)</w:t>
      </w:r>
      <w:r w:rsidRPr="009E17AF">
        <w:rPr>
          <w:i w:val="0"/>
          <w:sz w:val="24"/>
        </w:rPr>
        <w:fldChar w:fldCharType="end"/>
      </w:r>
      <w:r w:rsidRPr="009E17AF">
        <w:rPr>
          <w:i w:val="0"/>
          <w:sz w:val="24"/>
        </w:rPr>
        <w:t xml:space="preserve">. Sharing of statistical images in databases such as </w:t>
      </w:r>
      <w:proofErr w:type="spellStart"/>
      <w:r w:rsidRPr="009E17AF">
        <w:rPr>
          <w:i w:val="0"/>
          <w:sz w:val="24"/>
        </w:rPr>
        <w:t>NeuroVault</w:t>
      </w:r>
      <w:proofErr w:type="spellEnd"/>
      <w:r w:rsidRPr="009E17AF">
        <w:rPr>
          <w:i w:val="0"/>
          <w:sz w:val="24"/>
        </w:rPr>
        <w:t xml:space="preserve"> </w:t>
      </w:r>
      <w:r w:rsidRPr="009E17AF">
        <w:rPr>
          <w:i w:val="0"/>
          <w:sz w:val="24"/>
        </w:rPr>
        <w:fldChar w:fldCharType="begin"/>
      </w:r>
      <w:r w:rsidR="0000334A">
        <w:rPr>
          <w:i w:val="0"/>
          <w:sz w:val="24"/>
        </w:rPr>
        <w:instrText xml:space="preserve"> ADDIN PAPERS2_CITATIONS &lt;citation&gt;&lt;uuid&gt;6011C345-36DC-4621-9472-4FF023F82B51&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9E17AF">
        <w:rPr>
          <w:i w:val="0"/>
          <w:sz w:val="24"/>
        </w:rPr>
        <w:fldChar w:fldCharType="separate"/>
      </w:r>
      <w:r w:rsidRPr="009E17AF">
        <w:rPr>
          <w:i w:val="0"/>
          <w:sz w:val="24"/>
        </w:rPr>
        <w:t>(Gorgolewski et al., 2015)</w:t>
      </w:r>
      <w:r w:rsidRPr="009E17AF">
        <w:rPr>
          <w:i w:val="0"/>
          <w:sz w:val="24"/>
        </w:rPr>
        <w:fldChar w:fldCharType="end"/>
      </w:r>
      <w:r w:rsidRPr="009E17AF">
        <w:rPr>
          <w:i w:val="0"/>
          <w:sz w:val="24"/>
        </w:rPr>
        <w:t xml:space="preserve"> will greatly improve the fidelity of future meta-analyses.</w:t>
      </w:r>
    </w:p>
    <w:p w14:paraId="6A2385B2" w14:textId="4443AB9F" w:rsidR="001D4AE7" w:rsidRPr="009E17AF" w:rsidRDefault="00F22624" w:rsidP="00F22624">
      <w:pPr>
        <w:tabs>
          <w:tab w:val="left" w:pos="900"/>
        </w:tabs>
        <w:spacing w:line="480" w:lineRule="auto"/>
        <w:rPr>
          <w:i w:val="0"/>
          <w:sz w:val="24"/>
        </w:rPr>
      </w:pPr>
      <w:r>
        <w:rPr>
          <w:b/>
          <w:i w:val="0"/>
          <w:sz w:val="24"/>
        </w:rPr>
        <w:tab/>
      </w:r>
      <w:r w:rsidR="001D4AE7" w:rsidRPr="00F22624">
        <w:rPr>
          <w:b/>
          <w:i w:val="0"/>
          <w:sz w:val="24"/>
        </w:rPr>
        <w:t>Conclusion</w:t>
      </w:r>
      <w:r w:rsidRPr="00F22624">
        <w:rPr>
          <w:b/>
          <w:i w:val="0"/>
          <w:sz w:val="24"/>
        </w:rPr>
        <w:t>.</w:t>
      </w:r>
      <w:r>
        <w:rPr>
          <w:i w:val="0"/>
          <w:sz w:val="24"/>
        </w:rPr>
        <w:t xml:space="preserve"> </w:t>
      </w:r>
      <w:r w:rsidR="001D4AE7" w:rsidRPr="009E17AF">
        <w:rPr>
          <w:i w:val="0"/>
          <w:sz w:val="24"/>
        </w:rPr>
        <w:t xml:space="preserve">In the present study, we provide a comprehensive functional map of the human medial frontal cortex using unbiased data-driven methods. Although the anatomy of this area has been extensively studied, the present study </w:t>
      </w:r>
      <w:r w:rsidR="001D4AE7" w:rsidRPr="009E17AF">
        <w:rPr>
          <w:i w:val="0"/>
          <w:sz w:val="24"/>
        </w:rPr>
        <w:lastRenderedPageBreak/>
        <w:t>more directly identified putative sub-regions with distinct functional profiles across a wide-variety of psychological states. The present results can serve as a foundation to generate and test more fine-grained hypotheses in future studies.</w:t>
      </w:r>
    </w:p>
    <w:p w14:paraId="6FCCEEA7" w14:textId="77777777" w:rsidR="0049293F" w:rsidRDefault="0094566E" w:rsidP="009E17AF">
      <w:pPr>
        <w:spacing w:line="420" w:lineRule="auto"/>
        <w:jc w:val="center"/>
        <w:rPr>
          <w:i w:val="0"/>
          <w:sz w:val="24"/>
        </w:rPr>
      </w:pPr>
      <w:r w:rsidRPr="009E17AF">
        <w:rPr>
          <w:i w:val="0"/>
          <w:sz w:val="24"/>
        </w:rPr>
        <w:br w:type="page"/>
      </w:r>
    </w:p>
    <w:p w14:paraId="23EC7993" w14:textId="77777777" w:rsidR="0094566E" w:rsidRPr="009E17AF" w:rsidRDefault="0094566E" w:rsidP="009E17AF">
      <w:pPr>
        <w:spacing w:line="420" w:lineRule="auto"/>
        <w:jc w:val="center"/>
        <w:rPr>
          <w:i w:val="0"/>
          <w:sz w:val="24"/>
        </w:rPr>
      </w:pPr>
      <w:r w:rsidRPr="009E17AF">
        <w:rPr>
          <w:i w:val="0"/>
          <w:sz w:val="24"/>
        </w:rPr>
        <w:lastRenderedPageBreak/>
        <w:t>CHAPTER 3</w:t>
      </w:r>
    </w:p>
    <w:p w14:paraId="4200CE73" w14:textId="77777777" w:rsidR="0094566E" w:rsidRPr="009E17AF" w:rsidRDefault="0094566E" w:rsidP="009E17AF">
      <w:pPr>
        <w:spacing w:line="420" w:lineRule="auto"/>
        <w:jc w:val="center"/>
        <w:rPr>
          <w:i w:val="0"/>
          <w:sz w:val="24"/>
        </w:rPr>
      </w:pPr>
    </w:p>
    <w:p w14:paraId="33FCE7A5" w14:textId="77777777" w:rsidR="0094566E" w:rsidRPr="00F22624" w:rsidRDefault="0094566E" w:rsidP="009E17AF">
      <w:pPr>
        <w:spacing w:line="420" w:lineRule="auto"/>
        <w:jc w:val="center"/>
        <w:rPr>
          <w:b/>
          <w:i w:val="0"/>
          <w:sz w:val="24"/>
        </w:rPr>
      </w:pPr>
      <w:r w:rsidRPr="00F22624">
        <w:rPr>
          <w:b/>
          <w:i w:val="0"/>
          <w:sz w:val="24"/>
        </w:rPr>
        <w:t>Large-scale meta-analysis of human lateral frontal cortex</w:t>
      </w:r>
    </w:p>
    <w:p w14:paraId="084F84EE" w14:textId="77777777" w:rsidR="000D39F5" w:rsidRPr="009E17AF" w:rsidRDefault="000D39F5" w:rsidP="009E17AF">
      <w:pPr>
        <w:tabs>
          <w:tab w:val="left" w:pos="900"/>
        </w:tabs>
        <w:spacing w:line="420" w:lineRule="auto"/>
        <w:rPr>
          <w:sz w:val="24"/>
        </w:rPr>
      </w:pPr>
    </w:p>
    <w:p w14:paraId="19490A0D" w14:textId="10903C16" w:rsidR="006B4E85" w:rsidRDefault="006B4E85" w:rsidP="00B619DC">
      <w:pPr>
        <w:pStyle w:val="Normal1"/>
        <w:rPr>
          <w:rFonts w:ascii="Century Schoolbook" w:hAnsi="Century Schoolbook"/>
          <w:sz w:val="24"/>
          <w:szCs w:val="24"/>
        </w:rPr>
      </w:pPr>
      <w:r>
        <w:rPr>
          <w:rFonts w:ascii="Century Schoolbook" w:hAnsi="Century Schoolbook"/>
          <w:sz w:val="24"/>
          <w:szCs w:val="24"/>
        </w:rPr>
        <w:t xml:space="preserve">Flexible behavior is the hallmark of human and nonhuman primates. </w:t>
      </w:r>
      <w:r w:rsidR="0067736A">
        <w:rPr>
          <w:rFonts w:ascii="Century Schoolbook" w:hAnsi="Century Schoolbook"/>
          <w:sz w:val="24"/>
          <w:szCs w:val="24"/>
        </w:rPr>
        <w:t>Such flexible behavior</w:t>
      </w:r>
      <w:r w:rsidR="006C1234">
        <w:rPr>
          <w:rFonts w:ascii="Century Schoolbook" w:hAnsi="Century Schoolbook"/>
          <w:sz w:val="24"/>
          <w:szCs w:val="24"/>
        </w:rPr>
        <w:t xml:space="preserve"> enables the navigation of</w:t>
      </w:r>
      <w:r w:rsidR="0067736A">
        <w:rPr>
          <w:rFonts w:ascii="Century Schoolbook" w:hAnsi="Century Schoolbook"/>
          <w:sz w:val="24"/>
          <w:szCs w:val="24"/>
        </w:rPr>
        <w:t xml:space="preserve"> complex</w:t>
      </w:r>
      <w:r w:rsidR="006C1234">
        <w:rPr>
          <w:rFonts w:ascii="Century Schoolbook" w:hAnsi="Century Schoolbook"/>
          <w:sz w:val="24"/>
          <w:szCs w:val="24"/>
        </w:rPr>
        <w:t>, rapidly changing</w:t>
      </w:r>
      <w:r w:rsidR="0067736A">
        <w:rPr>
          <w:rFonts w:ascii="Century Schoolbook" w:hAnsi="Century Schoolbook"/>
          <w:sz w:val="24"/>
          <w:szCs w:val="24"/>
        </w:rPr>
        <w:t xml:space="preserve"> </w:t>
      </w:r>
      <w:r w:rsidR="006C1234">
        <w:rPr>
          <w:rFonts w:ascii="Century Schoolbook" w:hAnsi="Century Schoolbook"/>
          <w:sz w:val="24"/>
          <w:szCs w:val="24"/>
        </w:rPr>
        <w:t xml:space="preserve">environments, the pursuit of </w:t>
      </w:r>
      <w:r w:rsidR="0067736A">
        <w:rPr>
          <w:rFonts w:ascii="Century Schoolbook" w:hAnsi="Century Schoolbook"/>
          <w:sz w:val="24"/>
          <w:szCs w:val="24"/>
        </w:rPr>
        <w:t xml:space="preserve">goals </w:t>
      </w:r>
      <w:r>
        <w:rPr>
          <w:rFonts w:ascii="Century Schoolbook" w:hAnsi="Century Schoolbook"/>
          <w:sz w:val="24"/>
          <w:szCs w:val="24"/>
        </w:rPr>
        <w:t>in</w:t>
      </w:r>
      <w:r w:rsidR="006C1234">
        <w:rPr>
          <w:rFonts w:ascii="Century Schoolbook" w:hAnsi="Century Schoolbook"/>
          <w:sz w:val="24"/>
          <w:szCs w:val="24"/>
        </w:rPr>
        <w:t xml:space="preserve"> the face of various obstacles, planning </w:t>
      </w:r>
      <w:r>
        <w:rPr>
          <w:rFonts w:ascii="Century Schoolbook" w:hAnsi="Century Schoolbook"/>
          <w:sz w:val="24"/>
          <w:szCs w:val="24"/>
        </w:rPr>
        <w:t xml:space="preserve">for </w:t>
      </w:r>
      <w:r w:rsidR="006C1234">
        <w:rPr>
          <w:rFonts w:ascii="Century Schoolbook" w:hAnsi="Century Schoolbook"/>
          <w:sz w:val="24"/>
          <w:szCs w:val="24"/>
        </w:rPr>
        <w:t>hypothetical</w:t>
      </w:r>
      <w:r>
        <w:rPr>
          <w:rFonts w:ascii="Century Schoolbook" w:hAnsi="Century Schoolbook"/>
          <w:sz w:val="24"/>
          <w:szCs w:val="24"/>
        </w:rPr>
        <w:t xml:space="preserve"> future</w:t>
      </w:r>
      <w:r w:rsidR="006C1234">
        <w:rPr>
          <w:rFonts w:ascii="Century Schoolbook" w:hAnsi="Century Schoolbook"/>
          <w:sz w:val="24"/>
          <w:szCs w:val="24"/>
        </w:rPr>
        <w:t xml:space="preserve"> event</w:t>
      </w:r>
      <w:r>
        <w:rPr>
          <w:rFonts w:ascii="Century Schoolbook" w:hAnsi="Century Schoolbook"/>
          <w:sz w:val="24"/>
          <w:szCs w:val="24"/>
        </w:rPr>
        <w:t xml:space="preserve"> and </w:t>
      </w:r>
      <w:r w:rsidR="006C1234">
        <w:rPr>
          <w:rFonts w:ascii="Century Schoolbook" w:hAnsi="Century Schoolbook"/>
          <w:sz w:val="24"/>
          <w:szCs w:val="24"/>
        </w:rPr>
        <w:t xml:space="preserve">the communication of complex ideas with others through </w:t>
      </w:r>
      <w:r w:rsidR="0067736A">
        <w:rPr>
          <w:rFonts w:ascii="Century Schoolbook" w:hAnsi="Century Schoolbook"/>
          <w:sz w:val="24"/>
          <w:szCs w:val="24"/>
        </w:rPr>
        <w:t>languag</w:t>
      </w:r>
      <w:r>
        <w:rPr>
          <w:rFonts w:ascii="Century Schoolbook" w:hAnsi="Century Schoolbook"/>
          <w:sz w:val="24"/>
          <w:szCs w:val="24"/>
        </w:rPr>
        <w:t xml:space="preserve">e. Decades of research has implicated the lateral frontal cortex (LFC) as critical for such high-level behavior that is distal from low-level sensory representations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F8C52A0B-D84F-4D5E-8EEB-280A6C421DB8&lt;/uuid&gt;&lt;priority&gt;0&lt;/priority&gt;&lt;publications&gt;&lt;publication&gt;&lt;uuid&gt;CC4096CA-ABE5-46E8-BC35-97172BF2497D&lt;/uuid&gt;&lt;volume&gt;24&lt;/volume&gt;&lt;doi&gt;10.1146/annurev.neuro.24.1.167&lt;/doi&gt;&lt;startpage&gt;167&lt;/startpage&gt;&lt;publication_date&gt;99200100001200000000200000&lt;/publication_date&gt;&lt;url&gt;http://www.annualreviews.org/doi/abs/10.1146/annurev.neuro.24.1.167&lt;/url&gt;&lt;type&gt;400&lt;/type&gt;&lt;title&gt;An integrative theory of prefrontal cortex function.&lt;/title&gt;&lt;institution&gt;Center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CE6A4EAE-70D6-4AA1-A655-6F5E82C35FF8&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gt;&lt;uuid&gt;0066BD04-FAE8-4D97-8884-D539C26FEE74&lt;/uuid&gt;&lt;volume&gt;351&lt;/volume&gt;&lt;doi&gt;10.1098/rstb.1996.0129&lt;/doi&gt;&lt;startpage&gt;1445&lt;/startpage&gt;&lt;publication_date&gt;99199610291200000000222000&lt;/publication_date&gt;&lt;url&gt;http://eutils.ncbi.nlm.nih.gov/entrez/eutils/elink.fcgi?dbfrom=pubmed&amp;amp;id=8941956&amp;amp;retmode=ref&amp;amp;cmd=prlinks&lt;/url&gt;&lt;type&gt;400&lt;/type&gt;&lt;title&gt;The prefrontal landscape: implications of functional architecture for understanding human mentation and the central executive.&lt;/title&gt;&lt;institution&gt;Section of Neurobiology, Yale University School of Medicine, New Haven, CT 06520-8001, USA.&lt;/institution&gt;&lt;number&gt;1346&lt;/number&gt;&lt;subtype&gt;400&lt;/subtype&gt;&lt;endpage&gt;1453&lt;/endpage&gt;&lt;bundle&gt;&lt;publication&gt;&lt;publisher&gt;The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P&lt;/firstName&gt;&lt;middleNames&gt;S&lt;/middleNames&gt;&lt;lastName&gt;Goldman-Rakic&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(Goldman-Rakic, 1996; Miller &amp; Cohen, 2001)</w:t>
      </w:r>
      <w:r>
        <w:rPr>
          <w:rFonts w:ascii="Century Schoolbook" w:hAnsi="Century Schoolbook"/>
          <w:sz w:val="24"/>
          <w:szCs w:val="24"/>
        </w:rPr>
        <w:fldChar w:fldCharType="end"/>
      </w:r>
      <w:r>
        <w:rPr>
          <w:rFonts w:ascii="Century Schoolbook" w:hAnsi="Century Schoolbook"/>
          <w:sz w:val="24"/>
          <w:szCs w:val="24"/>
        </w:rPr>
        <w:t xml:space="preserve">. </w:t>
      </w:r>
    </w:p>
    <w:p w14:paraId="6DAB45B9" w14:textId="379E15BF" w:rsidR="0094566E" w:rsidRPr="009E17AF" w:rsidRDefault="006B4E85" w:rsidP="00B619DC">
      <w:pPr>
        <w:pStyle w:val="Normal1"/>
        <w:ind w:firstLine="720"/>
        <w:rPr>
          <w:rFonts w:ascii="Century Schoolbook" w:hAnsi="Century Schoolbook"/>
          <w:sz w:val="24"/>
          <w:szCs w:val="24"/>
        </w:rPr>
      </w:pPr>
      <w:r>
        <w:rPr>
          <w:rFonts w:ascii="Century Schoolbook" w:hAnsi="Century Schoolbook"/>
          <w:sz w:val="24"/>
          <w:szCs w:val="24"/>
        </w:rPr>
        <w:t xml:space="preserve">However, the the </w:t>
      </w:r>
      <w:del w:id="15" w:author="Microsoft Office User" w:date="2016-04-17T17:12:00Z">
        <w:r w:rsidDel="0025232F">
          <w:rPr>
            <w:rFonts w:ascii="Century Schoolbook" w:hAnsi="Century Schoolbook"/>
            <w:sz w:val="24"/>
            <w:szCs w:val="24"/>
          </w:rPr>
          <w:delText xml:space="preserve">organization </w:delText>
        </w:r>
      </w:del>
      <w:ins w:id="16" w:author="Microsoft Office User" w:date="2016-04-17T17:12:00Z">
        <w:r w:rsidR="0025232F">
          <w:rPr>
            <w:rFonts w:ascii="Century Schoolbook" w:hAnsi="Century Schoolbook"/>
            <w:sz w:val="24"/>
            <w:szCs w:val="24"/>
          </w:rPr>
          <w:t xml:space="preserve">mapping </w:t>
        </w:r>
      </w:ins>
      <w:r>
        <w:rPr>
          <w:rFonts w:ascii="Century Schoolbook" w:hAnsi="Century Schoolbook"/>
          <w:sz w:val="24"/>
          <w:szCs w:val="24"/>
        </w:rPr>
        <w:t xml:space="preserve">between fundamental psychological processes and discrete lateral frontal anatomy remains actively debated. </w:t>
      </w:r>
      <w:r w:rsidR="006C1234">
        <w:rPr>
          <w:rFonts w:ascii="Century Schoolbook" w:hAnsi="Century Schoolbook"/>
          <w:sz w:val="24"/>
          <w:szCs w:val="24"/>
        </w:rPr>
        <w:t xml:space="preserve">In recent years, much progress has been made in understanding the LFC’s organization by mapping various properties that constrain information processing. For example, more precise and detailed maps of the microstructural properties of LFC have suggested potentially dissociable regions in lateral frontal cortex (Figure </w:t>
      </w:r>
      <w:r w:rsidR="00CB5CE9">
        <w:rPr>
          <w:rFonts w:ascii="Century Schoolbook" w:hAnsi="Century Schoolbook"/>
          <w:sz w:val="24"/>
          <w:szCs w:val="24"/>
        </w:rPr>
        <w:t>3.</w:t>
      </w:r>
      <w:r w:rsidR="006C1234">
        <w:rPr>
          <w:rFonts w:ascii="Century Schoolbook" w:hAnsi="Century Schoolbook"/>
          <w:sz w:val="24"/>
          <w:szCs w:val="24"/>
        </w:rPr>
        <w:t xml:space="preserve">1A)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032AE30D-619D-4B65-94C7-7DF31820B11E&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(Petrides, 2005)</w:t>
      </w:r>
      <w:r>
        <w:rPr>
          <w:rFonts w:ascii="Century Schoolbook" w:hAnsi="Century Schoolbook"/>
          <w:sz w:val="24"/>
          <w:szCs w:val="24"/>
        </w:rPr>
        <w:fldChar w:fldCharType="end"/>
      </w:r>
      <w:r w:rsidR="006C1234">
        <w:rPr>
          <w:rFonts w:ascii="Century Schoolbook" w:hAnsi="Century Schoolbook"/>
          <w:sz w:val="24"/>
          <w:szCs w:val="24"/>
        </w:rPr>
        <w:t xml:space="preserve">. </w:t>
      </w:r>
      <w:r w:rsidR="00EB1A21">
        <w:rPr>
          <w:rFonts w:ascii="Century Schoolbook" w:hAnsi="Century Schoolbook"/>
          <w:sz w:val="24"/>
          <w:szCs w:val="24"/>
        </w:rPr>
        <w:t xml:space="preserve">In addition, detailed study of </w:t>
      </w:r>
      <w:proofErr w:type="spellStart"/>
      <w:r w:rsidR="00EB1A21">
        <w:rPr>
          <w:rFonts w:ascii="Century Schoolbook" w:hAnsi="Century Schoolbook"/>
          <w:sz w:val="24"/>
          <w:szCs w:val="24"/>
        </w:rPr>
        <w:t>macrostructural</w:t>
      </w:r>
      <w:proofErr w:type="spellEnd"/>
      <w:r w:rsidR="00EB1A21">
        <w:rPr>
          <w:rFonts w:ascii="Century Schoolbook" w:hAnsi="Century Schoolbook"/>
          <w:sz w:val="24"/>
          <w:szCs w:val="24"/>
        </w:rPr>
        <w:t xml:space="preserve"> connectivity has revealed potentially dissociable regions in human LFC with distinct primate analogues </w:t>
      </w:r>
      <w:r w:rsidR="00EB1A21">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CECB42BC-3DA9-40C9-BA99-3F304100B52C&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s&gt;&lt;cites&gt;&lt;/cites&gt;&lt;/citation&gt;</w:instrText>
      </w:r>
      <w:r w:rsidR="00EB1A21">
        <w:rPr>
          <w:rFonts w:ascii="Century Schoolbook" w:hAnsi="Century Schoolbook"/>
          <w:sz w:val="24"/>
          <w:szCs w:val="24"/>
        </w:rPr>
        <w:fldChar w:fldCharType="separate"/>
      </w:r>
      <w:r w:rsidR="006D609F">
        <w:rPr>
          <w:rFonts w:cs="Cambria"/>
          <w:i/>
          <w:sz w:val="24"/>
          <w:szCs w:val="24"/>
        </w:rPr>
        <w:t>(Neubert et al., 2014; Orr, Smolker, &amp; Banich, 2015; Sallet et al., 2013)</w:t>
      </w:r>
      <w:r w:rsidR="00EB1A21">
        <w:rPr>
          <w:rFonts w:ascii="Century Schoolbook" w:hAnsi="Century Schoolbook"/>
          <w:sz w:val="24"/>
          <w:szCs w:val="24"/>
        </w:rPr>
        <w:fldChar w:fldCharType="end"/>
      </w:r>
      <w:r w:rsidR="00EB1A21">
        <w:rPr>
          <w:rFonts w:ascii="Century Schoolbook" w:hAnsi="Century Schoolbook"/>
          <w:sz w:val="24"/>
          <w:szCs w:val="24"/>
        </w:rPr>
        <w:t xml:space="preserve">. However, although such methods have helped carefully characterize important properties of LFC, </w:t>
      </w:r>
      <w:r w:rsidR="006C1234">
        <w:rPr>
          <w:rFonts w:ascii="Century Schoolbook" w:hAnsi="Century Schoolbook"/>
          <w:sz w:val="24"/>
          <w:szCs w:val="24"/>
        </w:rPr>
        <w:t xml:space="preserve">it is unclear to what extent the boundaries derives </w:t>
      </w:r>
      <w:r w:rsidR="00EB1A21">
        <w:rPr>
          <w:rFonts w:ascii="Century Schoolbook" w:hAnsi="Century Schoolbook"/>
          <w:sz w:val="24"/>
          <w:szCs w:val="24"/>
        </w:rPr>
        <w:t xml:space="preserve">using these methods correspond to the </w:t>
      </w:r>
      <w:r w:rsidR="00EB1A21">
        <w:rPr>
          <w:rFonts w:ascii="Century Schoolbook" w:hAnsi="Century Schoolbook"/>
          <w:sz w:val="24"/>
          <w:szCs w:val="24"/>
        </w:rPr>
        <w:lastRenderedPageBreak/>
        <w:t xml:space="preserve">functional organization observed during </w:t>
      </w:r>
      <w:del w:id="17" w:author="Microsoft Office User" w:date="2016-04-17T17:13:00Z">
        <w:r w:rsidR="00EB1A21" w:rsidDel="00FA7C4F">
          <w:rPr>
            <w:rFonts w:ascii="Century Schoolbook" w:hAnsi="Century Schoolbook"/>
            <w:sz w:val="24"/>
            <w:szCs w:val="24"/>
          </w:rPr>
          <w:delText xml:space="preserve">behavioral performance </w:delText>
        </w:r>
      </w:del>
      <w:r w:rsidR="0094566E" w:rsidRPr="009E17AF">
        <w:rPr>
          <w:rFonts w:ascii="Century Schoolbook" w:hAnsi="Century Schoolbook"/>
          <w:sz w:val="24"/>
          <w:szCs w:val="24"/>
        </w:rPr>
        <w:t xml:space="preserve">behavioral performance </w:t>
      </w:r>
      <w:r w:rsidR="0094566E" w:rsidRPr="006C00E0">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2D1E59D1-ABFD-4DE8-B320-A7B5DCC62D3B&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94566E" w:rsidRPr="006C00E0">
        <w:rPr>
          <w:rFonts w:ascii="Century Schoolbook" w:hAnsi="Century Schoolbook"/>
          <w:sz w:val="24"/>
          <w:szCs w:val="24"/>
        </w:rPr>
        <w:fldChar w:fldCharType="separate"/>
      </w:r>
      <w:r w:rsidR="00ED6B4B">
        <w:rPr>
          <w:rFonts w:cs="Century Schoolbook"/>
          <w:i/>
          <w:sz w:val="24"/>
          <w:szCs w:val="24"/>
        </w:rPr>
        <w:t>(Amunts &amp; Zilles, 2015; Eickhoff et al., 2007; Mattar et al., 2015)</w:t>
      </w:r>
      <w:r w:rsidR="0094566E" w:rsidRPr="006C00E0">
        <w:rPr>
          <w:rFonts w:ascii="Century Schoolbook" w:hAnsi="Century Schoolbook"/>
          <w:sz w:val="24"/>
          <w:szCs w:val="24"/>
        </w:rPr>
        <w:fldChar w:fldCharType="end"/>
      </w:r>
      <w:r w:rsidR="0094566E" w:rsidRPr="006C00E0">
        <w:rPr>
          <w:rFonts w:ascii="Century Schoolbook" w:hAnsi="Century Schoolbook"/>
          <w:sz w:val="24"/>
          <w:szCs w:val="24"/>
        </w:rPr>
        <w:t>.</w:t>
      </w:r>
      <w:r w:rsidR="0094566E" w:rsidRPr="009E17AF">
        <w:rPr>
          <w:rFonts w:ascii="Century Schoolbook" w:hAnsi="Century Schoolbook"/>
          <w:sz w:val="24"/>
          <w:szCs w:val="24"/>
        </w:rPr>
        <w:t xml:space="preserve"> </w:t>
      </w:r>
    </w:p>
    <w:p w14:paraId="03E36808" w14:textId="29720D02" w:rsidR="006D609F" w:rsidRDefault="00EB1A21" w:rsidP="00B619DC">
      <w:pPr>
        <w:pStyle w:val="Normal1"/>
        <w:rPr>
          <w:rFonts w:ascii="Century Schoolbook" w:hAnsi="Century Schoolbook"/>
          <w:sz w:val="24"/>
          <w:szCs w:val="24"/>
        </w:rPr>
      </w:pPr>
      <w:r>
        <w:rPr>
          <w:rFonts w:ascii="Century Schoolbook" w:hAnsi="Century Schoolbook"/>
          <w:sz w:val="24"/>
          <w:szCs w:val="24"/>
        </w:rPr>
        <w:t xml:space="preserve">An alternative approach that has helped map the functional correlates of distinct behavioral phenotypes is the quantitative meta-analysis of functional </w:t>
      </w:r>
      <w:r w:rsidR="0094566E" w:rsidRPr="009E17AF">
        <w:rPr>
          <w:rFonts w:ascii="Century Schoolbook" w:hAnsi="Century Schoolbook"/>
          <w:sz w:val="24"/>
          <w:szCs w:val="24"/>
        </w:rPr>
        <w:t>MRI (fMRI)</w:t>
      </w:r>
      <w:r>
        <w:rPr>
          <w:rFonts w:ascii="Century Schoolbook" w:hAnsi="Century Schoolbook"/>
          <w:sz w:val="24"/>
          <w:szCs w:val="24"/>
        </w:rPr>
        <w:t xml:space="preserve"> studies. Such meta-analyses help overcome the low power in most individual fMRI studies and has resulted in more precise spatial maps of key processes </w:t>
      </w:r>
      <w:r w:rsidR="006D609F">
        <w:rPr>
          <w:rFonts w:ascii="Century Schoolbook" w:hAnsi="Century Schoolbook"/>
          <w:sz w:val="24"/>
          <w:szCs w:val="24"/>
        </w:rPr>
        <w:t xml:space="preserve">based </w:t>
      </w:r>
      <w:r>
        <w:rPr>
          <w:rFonts w:ascii="Century Schoolbook" w:hAnsi="Century Schoolbook"/>
          <w:sz w:val="24"/>
          <w:szCs w:val="24"/>
        </w:rPr>
        <w:t xml:space="preserve">in LFC, such as working-memory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E8DE0AF-3477-4566-BE37-19A57FFCC0F4&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(Wager et al., 2013)</w:t>
      </w:r>
      <w:r>
        <w:rPr>
          <w:rFonts w:ascii="Century Schoolbook" w:hAnsi="Century Schoolbook"/>
          <w:sz w:val="24"/>
          <w:szCs w:val="24"/>
        </w:rPr>
        <w:fldChar w:fldCharType="end"/>
      </w:r>
      <w:r>
        <w:rPr>
          <w:rFonts w:ascii="Century Schoolbook" w:hAnsi="Century Schoolbook"/>
          <w:sz w:val="24"/>
          <w:szCs w:val="24"/>
        </w:rPr>
        <w:t xml:space="preserve">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789E478A-86D5-4E3E-BCA7-1E143AE9A30A&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26EF4245-114D-41DE-8099-E04E5BE4ACB3&lt;/uuid&gt;&lt;subtype&gt;400&lt;/subtype&gt;&lt;endpage&gt;282&lt;/endpage&gt;&lt;type&gt;400&lt;/type&gt;&lt;url&gt;http://www.cercor.oxfordjournals.org/cgi/doi/10.1093/cercor/bhs007&lt;/url&gt;&lt;bundle&gt;&lt;publication&gt;&lt;publisher&gt;Oxford University Press&lt;/publisher&gt;&lt;title&gt;Cerebral Cortex&lt;/title&gt;&lt;type&gt;-100&lt;/type&gt;&lt;subtype&gt;-100&lt;/subtype&gt;&lt;uuid&gt;1794EEFC-0112-4B9A-99D2-F2AC6DEDAC7F&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(Nee et al., 2013)</w:t>
      </w:r>
      <w:r>
        <w:rPr>
          <w:rFonts w:ascii="Century Schoolbook" w:hAnsi="Century Schoolbook"/>
          <w:sz w:val="24"/>
          <w:szCs w:val="24"/>
        </w:rPr>
        <w:fldChar w:fldCharType="end"/>
      </w:r>
      <w:r>
        <w:rPr>
          <w:rFonts w:ascii="Century Schoolbook" w:hAnsi="Century Schoolbook"/>
          <w:sz w:val="24"/>
          <w:szCs w:val="24"/>
        </w:rPr>
        <w:t xml:space="preserve">, switching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5F99B2EB-7EF0-4199-B317-D7C8A969F466&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(Derrfuss, Brass, Neumann, &amp; Cramon, 2005a)</w:t>
      </w:r>
      <w:r>
        <w:rPr>
          <w:rFonts w:ascii="Century Schoolbook" w:hAnsi="Century Schoolbook"/>
          <w:sz w:val="24"/>
          <w:szCs w:val="24"/>
        </w:rPr>
        <w:fldChar w:fldCharType="end"/>
      </w:r>
      <w:r>
        <w:rPr>
          <w:rFonts w:ascii="Century Schoolbook" w:hAnsi="Century Schoolbook"/>
          <w:sz w:val="24"/>
          <w:szCs w:val="24"/>
        </w:rPr>
        <w:t xml:space="preserve">, language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CDDC32C7-02B8-4DDE-82DB-36DD9329A9AB&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(Binder, Desai, Graves, &amp; Conant, 2009; Turkeltaub, Eden, Jones, &amp; Zeffiro, 2002)</w:t>
      </w:r>
      <w:r>
        <w:rPr>
          <w:rFonts w:ascii="Century Schoolbook" w:hAnsi="Century Schoolbook"/>
          <w:sz w:val="24"/>
          <w:szCs w:val="24"/>
        </w:rPr>
        <w:fldChar w:fldCharType="end"/>
      </w:r>
      <w:r w:rsidR="006D609F">
        <w:rPr>
          <w:rFonts w:ascii="Century Schoolbook" w:hAnsi="Century Schoolbook"/>
          <w:sz w:val="24"/>
          <w:szCs w:val="24"/>
        </w:rPr>
        <w:t xml:space="preserve">, </w:t>
      </w:r>
      <w:proofErr w:type="spellStart"/>
      <w:r w:rsidR="006D609F">
        <w:rPr>
          <w:rFonts w:ascii="Century Schoolbook" w:hAnsi="Century Schoolbook"/>
          <w:sz w:val="24"/>
          <w:szCs w:val="24"/>
        </w:rPr>
        <w:t>mentalizing</w:t>
      </w:r>
      <w:proofErr w:type="spellEnd"/>
      <w:r w:rsidR="006D609F">
        <w:rPr>
          <w:rFonts w:ascii="Century Schoolbook" w:hAnsi="Century Schoolbook"/>
          <w:sz w:val="24"/>
          <w:szCs w:val="24"/>
        </w:rPr>
        <w:t xml:space="preserve"> </w:t>
      </w:r>
      <w:r w:rsidR="006D609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2F8E482B-F980-4795-9BBF-22EB794208B8&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(Gilbert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and self-referential processing </w:t>
      </w:r>
      <w:r w:rsidR="006D609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12C1EDFD-BC7F-4853-8EC6-B77EAB1E822C&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(Northoff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However, due to the effort required to compile meta-analyses and because most researchers are interested in a particular psychological domain, </w:t>
      </w:r>
      <w:del w:id="18" w:author="Microsoft Office User" w:date="2016-04-17T17:13:00Z">
        <w:r w:rsidR="006D609F" w:rsidDel="00FA7C4F">
          <w:rPr>
            <w:rFonts w:ascii="Century Schoolbook" w:hAnsi="Century Schoolbook"/>
            <w:sz w:val="24"/>
            <w:szCs w:val="24"/>
          </w:rPr>
          <w:delText xml:space="preserve">the </w:delText>
        </w:r>
      </w:del>
      <w:r w:rsidR="006D609F">
        <w:rPr>
          <w:rFonts w:ascii="Century Schoolbook" w:hAnsi="Century Schoolbook"/>
          <w:sz w:val="24"/>
          <w:szCs w:val="24"/>
        </w:rPr>
        <w:t xml:space="preserve">most meta-analyses </w:t>
      </w:r>
      <w:del w:id="19" w:author="Microsoft Office User" w:date="2016-04-17T17:13:00Z">
        <w:r w:rsidR="006D609F" w:rsidDel="00FA7C4F">
          <w:rPr>
            <w:rFonts w:ascii="Century Schoolbook" w:hAnsi="Century Schoolbook"/>
            <w:sz w:val="24"/>
            <w:szCs w:val="24"/>
          </w:rPr>
          <w:delText xml:space="preserve">is </w:delText>
        </w:r>
      </w:del>
      <w:ins w:id="20" w:author="Microsoft Office User" w:date="2016-04-17T17:13:00Z">
        <w:r w:rsidR="00FA7C4F">
          <w:rPr>
            <w:rFonts w:ascii="Century Schoolbook" w:hAnsi="Century Schoolbook"/>
            <w:sz w:val="24"/>
            <w:szCs w:val="24"/>
          </w:rPr>
          <w:t xml:space="preserve">are </w:t>
        </w:r>
      </w:ins>
      <w:r w:rsidR="006D609F">
        <w:rPr>
          <w:rFonts w:ascii="Century Schoolbook" w:hAnsi="Century Schoolbook"/>
          <w:sz w:val="24"/>
          <w:szCs w:val="24"/>
        </w:rPr>
        <w:t>typically focused on a particular sub-region of LFC or a subset of domain-</w:t>
      </w:r>
      <w:del w:id="21" w:author="Microsoft Office User" w:date="2016-04-17T17:13:00Z">
        <w:r w:rsidR="006D609F" w:rsidDel="00FA7C4F">
          <w:rPr>
            <w:rFonts w:ascii="Century Schoolbook" w:hAnsi="Century Schoolbook"/>
            <w:sz w:val="24"/>
            <w:szCs w:val="24"/>
          </w:rPr>
          <w:delText xml:space="preserve">relevant </w:delText>
        </w:r>
      </w:del>
      <w:ins w:id="22" w:author="Microsoft Office User" w:date="2016-04-17T17:13:00Z">
        <w:r w:rsidR="00FA7C4F">
          <w:rPr>
            <w:rFonts w:ascii="Century Schoolbook" w:hAnsi="Century Schoolbook"/>
            <w:sz w:val="24"/>
            <w:szCs w:val="24"/>
          </w:rPr>
          <w:t xml:space="preserve">specific </w:t>
        </w:r>
      </w:ins>
      <w:r w:rsidR="006D609F">
        <w:rPr>
          <w:rFonts w:ascii="Century Schoolbook" w:hAnsi="Century Schoolbook"/>
          <w:sz w:val="24"/>
          <w:szCs w:val="24"/>
        </w:rPr>
        <w:t xml:space="preserve">empirical findings. </w:t>
      </w:r>
    </w:p>
    <w:p w14:paraId="1100B65B" w14:textId="31080C80" w:rsidR="00F64771" w:rsidRDefault="00F64771" w:rsidP="00F64771">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092F3D3E" wp14:editId="10B32AE0">
            <wp:extent cx="6174740" cy="145923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1411" r="1385" b="21391"/>
                    <a:stretch>
                      <a:fillRect/>
                    </a:stretch>
                  </pic:blipFill>
                  <pic:spPr bwMode="auto">
                    <a:xfrm>
                      <a:off x="0" y="0"/>
                      <a:ext cx="6174740" cy="1459230"/>
                    </a:xfrm>
                    <a:prstGeom prst="rect">
                      <a:avLst/>
                    </a:prstGeom>
                    <a:noFill/>
                    <a:ln>
                      <a:noFill/>
                    </a:ln>
                  </pic:spPr>
                </pic:pic>
              </a:graphicData>
            </a:graphic>
          </wp:inline>
        </w:drawing>
      </w:r>
      <w:r w:rsidRPr="009E17AF">
        <w:rPr>
          <w:rFonts w:ascii="Century Schoolbook" w:hAnsi="Century Schoolbook"/>
          <w:b/>
          <w:sz w:val="24"/>
          <w:szCs w:val="24"/>
        </w:rPr>
        <w:t xml:space="preserve">Figure </w:t>
      </w:r>
      <w:r>
        <w:rPr>
          <w:rFonts w:ascii="Century Schoolbook" w:hAnsi="Century Schoolbook"/>
          <w:b/>
          <w:sz w:val="24"/>
          <w:szCs w:val="24"/>
        </w:rPr>
        <w:t>3.</w:t>
      </w:r>
      <w:r w:rsidRPr="009E17AF">
        <w:rPr>
          <w:rFonts w:ascii="Century Schoolbook" w:hAnsi="Century Schoolbook"/>
          <w:b/>
          <w:sz w:val="24"/>
          <w:szCs w:val="24"/>
        </w:rPr>
        <w:t>1.</w:t>
      </w:r>
      <w:r w:rsidRPr="009E17AF">
        <w:rPr>
          <w:rFonts w:ascii="Century Schoolbook" w:hAnsi="Century Schoolbook"/>
          <w:sz w:val="24"/>
          <w:szCs w:val="24"/>
        </w:rPr>
        <w:t xml:space="preserve"> A) </w:t>
      </w:r>
      <w:proofErr w:type="spellStart"/>
      <w:r w:rsidRPr="009E17AF">
        <w:rPr>
          <w:rFonts w:ascii="Century Schoolbook" w:hAnsi="Century Schoolbook"/>
          <w:sz w:val="24"/>
          <w:szCs w:val="24"/>
        </w:rPr>
        <w:t>Cyto-architechtonic</w:t>
      </w:r>
      <w:proofErr w:type="spellEnd"/>
      <w:r w:rsidRPr="009E17AF">
        <w:rPr>
          <w:rFonts w:ascii="Century Schoolbook" w:hAnsi="Century Schoolbook"/>
          <w:sz w:val="24"/>
          <w:szCs w:val="24"/>
        </w:rPr>
        <w:t xml:space="preserve"> parcellation of human lateral frontal cortex based on </w:t>
      </w:r>
      <w:proofErr w:type="spellStart"/>
      <w:r w:rsidRPr="009E17AF">
        <w:rPr>
          <w:rFonts w:ascii="Century Schoolbook" w:hAnsi="Century Schoolbook"/>
          <w:sz w:val="24"/>
          <w:szCs w:val="24"/>
        </w:rPr>
        <w:t>Petrides</w:t>
      </w:r>
      <w:proofErr w:type="spellEnd"/>
      <w:r w:rsidRPr="009E17AF">
        <w:rPr>
          <w:rFonts w:ascii="Century Schoolbook" w:hAnsi="Century Schoolbook"/>
          <w:sz w:val="24"/>
          <w:szCs w:val="24"/>
        </w:rPr>
        <w:t xml:space="preserve"> and Pandya (1996). B) Control networks of the human brain derived using graph theory in </w:t>
      </w:r>
      <w:proofErr w:type="spellStart"/>
      <w:r w:rsidRPr="009E17AF">
        <w:rPr>
          <w:rFonts w:ascii="Century Schoolbook" w:hAnsi="Century Schoolbook"/>
          <w:sz w:val="24"/>
          <w:szCs w:val="24"/>
        </w:rPr>
        <w:t>rs</w:t>
      </w:r>
      <w:proofErr w:type="spellEnd"/>
      <w:r w:rsidRPr="009E17AF">
        <w:rPr>
          <w:rFonts w:ascii="Century Schoolbook" w:hAnsi="Century Schoolbook"/>
          <w:sz w:val="24"/>
          <w:szCs w:val="24"/>
        </w:rPr>
        <w:t xml:space="preserve">-fc MRI based on Power et al., (2012). </w:t>
      </w:r>
      <w:proofErr w:type="spellStart"/>
      <w:r w:rsidRPr="009E17AF">
        <w:rPr>
          <w:rFonts w:ascii="Century Schoolbook" w:hAnsi="Century Schoolbook"/>
          <w:sz w:val="24"/>
          <w:szCs w:val="24"/>
        </w:rPr>
        <w:t>Frontoparietal</w:t>
      </w:r>
      <w:proofErr w:type="spellEnd"/>
      <w:r w:rsidRPr="009E17AF">
        <w:rPr>
          <w:rFonts w:ascii="Century Schoolbook" w:hAnsi="Century Schoolbook"/>
          <w:sz w:val="24"/>
          <w:szCs w:val="24"/>
        </w:rPr>
        <w:t xml:space="preserve"> network (yellow) and </w:t>
      </w:r>
      <w:proofErr w:type="spellStart"/>
      <w:r w:rsidRPr="009E17AF">
        <w:rPr>
          <w:rFonts w:ascii="Century Schoolbook" w:hAnsi="Century Schoolbook"/>
          <w:sz w:val="24"/>
          <w:szCs w:val="24"/>
        </w:rPr>
        <w:t>cingulo-opercular</w:t>
      </w:r>
      <w:proofErr w:type="spellEnd"/>
      <w:r w:rsidRPr="009E17AF">
        <w:rPr>
          <w:rFonts w:ascii="Century Schoolbook" w:hAnsi="Century Schoolbook"/>
          <w:sz w:val="24"/>
          <w:szCs w:val="24"/>
        </w:rPr>
        <w:t xml:space="preserve"> network (purple). C) Base rate of activation for voxels across the brain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Note that key regions of the LFC, such and mid-LPFC, are active in</w:t>
      </w:r>
      <w:r>
        <w:rPr>
          <w:rFonts w:ascii="Century Schoolbook" w:hAnsi="Century Schoolbook"/>
          <w:sz w:val="24"/>
          <w:szCs w:val="24"/>
        </w:rPr>
        <w:t xml:space="preserve"> a high percentage of studies. </w:t>
      </w:r>
    </w:p>
    <w:p w14:paraId="0810A636" w14:textId="3A8A0FED" w:rsidR="0094566E" w:rsidRDefault="0094566E" w:rsidP="00B619DC">
      <w:pPr>
        <w:pStyle w:val="Normal1"/>
        <w:rPr>
          <w:rFonts w:ascii="Century Schoolbook" w:hAnsi="Century Schoolbook"/>
          <w:sz w:val="24"/>
          <w:szCs w:val="24"/>
        </w:rPr>
      </w:pPr>
      <w:r w:rsidRPr="009E17AF">
        <w:rPr>
          <w:rFonts w:ascii="Century Schoolbook" w:hAnsi="Century Schoolbook"/>
          <w:sz w:val="24"/>
          <w:szCs w:val="24"/>
        </w:rPr>
        <w:lastRenderedPageBreak/>
        <w:t xml:space="preserve">This narrow scope </w:t>
      </w:r>
      <w:r w:rsidR="00F64771">
        <w:rPr>
          <w:rFonts w:ascii="Century Schoolbook" w:hAnsi="Century Schoolbook"/>
          <w:sz w:val="24"/>
          <w:szCs w:val="24"/>
        </w:rPr>
        <w:t>of most existing meta-analyses necessarily limits the</w:t>
      </w:r>
      <w:del w:id="23" w:author="Microsoft Office User" w:date="2016-04-17T17:14:00Z">
        <w:r w:rsidR="00F64771" w:rsidDel="00FA7C4F">
          <w:rPr>
            <w:rFonts w:ascii="Century Schoolbook" w:hAnsi="Century Schoolbook"/>
            <w:sz w:val="24"/>
            <w:szCs w:val="24"/>
          </w:rPr>
          <w:delText>ir</w:delText>
        </w:r>
      </w:del>
      <w:r w:rsidR="00F64771">
        <w:rPr>
          <w:rFonts w:ascii="Century Schoolbook" w:hAnsi="Century Schoolbook"/>
          <w:sz w:val="24"/>
          <w:szCs w:val="24"/>
        </w:rPr>
        <w:t xml:space="preserve"> exten</w:t>
      </w:r>
      <w:ins w:id="24" w:author="Microsoft Office User" w:date="2016-04-17T17:14:00Z">
        <w:r w:rsidR="00FA7C4F">
          <w:rPr>
            <w:rFonts w:ascii="Century Schoolbook" w:hAnsi="Century Schoolbook"/>
            <w:sz w:val="24"/>
            <w:szCs w:val="24"/>
          </w:rPr>
          <w:t>t</w:t>
        </w:r>
      </w:ins>
      <w:del w:id="25" w:author="Microsoft Office User" w:date="2016-04-17T17:14:00Z">
        <w:r w:rsidR="00F64771" w:rsidDel="00FA7C4F">
          <w:rPr>
            <w:rFonts w:ascii="Century Schoolbook" w:hAnsi="Century Schoolbook"/>
            <w:sz w:val="24"/>
            <w:szCs w:val="24"/>
          </w:rPr>
          <w:delText>d</w:delText>
        </w:r>
      </w:del>
      <w:r w:rsidR="00F64771">
        <w:rPr>
          <w:rFonts w:ascii="Century Schoolbook" w:hAnsi="Century Schoolbook"/>
          <w:sz w:val="24"/>
          <w:szCs w:val="24"/>
        </w:rPr>
        <w:t xml:space="preserve"> of their impact for two reasons. First, it is critical to interpret the association of a region to a psychological state in the broader context of nearby anatomical neighbors and other regions in the same network to be able to better differentiate subtle functional differences</w:t>
      </w:r>
      <w:ins w:id="26" w:author="Microsoft Office User" w:date="2016-04-17T17:14:00Z">
        <w:r w:rsidR="00FA7C4F">
          <w:rPr>
            <w:rFonts w:ascii="Century Schoolbook" w:hAnsi="Century Schoolbook"/>
            <w:sz w:val="24"/>
            <w:szCs w:val="24"/>
          </w:rPr>
          <w:t xml:space="preserve"> between regions</w:t>
        </w:r>
      </w:ins>
      <w:r w:rsidR="00F64771">
        <w:rPr>
          <w:rFonts w:ascii="Century Schoolbook" w:hAnsi="Century Schoolbook"/>
          <w:sz w:val="24"/>
          <w:szCs w:val="24"/>
        </w:rPr>
        <w:t xml:space="preserve">. Second, due to a limitation known as the reverse inference problem </w:t>
      </w:r>
      <w:r w:rsidR="00F64771"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3089D78A-2905-499E-9735-61AA99AE4944&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F64771" w:rsidRPr="009E17AF">
        <w:rPr>
          <w:rFonts w:ascii="Century Schoolbook" w:hAnsi="Century Schoolbook"/>
          <w:sz w:val="24"/>
          <w:szCs w:val="24"/>
        </w:rPr>
        <w:fldChar w:fldCharType="separate"/>
      </w:r>
      <w:r w:rsidR="00F64771" w:rsidRPr="009E17AF">
        <w:rPr>
          <w:rFonts w:ascii="Century Schoolbook" w:hAnsi="Century Schoolbook" w:cs="Cambria"/>
          <w:sz w:val="24"/>
          <w:szCs w:val="24"/>
        </w:rPr>
        <w:t>(Poldrack, 2006)</w:t>
      </w:r>
      <w:r w:rsidR="00F64771" w:rsidRPr="009E17AF">
        <w:rPr>
          <w:rFonts w:ascii="Century Schoolbook" w:hAnsi="Century Schoolbook"/>
          <w:sz w:val="24"/>
          <w:szCs w:val="24"/>
        </w:rPr>
        <w:fldChar w:fldCharType="end"/>
      </w:r>
      <w:r w:rsidR="00F64771">
        <w:rPr>
          <w:rFonts w:ascii="Century Schoolbook" w:hAnsi="Century Schoolbook"/>
          <w:sz w:val="24"/>
          <w:szCs w:val="24"/>
        </w:rPr>
        <w:t>, without con</w:t>
      </w:r>
      <w:del w:id="27" w:author="Microsoft Office User" w:date="2016-04-17T17:14:00Z">
        <w:r w:rsidR="00F64771" w:rsidDel="000D2383">
          <w:rPr>
            <w:rFonts w:ascii="Century Schoolbook" w:hAnsi="Century Schoolbook"/>
            <w:sz w:val="24"/>
            <w:szCs w:val="24"/>
          </w:rPr>
          <w:delText>s</w:delText>
        </w:r>
      </w:del>
      <w:r w:rsidR="00F64771">
        <w:rPr>
          <w:rFonts w:ascii="Century Schoolbook" w:hAnsi="Century Schoolbook"/>
          <w:sz w:val="24"/>
          <w:szCs w:val="24"/>
        </w:rPr>
        <w:t>trasting studies that activate a region of interest to a broad range of studies that do not, it is difficult to determine i</w:t>
      </w:r>
      <w:ins w:id="28" w:author="Microsoft Office User" w:date="2016-04-17T17:14:00Z">
        <w:r w:rsidR="000D2383">
          <w:rPr>
            <w:rFonts w:ascii="Century Schoolbook" w:hAnsi="Century Schoolbook"/>
            <w:sz w:val="24"/>
            <w:szCs w:val="24"/>
          </w:rPr>
          <w:t>f</w:t>
        </w:r>
      </w:ins>
      <w:del w:id="29" w:author="Microsoft Office User" w:date="2016-04-17T17:14:00Z">
        <w:r w:rsidR="00F64771" w:rsidDel="000D2383">
          <w:rPr>
            <w:rFonts w:ascii="Century Schoolbook" w:hAnsi="Century Schoolbook"/>
            <w:sz w:val="24"/>
            <w:szCs w:val="24"/>
          </w:rPr>
          <w:delText>s</w:delText>
        </w:r>
      </w:del>
      <w:r w:rsidR="00F64771">
        <w:rPr>
          <w:rFonts w:ascii="Century Schoolbook" w:hAnsi="Century Schoolbook"/>
          <w:sz w:val="24"/>
          <w:szCs w:val="24"/>
        </w:rPr>
        <w:t xml:space="preserve"> a psychological </w:t>
      </w:r>
      <w:ins w:id="30" w:author="Microsoft Office User" w:date="2016-04-17T17:14:00Z">
        <w:r w:rsidR="000D2383">
          <w:rPr>
            <w:rFonts w:ascii="Century Schoolbook" w:hAnsi="Century Schoolbook"/>
            <w:sz w:val="24"/>
            <w:szCs w:val="24"/>
          </w:rPr>
          <w:t xml:space="preserve">function </w:t>
        </w:r>
      </w:ins>
      <w:r w:rsidR="00F64771">
        <w:rPr>
          <w:rFonts w:ascii="Century Schoolbook" w:hAnsi="Century Schoolbook"/>
          <w:sz w:val="24"/>
          <w:szCs w:val="24"/>
        </w:rPr>
        <w:t>preferentially recruits a region, or if this association is due to a more domain-</w:t>
      </w:r>
      <w:del w:id="31" w:author="Microsoft Office User" w:date="2016-04-17T17:15:00Z">
        <w:r w:rsidR="00F64771" w:rsidDel="000D2383">
          <w:rPr>
            <w:rFonts w:ascii="Century Schoolbook" w:hAnsi="Century Schoolbook"/>
            <w:sz w:val="24"/>
            <w:szCs w:val="24"/>
          </w:rPr>
          <w:delText xml:space="preserve">specific </w:delText>
        </w:r>
      </w:del>
      <w:ins w:id="32" w:author="Microsoft Office User" w:date="2016-04-17T17:15:00Z">
        <w:r w:rsidR="000D2383">
          <w:rPr>
            <w:rFonts w:ascii="Century Schoolbook" w:hAnsi="Century Schoolbook"/>
            <w:sz w:val="24"/>
            <w:szCs w:val="24"/>
          </w:rPr>
          <w:t xml:space="preserve">general </w:t>
        </w:r>
      </w:ins>
      <w:r w:rsidR="00F64771">
        <w:rPr>
          <w:rFonts w:ascii="Century Schoolbook" w:hAnsi="Century Schoolbook"/>
          <w:sz w:val="24"/>
          <w:szCs w:val="24"/>
        </w:rPr>
        <w:t xml:space="preserve">function </w:t>
      </w:r>
      <w:del w:id="33" w:author="Microsoft Office User" w:date="2016-04-17T17:15:00Z">
        <w:r w:rsidR="00F64771" w:rsidDel="000D2383">
          <w:rPr>
            <w:rFonts w:ascii="Century Schoolbook" w:hAnsi="Century Schoolbook"/>
            <w:sz w:val="24"/>
            <w:szCs w:val="24"/>
          </w:rPr>
          <w:delText xml:space="preserve">which </w:delText>
        </w:r>
      </w:del>
      <w:ins w:id="34" w:author="Microsoft Office User" w:date="2016-04-17T17:15:00Z">
        <w:r w:rsidR="000D2383">
          <w:rPr>
            <w:rFonts w:ascii="Century Schoolbook" w:hAnsi="Century Schoolbook"/>
            <w:sz w:val="24"/>
            <w:szCs w:val="24"/>
          </w:rPr>
          <w:t xml:space="preserve">that </w:t>
        </w:r>
      </w:ins>
      <w:r w:rsidR="00F64771">
        <w:rPr>
          <w:rFonts w:ascii="Century Schoolbook" w:hAnsi="Century Schoolbook"/>
          <w:sz w:val="24"/>
          <w:szCs w:val="24"/>
        </w:rPr>
        <w:t xml:space="preserve">underlies a wide range of </w:t>
      </w:r>
      <w:ins w:id="35" w:author="Microsoft Office User" w:date="2016-04-17T17:15:00Z">
        <w:r w:rsidR="000D2383">
          <w:rPr>
            <w:rFonts w:ascii="Century Schoolbook" w:hAnsi="Century Schoolbook"/>
            <w:sz w:val="24"/>
            <w:szCs w:val="24"/>
          </w:rPr>
          <w:t xml:space="preserve">psychological </w:t>
        </w:r>
      </w:ins>
      <w:r w:rsidR="00F64771">
        <w:rPr>
          <w:rFonts w:ascii="Century Schoolbook" w:hAnsi="Century Schoolbook"/>
          <w:sz w:val="24"/>
          <w:szCs w:val="24"/>
        </w:rPr>
        <w:t xml:space="preserve">states. This limitation </w:t>
      </w:r>
      <w:r w:rsidRPr="009E17AF">
        <w:rPr>
          <w:rFonts w:ascii="Century Schoolbook" w:hAnsi="Century Schoolbook"/>
          <w:sz w:val="24"/>
          <w:szCs w:val="24"/>
        </w:rPr>
        <w:t xml:space="preserve">is particularly acute in regions of the brain </w:t>
      </w:r>
      <w:ins w:id="36" w:author="Microsoft Office User" w:date="2016-04-17T17:15:00Z">
        <w:r w:rsidR="000D2383">
          <w:rPr>
            <w:rFonts w:ascii="Century Schoolbook" w:hAnsi="Century Schoolbook"/>
            <w:sz w:val="24"/>
            <w:szCs w:val="24"/>
          </w:rPr>
          <w:t xml:space="preserve">that </w:t>
        </w:r>
      </w:ins>
      <w:proofErr w:type="spellStart"/>
      <w:r w:rsidR="00F64771">
        <w:rPr>
          <w:rFonts w:ascii="Century Schoolbook" w:hAnsi="Century Schoolbook"/>
          <w:sz w:val="24"/>
          <w:szCs w:val="24"/>
        </w:rPr>
        <w:t>activ</w:t>
      </w:r>
      <w:ins w:id="37" w:author="Microsoft Office User" w:date="2016-04-17T17:15:00Z">
        <w:r w:rsidR="000D2383">
          <w:rPr>
            <w:rFonts w:ascii="Century Schoolbook" w:hAnsi="Century Schoolbook"/>
            <w:sz w:val="24"/>
            <w:szCs w:val="24"/>
          </w:rPr>
          <w:t>ative</w:t>
        </w:r>
      </w:ins>
      <w:proofErr w:type="spellEnd"/>
      <w:del w:id="38" w:author="Microsoft Office User" w:date="2016-04-17T17:15:00Z">
        <w:r w:rsidR="00F64771" w:rsidDel="000D2383">
          <w:rPr>
            <w:rFonts w:ascii="Century Schoolbook" w:hAnsi="Century Schoolbook"/>
            <w:sz w:val="24"/>
            <w:szCs w:val="24"/>
          </w:rPr>
          <w:delText>e</w:delText>
        </w:r>
      </w:del>
      <w:r w:rsidR="00F64771">
        <w:rPr>
          <w:rFonts w:ascii="Century Schoolbook" w:hAnsi="Century Schoolbook"/>
          <w:sz w:val="24"/>
          <w:szCs w:val="24"/>
        </w:rPr>
        <w:t xml:space="preserve"> frequently across a broad range of tasks (Figure 3.1C). </w:t>
      </w:r>
      <w:del w:id="39" w:author="Microsoft Office User" w:date="2016-04-17T17:15:00Z">
        <w:r w:rsidRPr="009E17AF" w:rsidDel="000D2383">
          <w:rPr>
            <w:rFonts w:ascii="Century Schoolbook" w:hAnsi="Century Schoolbook"/>
            <w:sz w:val="24"/>
            <w:szCs w:val="24"/>
          </w:rPr>
          <w:delText>Thus</w:delText>
        </w:r>
      </w:del>
      <w:ins w:id="40" w:author="Microsoft Office User" w:date="2016-04-17T17:15:00Z">
        <w:r w:rsidR="000D2383">
          <w:rPr>
            <w:rFonts w:ascii="Century Schoolbook" w:hAnsi="Century Schoolbook"/>
            <w:sz w:val="24"/>
            <w:szCs w:val="24"/>
          </w:rPr>
          <w:t>Hence</w:t>
        </w:r>
      </w:ins>
      <w:r w:rsidRPr="009E17AF">
        <w:rPr>
          <w:rFonts w:ascii="Century Schoolbook" w:hAnsi="Century Schoolbook"/>
          <w:sz w:val="24"/>
          <w:szCs w:val="24"/>
        </w:rPr>
        <w:t xml:space="preserve">, by the very nature of the LFC being involved in </w:t>
      </w:r>
      <w:r w:rsidR="00F64771">
        <w:rPr>
          <w:rFonts w:ascii="Century Schoolbook" w:hAnsi="Century Schoolbook"/>
          <w:sz w:val="24"/>
          <w:szCs w:val="24"/>
        </w:rPr>
        <w:t xml:space="preserve">a broad range tasks due to its critical role in flexible behavior, </w:t>
      </w:r>
      <w:ins w:id="41" w:author="Microsoft Office User" w:date="2016-04-17T17:15:00Z">
        <w:r w:rsidR="000D2383">
          <w:rPr>
            <w:rFonts w:ascii="Century Schoolbook" w:hAnsi="Century Schoolbook"/>
            <w:sz w:val="24"/>
            <w:szCs w:val="24"/>
          </w:rPr>
          <w:t xml:space="preserve">subregions of </w:t>
        </w:r>
      </w:ins>
      <w:r w:rsidRPr="009E17AF">
        <w:rPr>
          <w:rFonts w:ascii="Century Schoolbook" w:hAnsi="Century Schoolbook"/>
          <w:sz w:val="24"/>
          <w:szCs w:val="24"/>
        </w:rPr>
        <w:t xml:space="preserve">this </w:t>
      </w:r>
      <w:r w:rsidR="00F64771">
        <w:rPr>
          <w:rFonts w:ascii="Century Schoolbook" w:hAnsi="Century Schoolbook"/>
          <w:sz w:val="24"/>
          <w:szCs w:val="24"/>
        </w:rPr>
        <w:t>area</w:t>
      </w:r>
      <w:r w:rsidRPr="009E17AF">
        <w:rPr>
          <w:rFonts w:ascii="Century Schoolbook" w:hAnsi="Century Schoolbook"/>
          <w:sz w:val="24"/>
          <w:szCs w:val="24"/>
        </w:rPr>
        <w:t xml:space="preserve"> </w:t>
      </w:r>
      <w:del w:id="42" w:author="Microsoft Office User" w:date="2016-04-17T17:15:00Z">
        <w:r w:rsidRPr="009E17AF" w:rsidDel="000D2383">
          <w:rPr>
            <w:rFonts w:ascii="Century Schoolbook" w:hAnsi="Century Schoolbook"/>
            <w:sz w:val="24"/>
            <w:szCs w:val="24"/>
          </w:rPr>
          <w:delText xml:space="preserve">is </w:delText>
        </w:r>
      </w:del>
      <w:ins w:id="43" w:author="Microsoft Office User" w:date="2016-04-17T17:15:00Z">
        <w:r w:rsidR="000D2383">
          <w:rPr>
            <w:rFonts w:ascii="Century Schoolbook" w:hAnsi="Century Schoolbook"/>
            <w:sz w:val="24"/>
            <w:szCs w:val="24"/>
          </w:rPr>
          <w:t>are</w:t>
        </w:r>
        <w:r w:rsidR="000D2383" w:rsidRPr="009E17AF">
          <w:rPr>
            <w:rFonts w:ascii="Century Schoolbook" w:hAnsi="Century Schoolbook"/>
            <w:sz w:val="24"/>
            <w:szCs w:val="24"/>
          </w:rPr>
          <w:t xml:space="preserve"> </w:t>
        </w:r>
      </w:ins>
      <w:r w:rsidRPr="009E17AF">
        <w:rPr>
          <w:rFonts w:ascii="Century Schoolbook" w:hAnsi="Century Schoolbook"/>
          <w:sz w:val="24"/>
          <w:szCs w:val="24"/>
        </w:rPr>
        <w:t>particularly difficult to associat</w:t>
      </w:r>
      <w:r w:rsidR="00F64771">
        <w:rPr>
          <w:rFonts w:ascii="Century Schoolbook" w:hAnsi="Century Schoolbook"/>
          <w:sz w:val="24"/>
          <w:szCs w:val="24"/>
        </w:rPr>
        <w:t xml:space="preserve">e </w:t>
      </w:r>
      <w:del w:id="44" w:author="Microsoft Office User" w:date="2016-04-17T17:15:00Z">
        <w:r w:rsidR="00F64771" w:rsidDel="000D2383">
          <w:rPr>
            <w:rFonts w:ascii="Century Schoolbook" w:hAnsi="Century Schoolbook"/>
            <w:sz w:val="24"/>
            <w:szCs w:val="24"/>
          </w:rPr>
          <w:delText xml:space="preserve">to </w:delText>
        </w:r>
      </w:del>
      <w:ins w:id="45" w:author="Microsoft Office User" w:date="2016-04-17T17:15:00Z">
        <w:r w:rsidR="000D2383">
          <w:rPr>
            <w:rFonts w:ascii="Century Schoolbook" w:hAnsi="Century Schoolbook"/>
            <w:sz w:val="24"/>
            <w:szCs w:val="24"/>
          </w:rPr>
          <w:t xml:space="preserve">with </w:t>
        </w:r>
      </w:ins>
      <w:r w:rsidR="00F64771">
        <w:rPr>
          <w:rFonts w:ascii="Century Schoolbook" w:hAnsi="Century Schoolbook"/>
          <w:sz w:val="24"/>
          <w:szCs w:val="24"/>
        </w:rPr>
        <w:t xml:space="preserve">specific mental operations </w:t>
      </w:r>
      <w:r w:rsidR="00F64771">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EF2FC9C-9D85-4340-A7BD-052C03DD08A0&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F64771">
        <w:rPr>
          <w:rFonts w:ascii="Century Schoolbook" w:hAnsi="Century Schoolbook"/>
          <w:sz w:val="24"/>
          <w:szCs w:val="24"/>
        </w:rPr>
        <w:fldChar w:fldCharType="separate"/>
      </w:r>
      <w:r w:rsidR="00B619DC">
        <w:rPr>
          <w:rFonts w:cs="Cambria"/>
          <w:i/>
          <w:sz w:val="24"/>
          <w:szCs w:val="24"/>
        </w:rPr>
        <w:t>(Nelson, Dosenbach, Cohen, Wheeler, Schlaggar, &amp; Petersen, 2010c; Yarkoni et al., 2011)</w:t>
      </w:r>
      <w:r w:rsidR="00F64771">
        <w:rPr>
          <w:rFonts w:ascii="Century Schoolbook" w:hAnsi="Century Schoolbook"/>
          <w:sz w:val="24"/>
          <w:szCs w:val="24"/>
        </w:rPr>
        <w:fldChar w:fldCharType="end"/>
      </w:r>
      <w:r w:rsidR="00F64771">
        <w:rPr>
          <w:rFonts w:ascii="Century Schoolbook" w:hAnsi="Century Schoolbook"/>
          <w:sz w:val="24"/>
          <w:szCs w:val="24"/>
        </w:rPr>
        <w:t xml:space="preserve">. </w:t>
      </w:r>
    </w:p>
    <w:p w14:paraId="656235E4" w14:textId="298C12AF" w:rsidR="00140136" w:rsidRPr="00140136" w:rsidRDefault="0094566E" w:rsidP="0054564B">
      <w:pPr>
        <w:pStyle w:val="Normal1"/>
        <w:rPr>
          <w:rFonts w:ascii="Century Schoolbook" w:hAnsi="Century Schoolbook"/>
          <w:sz w:val="24"/>
          <w:szCs w:val="24"/>
        </w:rPr>
      </w:pPr>
      <w:r w:rsidRPr="009E17AF">
        <w:rPr>
          <w:rFonts w:ascii="Century Schoolbook" w:hAnsi="Century Schoolbook"/>
          <w:sz w:val="24"/>
          <w:szCs w:val="24"/>
        </w:rPr>
        <w:t xml:space="preserve">Here we address these issues by creating a comprehensive mapping between psychological states and LFC using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C262CED-03A0-40D6-8258-11A090AAD94B&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ambria"/>
          <w:sz w:val="24"/>
          <w:szCs w:val="24"/>
        </w:rPr>
        <w:t>(Yarkoni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a framework for large-scale fMRI meta-analysis composed of nearly 11,500 studies. First, we </w:t>
      </w:r>
      <w:r w:rsidR="00F64771">
        <w:rPr>
          <w:rFonts w:ascii="Century Schoolbook" w:hAnsi="Century Schoolbook"/>
          <w:sz w:val="24"/>
          <w:szCs w:val="24"/>
        </w:rPr>
        <w:t xml:space="preserve">used a data-driven method that exploits the observation that functionally related regions frequently co-activate </w:t>
      </w:r>
      <w:ins w:id="46" w:author="Microsoft Office User" w:date="2016-04-17T17:16:00Z">
        <w:r w:rsidR="000D2383">
          <w:rPr>
            <w:rFonts w:ascii="Century Schoolbook" w:hAnsi="Century Schoolbook"/>
            <w:sz w:val="24"/>
            <w:szCs w:val="24"/>
          </w:rPr>
          <w:t xml:space="preserve">together </w:t>
        </w:r>
      </w:ins>
      <w:r w:rsidR="00F64771">
        <w:rPr>
          <w:rFonts w:ascii="Century Schoolbook" w:hAnsi="Century Schoolbook"/>
          <w:sz w:val="24"/>
          <w:szCs w:val="24"/>
        </w:rPr>
        <w:t xml:space="preserve">across studies to </w:t>
      </w:r>
      <w:r w:rsidRPr="009E17AF">
        <w:rPr>
          <w:rFonts w:ascii="Century Schoolbook" w:hAnsi="Century Schoolbook"/>
          <w:sz w:val="24"/>
          <w:szCs w:val="24"/>
        </w:rPr>
        <w:t xml:space="preserve">defined functional sub-regions of LFC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AEE6F66-0FBA-4914-B88B-817A1FC98B5B&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(Robinson et al., 2010; Smith et al., 2009; Toro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r w:rsidR="00F64771">
        <w:rPr>
          <w:rFonts w:ascii="Century Schoolbook" w:hAnsi="Century Schoolbook"/>
          <w:sz w:val="24"/>
          <w:szCs w:val="24"/>
        </w:rPr>
        <w:t xml:space="preserve">In recognition that brain-wide functional networks likely </w:t>
      </w:r>
      <w:proofErr w:type="spellStart"/>
      <w:r w:rsidR="00F64771">
        <w:rPr>
          <w:rFonts w:ascii="Century Schoolbook" w:hAnsi="Century Schoolbook"/>
          <w:sz w:val="24"/>
          <w:szCs w:val="24"/>
        </w:rPr>
        <w:t>superscede</w:t>
      </w:r>
      <w:proofErr w:type="spellEnd"/>
      <w:r w:rsidR="00F64771">
        <w:rPr>
          <w:rFonts w:ascii="Century Schoolbook" w:hAnsi="Century Schoolbook"/>
          <w:sz w:val="24"/>
          <w:szCs w:val="24"/>
        </w:rPr>
        <w:t xml:space="preserve"> LFC as </w:t>
      </w:r>
      <w:r w:rsidR="00F64771">
        <w:rPr>
          <w:rFonts w:ascii="Century Schoolbook" w:hAnsi="Century Schoolbook"/>
          <w:sz w:val="24"/>
          <w:szCs w:val="24"/>
        </w:rPr>
        <w:lastRenderedPageBreak/>
        <w:t xml:space="preserve">organizational units, we identified regions </w:t>
      </w:r>
      <w:ins w:id="47" w:author="Microsoft Office User" w:date="2016-04-17T17:16:00Z">
        <w:r w:rsidR="000D2383">
          <w:rPr>
            <w:rFonts w:ascii="Century Schoolbook" w:hAnsi="Century Schoolbook"/>
            <w:sz w:val="24"/>
            <w:szCs w:val="24"/>
          </w:rPr>
          <w:t xml:space="preserve">within LFC </w:t>
        </w:r>
      </w:ins>
      <w:r w:rsidR="00F64771">
        <w:rPr>
          <w:rFonts w:ascii="Century Schoolbook" w:hAnsi="Century Schoolbook"/>
          <w:sz w:val="24"/>
          <w:szCs w:val="24"/>
        </w:rPr>
        <w:t>at various spatial scales, including a broad network-level solution and a more finer-grained region</w:t>
      </w:r>
      <w:ins w:id="48" w:author="Microsoft Office User" w:date="2016-04-17T17:16:00Z">
        <w:r w:rsidR="000D2383">
          <w:rPr>
            <w:rFonts w:ascii="Century Schoolbook" w:hAnsi="Century Schoolbook"/>
            <w:sz w:val="24"/>
            <w:szCs w:val="24"/>
          </w:rPr>
          <w:t>ally-</w:t>
        </w:r>
      </w:ins>
      <w:del w:id="49" w:author="Microsoft Office User" w:date="2016-04-17T17:16:00Z">
        <w:r w:rsidR="00F64771" w:rsidDel="000D2383">
          <w:rPr>
            <w:rFonts w:ascii="Century Schoolbook" w:hAnsi="Century Schoolbook"/>
            <w:sz w:val="24"/>
            <w:szCs w:val="24"/>
          </w:rPr>
          <w:delText xml:space="preserve"> </w:delText>
        </w:r>
      </w:del>
      <w:r w:rsidR="00F64771">
        <w:rPr>
          <w:rFonts w:ascii="Century Schoolbook" w:hAnsi="Century Schoolbook"/>
          <w:sz w:val="24"/>
          <w:szCs w:val="24"/>
        </w:rPr>
        <w:t xml:space="preserve">specific scale. </w:t>
      </w:r>
      <w:r w:rsidRPr="009E17AF">
        <w:rPr>
          <w:rFonts w:ascii="Century Schoolbook" w:hAnsi="Century Schoolbook"/>
          <w:sz w:val="24"/>
          <w:szCs w:val="24"/>
        </w:rPr>
        <w:t xml:space="preserve">In order to avoid restricting ourselves to an unnecessarily small subset of regions and to avoid defining biased or arbitrary boundaries, we clustered the whole cortex and selected regions that had a substantial number of voxels in LFC without using an </w:t>
      </w:r>
      <w:commentRangeStart w:id="50"/>
      <w:r w:rsidRPr="009E17AF">
        <w:rPr>
          <w:rFonts w:ascii="Century Schoolbook" w:hAnsi="Century Schoolbook"/>
          <w:sz w:val="24"/>
          <w:szCs w:val="24"/>
        </w:rPr>
        <w:t>explicit mask to mask voxels</w:t>
      </w:r>
      <w:ins w:id="51" w:author="Microsoft Office User" w:date="2016-04-17T17:16:00Z">
        <w:r w:rsidR="000D2383">
          <w:rPr>
            <w:rFonts w:ascii="Century Schoolbook" w:hAnsi="Century Schoolbook"/>
            <w:sz w:val="24"/>
            <w:szCs w:val="24"/>
          </w:rPr>
          <w:t xml:space="preserve"> within LFC</w:t>
        </w:r>
      </w:ins>
      <w:commentRangeEnd w:id="50"/>
      <w:ins w:id="52" w:author="Microsoft Office User" w:date="2016-04-17T17:20:00Z">
        <w:r w:rsidR="007D1800">
          <w:rPr>
            <w:rStyle w:val="CommentReference"/>
            <w:rFonts w:ascii="Times" w:hAnsi="Times"/>
          </w:rPr>
          <w:commentReference w:id="50"/>
        </w:r>
      </w:ins>
      <w:r w:rsidRPr="009E17AF">
        <w:rPr>
          <w:rFonts w:ascii="Century Schoolbook" w:hAnsi="Century Schoolbook"/>
          <w:sz w:val="24"/>
          <w:szCs w:val="24"/>
        </w:rPr>
        <w:t xml:space="preserve">. We then characterized </w:t>
      </w:r>
      <w:r w:rsidR="00F64771">
        <w:rPr>
          <w:rFonts w:ascii="Century Schoolbook" w:hAnsi="Century Schoolbook"/>
          <w:sz w:val="24"/>
          <w:szCs w:val="24"/>
        </w:rPr>
        <w:t xml:space="preserve">the functional profile of each resulting region using </w:t>
      </w:r>
      <w:r w:rsidRPr="009E17AF">
        <w:rPr>
          <w:rFonts w:ascii="Century Schoolbook" w:hAnsi="Century Schoolbook"/>
          <w:sz w:val="24"/>
          <w:szCs w:val="24"/>
        </w:rPr>
        <w:t>multivariate classification,</w:t>
      </w:r>
      <w:r w:rsidR="00F64771">
        <w:rPr>
          <w:rFonts w:ascii="Century Schoolbook" w:hAnsi="Century Schoolbook"/>
          <w:sz w:val="24"/>
          <w:szCs w:val="24"/>
        </w:rPr>
        <w:t xml:space="preserve"> explicitly contrasting studies that activated each region to those that did not,</w:t>
      </w:r>
      <w:r w:rsidRPr="009E17AF">
        <w:rPr>
          <w:rFonts w:ascii="Century Schoolbook" w:hAnsi="Century Schoolbook"/>
          <w:sz w:val="24"/>
          <w:szCs w:val="24"/>
        </w:rPr>
        <w:t xml:space="preserve"> revealing </w:t>
      </w:r>
      <w:r w:rsidR="00F64771">
        <w:rPr>
          <w:rFonts w:ascii="Century Schoolbook" w:hAnsi="Century Schoolbook"/>
          <w:sz w:val="24"/>
          <w:szCs w:val="24"/>
        </w:rPr>
        <w:t>dissociable psychological profile</w:t>
      </w:r>
      <w:r w:rsidR="004F4413">
        <w:rPr>
          <w:rFonts w:ascii="Century Schoolbook" w:hAnsi="Century Schoolbook"/>
          <w:sz w:val="24"/>
          <w:szCs w:val="24"/>
        </w:rPr>
        <w:t xml:space="preserve">s for each region that showed high similarly within each network. Collectively, the present result provide a comprehensive and unbiased functional-anatomical mapping of LFC using the largest meta-analytic database presently available. </w:t>
      </w:r>
    </w:p>
    <w:p w14:paraId="4072C6A6" w14:textId="50947359" w:rsidR="0094566E" w:rsidRPr="009E17AF" w:rsidRDefault="0094566E" w:rsidP="009E17AF">
      <w:pPr>
        <w:spacing w:line="420" w:lineRule="auto"/>
        <w:rPr>
          <w:b/>
          <w:i w:val="0"/>
          <w:sz w:val="24"/>
        </w:rPr>
      </w:pPr>
      <w:r w:rsidRPr="009E17AF">
        <w:rPr>
          <w:b/>
          <w:i w:val="0"/>
          <w:sz w:val="24"/>
        </w:rPr>
        <w:t>Materials &amp; Methods</w:t>
      </w:r>
    </w:p>
    <w:p w14:paraId="0E3B9DE1" w14:textId="6C99C7E1" w:rsidR="0094566E" w:rsidRPr="009E17AF" w:rsidRDefault="00C92B7D" w:rsidP="009E17AF">
      <w:pPr>
        <w:pStyle w:val="Normal1"/>
        <w:spacing w:line="240" w:lineRule="auto"/>
        <w:ind w:firstLine="0"/>
        <w:rPr>
          <w:rFonts w:ascii="Century Schoolbook" w:hAnsi="Century Schoolbook"/>
          <w:b/>
          <w:sz w:val="24"/>
          <w:szCs w:val="24"/>
        </w:rPr>
      </w:pPr>
      <w:r w:rsidRPr="009E17AF">
        <w:rPr>
          <w:rFonts w:ascii="Century Schoolbook" w:hAnsi="Century Schoolbook"/>
          <w:noProof/>
          <w:sz w:val="24"/>
          <w:szCs w:val="24"/>
        </w:rPr>
        <w:drawing>
          <wp:inline distT="0" distB="0" distL="0" distR="0" wp14:anchorId="6CC5E5E5" wp14:editId="4480802F">
            <wp:extent cx="6041390" cy="3020695"/>
            <wp:effectExtent l="0" t="0" r="3810"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1390" cy="3020695"/>
                    </a:xfrm>
                    <a:prstGeom prst="rect">
                      <a:avLst/>
                    </a:prstGeom>
                    <a:noFill/>
                    <a:ln>
                      <a:noFill/>
                    </a:ln>
                  </pic:spPr>
                </pic:pic>
              </a:graphicData>
            </a:graphic>
          </wp:inline>
        </w:drawing>
      </w:r>
      <w:r w:rsidR="0094566E" w:rsidRPr="009E17AF">
        <w:rPr>
          <w:rFonts w:ascii="Century Schoolbook" w:hAnsi="Century Schoolbook"/>
          <w:b/>
          <w:sz w:val="24"/>
          <w:szCs w:val="24"/>
        </w:rPr>
        <w:t xml:space="preserve">Figure </w:t>
      </w:r>
      <w:r w:rsidR="006C00E0">
        <w:rPr>
          <w:rFonts w:ascii="Century Schoolbook" w:hAnsi="Century Schoolbook"/>
          <w:b/>
          <w:sz w:val="24"/>
          <w:szCs w:val="24"/>
        </w:rPr>
        <w:t>3.2</w:t>
      </w:r>
      <w:r w:rsidR="0094566E" w:rsidRPr="009E17AF">
        <w:rPr>
          <w:rFonts w:ascii="Century Schoolbook" w:hAnsi="Century Schoolbook"/>
          <w:b/>
          <w:sz w:val="24"/>
          <w:szCs w:val="24"/>
        </w:rPr>
        <w:t>. Methods overview.</w:t>
      </w:r>
      <w:r w:rsidR="0094566E" w:rsidRPr="009E17AF">
        <w:rPr>
          <w:rFonts w:ascii="Century Schoolbook" w:hAnsi="Century Schoolbook"/>
          <w:sz w:val="24"/>
          <w:szCs w:val="24"/>
        </w:rPr>
        <w:t xml:space="preserve"> A) Co-activation across studies with the rest of </w:t>
      </w:r>
      <w:r w:rsidR="0094566E" w:rsidRPr="009E17AF">
        <w:rPr>
          <w:rFonts w:ascii="Century Schoolbook" w:hAnsi="Century Schoolbook"/>
          <w:sz w:val="24"/>
          <w:szCs w:val="24"/>
        </w:rPr>
        <w:lastRenderedPageBreak/>
        <w:t xml:space="preserve">the brain was calculated for every cortical voxel and whole-brain clustering results were obtained using </w:t>
      </w:r>
      <w:r w:rsidR="006C00E0">
        <w:rPr>
          <w:rFonts w:ascii="Century Schoolbook" w:hAnsi="Century Schoolbook"/>
          <w:sz w:val="24"/>
          <w:szCs w:val="24"/>
        </w:rPr>
        <w:t xml:space="preserve">ward </w:t>
      </w:r>
      <w:r w:rsidR="0094566E" w:rsidRPr="009E17AF">
        <w:rPr>
          <w:rFonts w:ascii="Century Schoolbook" w:hAnsi="Century Schoolbook"/>
          <w:sz w:val="24"/>
          <w:szCs w:val="24"/>
        </w:rPr>
        <w:t xml:space="preserve">hierarchical clustering. We chose three spatial scales to focus on using the silhouette method and selected clusters in LFC from the whole-brain clustering solutions. B) We contrasted the whole-brain co-activation of clusters, grouping clusters for comparison that grouped together at coarser spatial scales (i.e. clusters that were in the same network) C) We generated functional preference profiles for each cluster by determining which psychological topics best predicted their activation across studies in the database. </w:t>
      </w:r>
    </w:p>
    <w:p w14:paraId="2FD64750" w14:textId="475A0CB8" w:rsidR="0094566E" w:rsidRPr="00F22624" w:rsidRDefault="003359A7" w:rsidP="00F22624">
      <w:pPr>
        <w:pStyle w:val="Normal1"/>
        <w:spacing w:after="160" w:line="420" w:lineRule="auto"/>
        <w:ind w:firstLine="720"/>
        <w:rPr>
          <w:rFonts w:ascii="Century Schoolbook" w:hAnsi="Century Schoolbook"/>
          <w:color w:val="333333"/>
          <w:sz w:val="24"/>
          <w:szCs w:val="24"/>
          <w:highlight w:val="white"/>
        </w:rPr>
      </w:pPr>
      <w:r w:rsidRPr="00F22624">
        <w:rPr>
          <w:rFonts w:ascii="Century Schoolbook" w:hAnsi="Century Schoolbook"/>
          <w:b/>
          <w:color w:val="333333"/>
          <w:sz w:val="24"/>
          <w:szCs w:val="24"/>
          <w:highlight w:val="white"/>
        </w:rPr>
        <w:t>Dataset</w:t>
      </w:r>
      <w:r w:rsidR="00F22624" w:rsidRPr="00F22624">
        <w:rPr>
          <w:rFonts w:ascii="Century Schoolbook" w:hAnsi="Century Schoolbook"/>
          <w:b/>
          <w:color w:val="333333"/>
          <w:sz w:val="24"/>
          <w:szCs w:val="24"/>
          <w:highlight w:val="white"/>
        </w:rPr>
        <w:t>.</w:t>
      </w:r>
      <w:r w:rsidR="00F22624">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 xml:space="preserve">We analyzed </w:t>
      </w:r>
      <w:ins w:id="53" w:author="Microsoft Office User" w:date="2016-04-17T17:17:00Z">
        <w:r w:rsidR="007D1800">
          <w:rPr>
            <w:rFonts w:ascii="Century Schoolbook" w:hAnsi="Century Schoolbook"/>
            <w:color w:val="333333"/>
            <w:sz w:val="24"/>
            <w:szCs w:val="24"/>
            <w:highlight w:val="white"/>
          </w:rPr>
          <w:t xml:space="preserve">the </w:t>
        </w:r>
      </w:ins>
      <w:r w:rsidR="0094566E" w:rsidRPr="009E17AF">
        <w:rPr>
          <w:rFonts w:ascii="Century Schoolbook" w:hAnsi="Century Schoolbook"/>
          <w:color w:val="333333"/>
          <w:sz w:val="24"/>
          <w:szCs w:val="24"/>
          <w:highlight w:val="white"/>
        </w:rPr>
        <w:t xml:space="preserve">version 0.6 of the </w:t>
      </w:r>
      <w:proofErr w:type="spellStart"/>
      <w:r w:rsidR="0094566E" w:rsidRPr="009E17AF">
        <w:rPr>
          <w:rFonts w:ascii="Century Schoolbook" w:hAnsi="Century Schoolbook"/>
          <w:color w:val="333333"/>
          <w:sz w:val="24"/>
          <w:szCs w:val="24"/>
          <w:highlight w:val="white"/>
        </w:rPr>
        <w:t>Neurosynth</w:t>
      </w:r>
      <w:proofErr w:type="spellEnd"/>
      <w:r w:rsidR="0094566E" w:rsidRPr="009E17AF">
        <w:rPr>
          <w:rFonts w:ascii="Century Schoolbook" w:hAnsi="Century Schoolbook"/>
          <w:color w:val="333333"/>
          <w:sz w:val="24"/>
          <w:szCs w:val="24"/>
          <w:highlight w:val="white"/>
        </w:rPr>
        <w:t xml:space="preserve"> database </w:t>
      </w:r>
      <w:r w:rsidR="0094566E"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3EE17F77-05DD-421E-84A2-8F14AFFAD112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sidR="0094566E" w:rsidRPr="009E17AF">
        <w:rPr>
          <w:rFonts w:ascii="Century Schoolbook" w:hAnsi="Century Schoolbook" w:cs="Cambria"/>
          <w:sz w:val="24"/>
          <w:szCs w:val="24"/>
        </w:rPr>
        <w:t>(Yarkoni et al., 2011)</w:t>
      </w:r>
      <w:r w:rsidR="0094566E" w:rsidRPr="009E17AF">
        <w:rPr>
          <w:rFonts w:ascii="Century Schoolbook" w:hAnsi="Century Schoolbook"/>
          <w:color w:val="333333"/>
          <w:sz w:val="24"/>
          <w:szCs w:val="24"/>
          <w:highlight w:val="white"/>
        </w:rPr>
        <w:fldChar w:fldCharType="end"/>
      </w:r>
      <w:r w:rsidR="0094566E" w:rsidRPr="009E17AF">
        <w:rPr>
          <w:rFonts w:ascii="Century Schoolbook" w:hAnsi="Century Schoolbook"/>
          <w:color w:val="333333"/>
          <w:sz w:val="24"/>
          <w:szCs w:val="24"/>
          <w:highlight w:val="white"/>
        </w:rPr>
        <w:t xml:space="preserve">, a repository of  </w:t>
      </w:r>
      <w:r w:rsidR="0094566E" w:rsidRPr="009E17AF">
        <w:rPr>
          <w:rFonts w:ascii="Century Schoolbook" w:hAnsi="Century Schoolbook"/>
          <w:color w:val="333333"/>
          <w:sz w:val="24"/>
          <w:szCs w:val="24"/>
        </w:rPr>
        <w:t xml:space="preserve">11,406 </w:t>
      </w:r>
      <w:r w:rsidR="0094566E" w:rsidRPr="009E17AF">
        <w:rPr>
          <w:rFonts w:ascii="Century Schoolbook" w:hAnsi="Century Schoolbook"/>
          <w:color w:val="333333"/>
          <w:sz w:val="24"/>
          <w:szCs w:val="24"/>
          <w:highlight w:val="white"/>
        </w:rPr>
        <w:t>fMRI studies and over 410,000 activation</w:t>
      </w:r>
      <w:r w:rsidR="0094566E" w:rsidRPr="009E17AF">
        <w:rPr>
          <w:rFonts w:ascii="Century Schoolbook" w:hAnsi="Century Schoolbook"/>
          <w:color w:val="333333"/>
          <w:sz w:val="24"/>
          <w:szCs w:val="24"/>
        </w:rPr>
        <w:t xml:space="preserve"> peaks</w:t>
      </w:r>
      <w:r w:rsidR="0094566E" w:rsidRPr="009E17AF">
        <w:rPr>
          <w:rFonts w:ascii="Century Schoolbook" w:hAnsi="Century Schoolbook"/>
          <w:sz w:val="24"/>
          <w:szCs w:val="24"/>
        </w:rPr>
        <w:t xml:space="preserve"> that span the full range of the published </w:t>
      </w:r>
      <w:ins w:id="54" w:author="Microsoft Office User" w:date="2016-04-17T17:18:00Z">
        <w:r w:rsidR="007D1800">
          <w:rPr>
            <w:rFonts w:ascii="Century Schoolbook" w:hAnsi="Century Schoolbook"/>
            <w:sz w:val="24"/>
            <w:szCs w:val="24"/>
          </w:rPr>
          <w:t xml:space="preserve">neuroimaging </w:t>
        </w:r>
      </w:ins>
      <w:r w:rsidR="0094566E" w:rsidRPr="009E17AF">
        <w:rPr>
          <w:rFonts w:ascii="Century Schoolbook" w:hAnsi="Century Schoolbook"/>
          <w:sz w:val="24"/>
          <w:szCs w:val="24"/>
        </w:rPr>
        <w:t>literature.</w:t>
      </w:r>
      <w:r w:rsidR="0094566E"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w:t>
      </w:r>
      <w:proofErr w:type="spellStart"/>
      <w:r w:rsidR="0094566E" w:rsidRPr="009E17AF">
        <w:rPr>
          <w:rFonts w:ascii="Century Schoolbook" w:hAnsi="Century Schoolbook"/>
          <w:color w:val="333333"/>
          <w:sz w:val="24"/>
          <w:szCs w:val="24"/>
          <w:highlight w:val="white"/>
        </w:rPr>
        <w:t>Yarkoni</w:t>
      </w:r>
      <w:proofErr w:type="spellEnd"/>
      <w:r w:rsidR="0094566E" w:rsidRPr="009E17AF">
        <w:rPr>
          <w:rFonts w:ascii="Century Schoolbook" w:hAnsi="Century Schoolbook"/>
          <w:color w:val="333333"/>
          <w:sz w:val="24"/>
          <w:szCs w:val="24"/>
          <w:highlight w:val="white"/>
        </w:rPr>
        <w:t xml:space="preserve"> et al., 2011). As such, all activations and subsequent analyses are in MNI152 coordinate space. </w:t>
      </w:r>
      <w:r w:rsidR="0094566E" w:rsidRPr="009E17AF">
        <w:rPr>
          <w:rFonts w:ascii="Century Schoolbook" w:hAnsi="Century Schoolbook"/>
          <w:sz w:val="24"/>
          <w:szCs w:val="24"/>
        </w:rPr>
        <w:t xml:space="preserve">The </w:t>
      </w:r>
      <w:proofErr w:type="spellStart"/>
      <w:r w:rsidR="0094566E" w:rsidRPr="009E17AF">
        <w:rPr>
          <w:rFonts w:ascii="Century Schoolbook" w:hAnsi="Century Schoolbook"/>
          <w:sz w:val="24"/>
          <w:szCs w:val="24"/>
        </w:rPr>
        <w:t>scikit</w:t>
      </w:r>
      <w:proofErr w:type="spellEnd"/>
      <w:r w:rsidR="0094566E" w:rsidRPr="009E17AF">
        <w:rPr>
          <w:rFonts w:ascii="Century Schoolbook" w:hAnsi="Century Schoolbook"/>
          <w:sz w:val="24"/>
          <w:szCs w:val="24"/>
        </w:rPr>
        <w:t xml:space="preserve">-learn Python package </w:t>
      </w:r>
      <w:r w:rsidR="0094566E"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&lt;citation&gt;&lt;uuid&gt;B53927AE-D1D6-49EC-850C-066145D887DE&lt;/uuid&gt;&lt;priority&gt;0&lt;/priority&gt;&lt;publications&gt;&lt;publication&gt;&lt;volume&gt;12&lt;/volume&gt;&lt;number&gt;Oct&lt;/number&gt;&lt;startpage&gt;2825&lt;/startpage&gt;&lt;title&gt;Scikit-learn: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0094566E" w:rsidRPr="009E17AF">
        <w:rPr>
          <w:rFonts w:ascii="Century Schoolbook" w:hAnsi="Century Schoolbook"/>
          <w:sz w:val="24"/>
          <w:szCs w:val="24"/>
        </w:rPr>
        <w:fldChar w:fldCharType="separate"/>
      </w:r>
      <w:r w:rsidR="0094566E" w:rsidRPr="009E17AF">
        <w:rPr>
          <w:rFonts w:ascii="Century Schoolbook" w:hAnsi="Century Schoolbook" w:cs="Cambria"/>
          <w:sz w:val="24"/>
          <w:szCs w:val="24"/>
        </w:rPr>
        <w:t>(Pedregosa et al., 2011)</w:t>
      </w:r>
      <w:r w:rsidR="0094566E" w:rsidRPr="009E17AF">
        <w:rPr>
          <w:rFonts w:ascii="Century Schoolbook" w:hAnsi="Century Schoolbook"/>
          <w:sz w:val="24"/>
          <w:szCs w:val="24"/>
        </w:rPr>
        <w:fldChar w:fldCharType="end"/>
      </w:r>
      <w:r w:rsidR="0094566E" w:rsidRPr="009E17AF">
        <w:rPr>
          <w:rFonts w:ascii="Century Schoolbook" w:hAnsi="Century Schoolbook"/>
          <w:sz w:val="24"/>
          <w:szCs w:val="24"/>
        </w:rPr>
        <w:t xml:space="preserve"> was used for all machine learning analyses. Analyses were performed using the core </w:t>
      </w:r>
      <w:proofErr w:type="spellStart"/>
      <w:r w:rsidR="0094566E" w:rsidRPr="009E17AF">
        <w:rPr>
          <w:rFonts w:ascii="Century Schoolbook" w:hAnsi="Century Schoolbook"/>
          <w:sz w:val="24"/>
          <w:szCs w:val="24"/>
        </w:rPr>
        <w:t>Neurosynth</w:t>
      </w:r>
      <w:proofErr w:type="spellEnd"/>
      <w:r w:rsidR="0094566E" w:rsidRPr="009E17AF">
        <w:rPr>
          <w:rFonts w:ascii="Century Schoolbook" w:hAnsi="Century Schoolbook"/>
          <w:sz w:val="24"/>
          <w:szCs w:val="24"/>
        </w:rPr>
        <w:t xml:space="preserve"> python tools (https://gi</w:t>
      </w:r>
      <w:r w:rsidR="006C00E0">
        <w:rPr>
          <w:rFonts w:ascii="Century Schoolbook" w:hAnsi="Century Schoolbook"/>
          <w:sz w:val="24"/>
          <w:szCs w:val="24"/>
        </w:rPr>
        <w:t>thub.com/neurosynth/neurosynth).</w:t>
      </w:r>
      <w:r w:rsidR="0094566E" w:rsidRPr="009E17AF">
        <w:rPr>
          <w:rFonts w:ascii="Century Schoolbook" w:hAnsi="Century Schoolbook"/>
          <w:sz w:val="24"/>
          <w:szCs w:val="24"/>
        </w:rPr>
        <w:t xml:space="preserve"> </w:t>
      </w:r>
    </w:p>
    <w:p w14:paraId="59B3D9DA" w14:textId="090B91C3" w:rsidR="0094566E" w:rsidRPr="00F22624" w:rsidRDefault="0094566E" w:rsidP="00F22624">
      <w:pPr>
        <w:pStyle w:val="Normal1"/>
        <w:spacing w:after="160"/>
        <w:ind w:firstLine="720"/>
        <w:rPr>
          <w:rFonts w:ascii="Century Schoolbook" w:hAnsi="Century Schoolbook"/>
          <w:sz w:val="24"/>
          <w:szCs w:val="24"/>
        </w:rPr>
      </w:pPr>
      <w:commentRangeStart w:id="55"/>
      <w:r w:rsidRPr="00F22624">
        <w:rPr>
          <w:rFonts w:ascii="Century Schoolbook" w:hAnsi="Century Schoolbook"/>
          <w:b/>
          <w:sz w:val="24"/>
          <w:szCs w:val="24"/>
        </w:rPr>
        <w:t>Lateral frontal cortex mask</w:t>
      </w:r>
      <w:commentRangeEnd w:id="55"/>
      <w:r w:rsidR="007D1800">
        <w:rPr>
          <w:rStyle w:val="CommentReference"/>
          <w:rFonts w:ascii="Times" w:hAnsi="Times"/>
        </w:rPr>
        <w:commentReference w:id="55"/>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color w:val="333333"/>
          <w:sz w:val="24"/>
          <w:szCs w:val="24"/>
          <w:highlight w:val="white"/>
        </w:rPr>
        <w:t xml:space="preserve">To select voxels in lateral frontal cortex, </w:t>
      </w:r>
      <w:r w:rsidRPr="009E17AF">
        <w:rPr>
          <w:rFonts w:ascii="Century Schoolbook" w:hAnsi="Century Schoolbook"/>
          <w:color w:val="333333"/>
          <w:sz w:val="24"/>
          <w:szCs w:val="24"/>
        </w:rPr>
        <w:t xml:space="preserve">we defined an anatomical mask by including voxels with a greater than 30% chance of falling in the frontal lobes according to the Montreal Neurological Institute structural probabilistic atlas </w:t>
      </w:r>
      <w:r w:rsidRPr="009E17AF">
        <w:rPr>
          <w:rFonts w:ascii="Century Schoolbook" w:hAnsi="Century Schoolbook"/>
          <w:color w:val="333333"/>
          <w:sz w:val="24"/>
          <w:szCs w:val="24"/>
        </w:rPr>
        <w:fldChar w:fldCharType="begin"/>
      </w:r>
      <w:r w:rsidR="0000334A">
        <w:rPr>
          <w:rFonts w:ascii="Century Schoolbook" w:hAnsi="Century Schoolbook"/>
          <w:color w:val="333333"/>
          <w:sz w:val="24"/>
          <w:szCs w:val="24"/>
        </w:rPr>
        <w:instrText xml:space="preserve"> ADDIN PAPERS2_CITATIONS &lt;citation&gt;&lt;uuid&gt;FC43C860-7BA4-49A7-90BB-EA444A382343&lt;/uuid&gt;&lt;priority&gt;0&lt;/priority&gt;&lt;publications&gt;&lt;publication&gt;&lt;uuid&gt;1F7571A8-97BA-4A32-91C6-4E5E8F6473B2&lt;/uuid&gt;&lt;volume&gt;3&lt;/volume&gt;&lt;doi&gt;10.1002/hbm.460030304&lt;/doi&gt;&lt;startpage&gt;190&lt;/startpa</w:instrText>
      </w:r>
      <w:r w:rsidR="0000334A">
        <w:rPr>
          <w:rFonts w:ascii="Century Schoolbook" w:hAnsi="Century Schoolbook" w:hint="eastAsia"/>
          <w:color w:val="333333"/>
          <w:sz w:val="24"/>
          <w:szCs w:val="24"/>
        </w:rPr>
        <w:instrText>ge&gt;&lt;publication_date&gt;99199501011200000000222000&lt;/publication_date&gt;&lt;url&gt;http://doi.wiley.com/10.1002/hbm.460030304&lt;/url&gt;&lt;type&gt;400&lt;/type&gt;&lt;title&gt;Automatic 3</w:instrText>
      </w:r>
      <w:r w:rsidR="0000334A">
        <w:rPr>
          <w:rFonts w:ascii="Century Schoolbook" w:hAnsi="Century Schoolbook" w:hint="eastAsia"/>
          <w:color w:val="333333"/>
          <w:sz w:val="24"/>
          <w:szCs w:val="24"/>
        </w:rPr>
        <w:instrText>‐</w:instrText>
      </w:r>
      <w:r w:rsidR="0000334A">
        <w:rPr>
          <w:rFonts w:ascii="Century Schoolbook" w:hAnsi="Century Schoolbook" w:hint="eastAsia"/>
          <w:color w:val="333333"/>
          <w:sz w:val="24"/>
          <w:szCs w:val="24"/>
        </w:rPr>
        <w:instrText>D model</w:instrText>
      </w:r>
      <w:r w:rsidR="0000334A">
        <w:rPr>
          <w:rFonts w:ascii="Century Schoolbook" w:hAnsi="Century Schoolbook" w:hint="eastAsia"/>
          <w:color w:val="333333"/>
          <w:sz w:val="24"/>
          <w:szCs w:val="24"/>
        </w:rPr>
        <w:instrText>‐</w:instrText>
      </w:r>
      <w:r w:rsidR="0000334A">
        <w:rPr>
          <w:rFonts w:ascii="Century Schoolbook" w:hAnsi="Century Schoolbook" w:hint="eastAsia"/>
          <w:color w:val="333333"/>
          <w:sz w:val="24"/>
          <w:szCs w:val="24"/>
        </w:rPr>
        <w:instrText>based neuroanatomical segmentation&lt;/title&gt;&lt;publisher&gt;Wiley Subscription Services, Inc., A Wil</w:instrText>
      </w:r>
      <w:r w:rsidR="0000334A">
        <w:rPr>
          <w:rFonts w:ascii="Century Schoolbook" w:hAnsi="Century Schoolbook"/>
          <w:color w:val="333333"/>
          <w:sz w:val="24"/>
          <w:szCs w:val="24"/>
        </w:rPr>
        <w:instrText>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(Collins, Holmes, Peters, &amp; Evans, 1995; Mazziotta et al., 2001)</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 and excluding medial voxels </w:t>
      </w:r>
      <w:ins w:id="56" w:author="Microsoft Office User" w:date="2016-04-17T17:21:00Z">
        <w:r w:rsidR="007D1800">
          <w:rPr>
            <w:rFonts w:ascii="Century Schoolbook" w:hAnsi="Century Schoolbook"/>
            <w:color w:val="333333"/>
            <w:sz w:val="24"/>
            <w:szCs w:val="24"/>
          </w:rPr>
          <w:t xml:space="preserve">that lie </w:t>
        </w:r>
      </w:ins>
      <w:r w:rsidRPr="009E17AF">
        <w:rPr>
          <w:rFonts w:ascii="Century Schoolbook" w:hAnsi="Century Schoolbook"/>
          <w:color w:val="333333"/>
          <w:sz w:val="24"/>
          <w:szCs w:val="24"/>
        </w:rPr>
        <w:t>within 14mm of the midline. To focus on lateral frontal cortex, we excluded voxels that were exclusively</w:t>
      </w:r>
      <w:r w:rsidR="006C00E0">
        <w:rPr>
          <w:rFonts w:ascii="Century Schoolbook" w:hAnsi="Century Schoolbook"/>
          <w:color w:val="333333"/>
          <w:sz w:val="24"/>
          <w:szCs w:val="24"/>
        </w:rPr>
        <w:t xml:space="preserve"> located on the orbital surface–</w:t>
      </w:r>
      <w:r w:rsidRPr="009E17AF">
        <w:rPr>
          <w:rFonts w:ascii="Century Schoolbook" w:hAnsi="Century Schoolbook"/>
          <w:color w:val="333333"/>
          <w:sz w:val="24"/>
          <w:szCs w:val="24"/>
        </w:rPr>
        <w:t xml:space="preserve"> ensuring to inclu</w:t>
      </w:r>
      <w:r w:rsidR="006C00E0">
        <w:rPr>
          <w:rFonts w:ascii="Century Schoolbook" w:hAnsi="Century Schoolbook"/>
          <w:color w:val="333333"/>
          <w:sz w:val="24"/>
          <w:szCs w:val="24"/>
        </w:rPr>
        <w:t>de lateral orbitofrontal voxels–</w:t>
      </w:r>
      <w:r w:rsidRPr="009E17AF">
        <w:rPr>
          <w:rFonts w:ascii="Century Schoolbook" w:hAnsi="Century Schoolbook"/>
          <w:color w:val="333333"/>
          <w:sz w:val="24"/>
          <w:szCs w:val="24"/>
        </w:rPr>
        <w:t xml:space="preserve"> by removing voxels in the superior and medial orbital </w:t>
      </w:r>
      <w:proofErr w:type="spellStart"/>
      <w:r w:rsidRPr="009E17AF">
        <w:rPr>
          <w:rFonts w:ascii="Century Schoolbook" w:hAnsi="Century Schoolbook"/>
          <w:color w:val="333333"/>
          <w:sz w:val="24"/>
          <w:szCs w:val="24"/>
        </w:rPr>
        <w:t>gyri</w:t>
      </w:r>
      <w:proofErr w:type="spellEnd"/>
      <w:r w:rsidRPr="009E17AF">
        <w:rPr>
          <w:rFonts w:ascii="Century Schoolbook" w:hAnsi="Century Schoolbook"/>
          <w:color w:val="333333"/>
          <w:sz w:val="24"/>
          <w:szCs w:val="24"/>
        </w:rPr>
        <w:t xml:space="preserve"> according to the AAL atlas and voxels with a </w:t>
      </w:r>
      <w:r w:rsidRPr="009E17AF">
        <w:rPr>
          <w:rFonts w:ascii="Century Schoolbook" w:hAnsi="Century Schoolbook"/>
          <w:color w:val="333333"/>
          <w:sz w:val="24"/>
          <w:szCs w:val="24"/>
        </w:rPr>
        <w:lastRenderedPageBreak/>
        <w:t>greater than 30% probability of falling in ‘Frontal Operculum Cortex’ in the Harvard-Oxford atlas. Finally, we also excluded far ventral voxels</w:t>
      </w:r>
      <w:r w:rsidR="006C00E0">
        <w:rPr>
          <w:rFonts w:ascii="Century Schoolbook" w:hAnsi="Century Schoolbook"/>
          <w:color w:val="333333"/>
          <w:sz w:val="24"/>
          <w:szCs w:val="24"/>
        </w:rPr>
        <w:t xml:space="preserve"> of OFC</w:t>
      </w:r>
      <w:r w:rsidRPr="009E17AF">
        <w:rPr>
          <w:rFonts w:ascii="Century Schoolbook" w:hAnsi="Century Schoolbook"/>
          <w:color w:val="333333"/>
          <w:sz w:val="24"/>
          <w:szCs w:val="24"/>
        </w:rPr>
        <w:t xml:space="preserve"> (Z &lt; -14mm) that were not excluded using anatomical atlases. </w:t>
      </w:r>
    </w:p>
    <w:p w14:paraId="5C1E3624" w14:textId="2CEF25CB" w:rsidR="0094566E" w:rsidRPr="00F22624" w:rsidRDefault="0094566E" w:rsidP="00F22624">
      <w:pPr>
        <w:pStyle w:val="Heading3"/>
        <w:spacing w:after="160" w:line="480" w:lineRule="auto"/>
        <w:rPr>
          <w:rFonts w:ascii="Century Schoolbook" w:hAnsi="Century Schoolbook"/>
          <w:b w:val="0"/>
          <w:i w:val="0"/>
          <w:sz w:val="24"/>
          <w:szCs w:val="24"/>
        </w:rPr>
      </w:pPr>
      <w:r w:rsidRPr="00F22624">
        <w:rPr>
          <w:rFonts w:ascii="Century Schoolbook" w:hAnsi="Century Schoolbook"/>
          <w:i w:val="0"/>
          <w:sz w:val="24"/>
          <w:szCs w:val="24"/>
        </w:rPr>
        <w:t>Co-activation clustering</w:t>
      </w:r>
      <w:r w:rsidR="00F22624">
        <w:rPr>
          <w:rFonts w:ascii="Century Schoolbook" w:hAnsi="Century Schoolbook"/>
          <w:i w:val="0"/>
          <w:sz w:val="24"/>
          <w:szCs w:val="24"/>
        </w:rPr>
        <w:t xml:space="preserve">. </w:t>
      </w:r>
      <w:r w:rsidRPr="00F22624">
        <w:rPr>
          <w:rFonts w:ascii="Century Schoolbook" w:hAnsi="Century Schoolbook"/>
          <w:b w:val="0"/>
          <w:i w:val="0"/>
          <w:color w:val="333333"/>
          <w:sz w:val="24"/>
          <w:szCs w:val="24"/>
          <w:highlight w:val="white"/>
        </w:rPr>
        <w:t xml:space="preserve">Next, we clustered individual grey-matter cortical </w:t>
      </w:r>
      <w:commentRangeStart w:id="57"/>
      <w:r w:rsidRPr="00F22624">
        <w:rPr>
          <w:rFonts w:ascii="Century Schoolbook" w:hAnsi="Century Schoolbook"/>
          <w:b w:val="0"/>
          <w:i w:val="0"/>
          <w:color w:val="333333"/>
          <w:sz w:val="24"/>
          <w:szCs w:val="24"/>
          <w:highlight w:val="white"/>
        </w:rPr>
        <w:t>voxels</w:t>
      </w:r>
      <w:commentRangeEnd w:id="57"/>
      <w:r w:rsidR="007D1800">
        <w:rPr>
          <w:rStyle w:val="CommentReference"/>
          <w:rFonts w:ascii="Times" w:eastAsia="ＭＳ 明朝" w:hAnsi="Times"/>
          <w:b w:val="0"/>
          <w:bCs w:val="0"/>
          <w:i w:val="0"/>
          <w:iCs w:val="0"/>
        </w:rPr>
        <w:commentReference w:id="57"/>
      </w:r>
      <w:r w:rsidRPr="00F22624">
        <w:rPr>
          <w:rFonts w:ascii="Century Schoolbook" w:hAnsi="Century Schoolbook"/>
          <w:b w:val="0"/>
          <w:i w:val="0"/>
          <w:color w:val="333333"/>
          <w:sz w:val="24"/>
          <w:szCs w:val="24"/>
          <w:highlight w:val="white"/>
        </w:rPr>
        <w:t xml:space="preserve"> based on their meta-analytic co-activation with the whole brain across studies in the database (Figure </w:t>
      </w:r>
      <w:r w:rsidR="006C00E0" w:rsidRPr="00F22624">
        <w:rPr>
          <w:rFonts w:ascii="Century Schoolbook" w:hAnsi="Century Schoolbook"/>
          <w:b w:val="0"/>
          <w:i w:val="0"/>
          <w:color w:val="333333"/>
          <w:sz w:val="24"/>
          <w:szCs w:val="24"/>
          <w:highlight w:val="white"/>
        </w:rPr>
        <w:t>3.</w:t>
      </w:r>
      <w:r w:rsidRPr="00F22624">
        <w:rPr>
          <w:rFonts w:ascii="Century Schoolbook" w:hAnsi="Century Schoolbook"/>
          <w:b w:val="0"/>
          <w:i w:val="0"/>
          <w:color w:val="333333"/>
          <w:sz w:val="24"/>
          <w:szCs w:val="24"/>
          <w:highlight w:val="white"/>
        </w:rPr>
        <w:t xml:space="preserve">2A). In order to avoid potentially biased or arbitrary cluster boundaries, we clustered the entire cortex and selected clusters for further analysis that fell within our LFC mask.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F22624">
        <w:rPr>
          <w:rFonts w:ascii="Century Schoolbook" w:hAnsi="Century Schoolbook"/>
          <w:b w:val="0"/>
          <w:i w:val="0"/>
          <w:color w:val="333333"/>
          <w:sz w:val="24"/>
          <w:szCs w:val="24"/>
          <w:highlight w:val="white"/>
        </w:rPr>
        <w:fldChar w:fldCharType="begin"/>
      </w:r>
      <w:r w:rsidR="0000334A" w:rsidRPr="00F22624">
        <w:rPr>
          <w:rFonts w:ascii="Century Schoolbook" w:hAnsi="Century Schoolbook"/>
          <w:b w:val="0"/>
          <w:i w:val="0"/>
          <w:color w:val="333333"/>
          <w:sz w:val="24"/>
          <w:szCs w:val="24"/>
          <w:highlight w:val="white"/>
        </w:rPr>
        <w:instrText xml:space="preserve"> ADDIN PAPERS2_CITATIONS &lt;citation&gt;&lt;uuid&gt;F1BBE354-2E3E-47BF-BCF8-27C08F19A923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F22624">
        <w:rPr>
          <w:rFonts w:ascii="Century Schoolbook" w:hAnsi="Century Schoolbook"/>
          <w:b w:val="0"/>
          <w:i w:val="0"/>
          <w:color w:val="333333"/>
          <w:sz w:val="24"/>
          <w:szCs w:val="24"/>
          <w:highlight w:val="white"/>
        </w:rPr>
        <w:fldChar w:fldCharType="separate"/>
      </w:r>
      <w:r w:rsidRPr="00F22624">
        <w:rPr>
          <w:rFonts w:ascii="Century Schoolbook" w:hAnsi="Century Schoolbook" w:cs="Times"/>
          <w:b w:val="0"/>
          <w:i w:val="0"/>
          <w:sz w:val="24"/>
          <w:szCs w:val="24"/>
        </w:rPr>
        <w:t>(Power et al., 2011; Yeo et al., 2011)</w:t>
      </w:r>
      <w:r w:rsidRPr="00F22624">
        <w:rPr>
          <w:rFonts w:ascii="Century Schoolbook" w:hAnsi="Century Schoolbook"/>
          <w:b w:val="0"/>
          <w:i w:val="0"/>
          <w:color w:val="333333"/>
          <w:sz w:val="24"/>
          <w:szCs w:val="24"/>
          <w:highlight w:val="white"/>
        </w:rPr>
        <w:fldChar w:fldCharType="end"/>
      </w:r>
      <w:r w:rsidRPr="00F22624">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w:t>
      </w:r>
      <w:proofErr w:type="spellStart"/>
      <w:r w:rsidRPr="00F22624">
        <w:rPr>
          <w:rFonts w:ascii="Century Schoolbook" w:hAnsi="Century Schoolbook"/>
          <w:b w:val="0"/>
          <w:i w:val="0"/>
          <w:color w:val="333333"/>
          <w:sz w:val="24"/>
          <w:szCs w:val="24"/>
          <w:highlight w:val="white"/>
        </w:rPr>
        <w:t>Neurosynth’s</w:t>
      </w:r>
      <w:proofErr w:type="spellEnd"/>
      <w:r w:rsidRPr="00F22624">
        <w:rPr>
          <w:rFonts w:ascii="Century Schoolbook" w:hAnsi="Century Schoolbook"/>
          <w:b w:val="0"/>
          <w:i w:val="0"/>
          <w:color w:val="333333"/>
          <w:sz w:val="24"/>
          <w:szCs w:val="24"/>
          <w:highlight w:val="white"/>
        </w:rPr>
        <w:t xml:space="preserve"> activation mask (derived from the standard MNI152 template distributed with FSL) corresponded highly with probabilistic locations of cerebral cortex, with the exception of portions of dorsal </w:t>
      </w:r>
      <w:proofErr w:type="spellStart"/>
      <w:r w:rsidRPr="00F22624">
        <w:rPr>
          <w:rFonts w:ascii="Century Schoolbook" w:hAnsi="Century Schoolbook"/>
          <w:b w:val="0"/>
          <w:i w:val="0"/>
          <w:color w:val="333333"/>
          <w:sz w:val="24"/>
          <w:szCs w:val="24"/>
          <w:highlight w:val="white"/>
        </w:rPr>
        <w:t>precentral</w:t>
      </w:r>
      <w:proofErr w:type="spellEnd"/>
      <w:r w:rsidRPr="00F22624">
        <w:rPr>
          <w:rFonts w:ascii="Century Schoolbook" w:hAnsi="Century Schoolbook"/>
          <w:b w:val="0"/>
          <w:i w:val="0"/>
          <w:color w:val="333333"/>
          <w:sz w:val="24"/>
          <w:szCs w:val="24"/>
          <w:highlight w:val="white"/>
        </w:rPr>
        <w:t xml:space="preserve"> gyrus– which showed low activation although it was more than 50% likely to be in cerebral </w:t>
      </w:r>
      <w:commentRangeStart w:id="58"/>
      <w:r w:rsidRPr="00F22624">
        <w:rPr>
          <w:rFonts w:ascii="Century Schoolbook" w:hAnsi="Century Schoolbook"/>
          <w:b w:val="0"/>
          <w:i w:val="0"/>
          <w:color w:val="333333"/>
          <w:sz w:val="24"/>
          <w:szCs w:val="24"/>
          <w:highlight w:val="white"/>
        </w:rPr>
        <w:t>cortex</w:t>
      </w:r>
      <w:commentRangeEnd w:id="58"/>
      <w:r w:rsidR="00576A0E">
        <w:rPr>
          <w:rStyle w:val="CommentReference"/>
          <w:rFonts w:ascii="Times" w:eastAsia="ＭＳ 明朝" w:hAnsi="Times"/>
          <w:b w:val="0"/>
          <w:bCs w:val="0"/>
          <w:i w:val="0"/>
          <w:iCs w:val="0"/>
        </w:rPr>
        <w:commentReference w:id="58"/>
      </w:r>
      <w:r w:rsidRPr="00F22624">
        <w:rPr>
          <w:rFonts w:ascii="Century Schoolbook" w:hAnsi="Century Schoolbook"/>
          <w:b w:val="0"/>
          <w:i w:val="0"/>
          <w:color w:val="333333"/>
          <w:sz w:val="24"/>
          <w:szCs w:val="24"/>
          <w:highlight w:val="white"/>
        </w:rPr>
        <w:t xml:space="preserve">.  </w:t>
      </w:r>
    </w:p>
    <w:p w14:paraId="0E0FFA24" w14:textId="0DB018D5"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w:t>
      </w:r>
      <w:r w:rsidRPr="009E17AF">
        <w:rPr>
          <w:rFonts w:ascii="Century Schoolbook" w:hAnsi="Century Schoolbook"/>
          <w:color w:val="333333"/>
          <w:sz w:val="24"/>
          <w:szCs w:val="24"/>
          <w:highlight w:val="white"/>
        </w:rPr>
        <w:lastRenderedPageBreak/>
        <w:t xml:space="preserve">represented as a binary vector of length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9E17AF">
        <w:rPr>
          <w:rFonts w:ascii="Century Schoolbook" w:hAnsi="Century Schoolbook"/>
          <w:color w:val="333333"/>
          <w:sz w:val="24"/>
          <w:szCs w:val="24"/>
        </w:rPr>
        <w:t xml:space="preserve">112,358 cortical voxels x </w:t>
      </w:r>
      <w:r w:rsidRPr="009E17AF">
        <w:rPr>
          <w:rFonts w:ascii="Century Schoolbook" w:hAnsi="Century Schoolbook"/>
          <w:color w:val="333333"/>
          <w:sz w:val="24"/>
          <w:szCs w:val="24"/>
          <w:highlight w:val="white"/>
        </w:rPr>
        <w:t xml:space="preserve">171,534 whole-brain voxels) that would be </w:t>
      </w:r>
      <w:ins w:id="59" w:author="Microsoft Office User" w:date="2016-04-17T17:23:00Z">
        <w:r w:rsidR="00502613">
          <w:rPr>
            <w:rFonts w:ascii="Century Schoolbook" w:hAnsi="Century Schoolbook"/>
            <w:color w:val="333333"/>
            <w:sz w:val="24"/>
            <w:szCs w:val="24"/>
            <w:highlight w:val="white"/>
          </w:rPr>
          <w:t xml:space="preserve">very </w:t>
        </w:r>
      </w:ins>
      <w:r w:rsidRPr="009E17AF">
        <w:rPr>
          <w:rFonts w:ascii="Century Schoolbook" w:hAnsi="Century Schoolbook"/>
          <w:color w:val="333333"/>
          <w:sz w:val="24"/>
          <w:szCs w:val="24"/>
          <w:highlight w:val="white"/>
        </w:rPr>
        <w:t>computationally costly to cluster</w:t>
      </w:r>
      <w:ins w:id="60" w:author="Microsoft Office User" w:date="2016-04-17T17:28:00Z">
        <w:r w:rsidR="00281A8C">
          <w:rPr>
            <w:rFonts w:ascii="Century Schoolbook" w:hAnsi="Century Schoolbook"/>
            <w:color w:val="333333"/>
            <w:sz w:val="24"/>
            <w:szCs w:val="24"/>
            <w:highlight w:val="white"/>
          </w:rPr>
          <w:t xml:space="preserve"> so as to identify distinct LFC regions</w:t>
        </w:r>
      </w:ins>
      <w:ins w:id="61" w:author="Microsoft Office User" w:date="2016-04-17T17:23:00Z">
        <w:r w:rsidR="00502613">
          <w:rPr>
            <w:rFonts w:ascii="Century Schoolbook" w:hAnsi="Century Schoolbook"/>
            <w:color w:val="333333"/>
            <w:sz w:val="24"/>
            <w:szCs w:val="24"/>
            <w:highlight w:val="white"/>
          </w:rPr>
          <w:t>.  Hence</w:t>
        </w:r>
      </w:ins>
      <w:r w:rsidRPr="009E17AF">
        <w:rPr>
          <w:rFonts w:ascii="Century Schoolbook" w:hAnsi="Century Schoolbook"/>
          <w:color w:val="333333"/>
          <w:sz w:val="24"/>
          <w:szCs w:val="24"/>
          <w:highlight w:val="white"/>
        </w:rPr>
        <w:t xml:space="preserv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9E17AF">
        <w:rPr>
          <w:rFonts w:ascii="Century Schoolbook" w:hAnsi="Century Schoolbook"/>
          <w:color w:val="333333"/>
          <w:sz w:val="24"/>
          <w:szCs w:val="24"/>
        </w:rPr>
        <w:t xml:space="preserve">with the rest of the brain. </w:t>
      </w:r>
    </w:p>
    <w:p w14:paraId="15FC029C" w14:textId="37325EA4" w:rsidR="0094566E" w:rsidRPr="006C00E0"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 xml:space="preserve">As an additional pre-processing step, we </w:t>
      </w:r>
      <w:del w:id="62" w:author="Microsoft Office User" w:date="2016-04-17T17:24:00Z">
        <w:r w:rsidRPr="009E17AF" w:rsidDel="00502613">
          <w:rPr>
            <w:rFonts w:ascii="Century Schoolbook" w:hAnsi="Century Schoolbook"/>
            <w:color w:val="333333"/>
            <w:sz w:val="24"/>
            <w:szCs w:val="24"/>
          </w:rPr>
          <w:delText>z</w:delText>
        </w:r>
      </w:del>
      <w:ins w:id="63" w:author="Microsoft Office User" w:date="2016-04-17T17:24:00Z">
        <w:r w:rsidR="00502613">
          <w:rPr>
            <w:rFonts w:ascii="Century Schoolbook" w:hAnsi="Century Schoolbook"/>
            <w:color w:val="333333"/>
            <w:sz w:val="24"/>
            <w:szCs w:val="24"/>
          </w:rPr>
          <w:t>Z</w:t>
        </w:r>
      </w:ins>
      <w:r w:rsidRPr="009E17AF">
        <w:rPr>
          <w:rFonts w:ascii="Century Schoolbook" w:hAnsi="Century Schoolbook"/>
          <w:color w:val="333333"/>
          <w:sz w:val="24"/>
          <w:szCs w:val="24"/>
        </w:rPr>
        <w:t>-scored each cortical voxel’s whole-brain co-activation pattern relative to itself. This standardization ensured that the information driving the clustering would be the differences between voxels in their relative co-activation pattern to the rest of the brain, and not be driven by the</w:t>
      </w:r>
      <w:ins w:id="64" w:author="Microsoft Office User" w:date="2016-04-17T17:24:00Z">
        <w:r w:rsidR="00502613">
          <w:rPr>
            <w:rFonts w:ascii="Century Schoolbook" w:hAnsi="Century Schoolbook"/>
            <w:color w:val="333333"/>
            <w:sz w:val="24"/>
            <w:szCs w:val="24"/>
          </w:rPr>
          <w:t>ir</w:t>
        </w:r>
      </w:ins>
      <w:r w:rsidRPr="009E17AF">
        <w:rPr>
          <w:rFonts w:ascii="Century Schoolbook" w:hAnsi="Century Schoolbook"/>
          <w:color w:val="333333"/>
          <w:sz w:val="24"/>
          <w:szCs w:val="24"/>
        </w:rPr>
        <w:t xml:space="preserve"> overall activation rate. That is, if two voxels co-activated with similar voxels across the brain, we should consider them to be relatively similar even if one of those voxels activates more frequently (and thus has slightly stronger correlations with all voxels). This </w:t>
      </w:r>
      <w:ins w:id="65" w:author="Microsoft Office User" w:date="2016-04-17T17:24:00Z">
        <w:r w:rsidR="00502613">
          <w:rPr>
            <w:rFonts w:ascii="Century Schoolbook" w:hAnsi="Century Schoolbook"/>
            <w:color w:val="333333"/>
            <w:sz w:val="24"/>
            <w:szCs w:val="24"/>
          </w:rPr>
          <w:t xml:space="preserve">adjustment </w:t>
        </w:r>
      </w:ins>
      <w:r w:rsidRPr="009E17AF">
        <w:rPr>
          <w:rFonts w:ascii="Century Schoolbook" w:hAnsi="Century Schoolbook"/>
          <w:color w:val="333333"/>
          <w:sz w:val="24"/>
          <w:szCs w:val="24"/>
        </w:rPr>
        <w:t xml:space="preserve">was particularly important as </w:t>
      </w:r>
      <w:del w:id="66" w:author="Microsoft Office User" w:date="2016-04-17T17:28:00Z">
        <w:r w:rsidRPr="009E17AF" w:rsidDel="00281A8C">
          <w:rPr>
            <w:rFonts w:ascii="Century Schoolbook" w:hAnsi="Century Schoolbook"/>
            <w:color w:val="333333"/>
            <w:sz w:val="24"/>
            <w:szCs w:val="24"/>
          </w:rPr>
          <w:delText xml:space="preserve">previous </w:delText>
        </w:r>
      </w:del>
      <w:ins w:id="67" w:author="Microsoft Office User" w:date="2016-04-17T17:28:00Z">
        <w:r w:rsidR="00281A8C">
          <w:rPr>
            <w:rFonts w:ascii="Century Schoolbook" w:hAnsi="Century Schoolbook"/>
            <w:color w:val="333333"/>
            <w:sz w:val="24"/>
            <w:szCs w:val="24"/>
          </w:rPr>
          <w:t xml:space="preserve">pilot data indicated </w:t>
        </w:r>
      </w:ins>
      <w:del w:id="68" w:author="Microsoft Office User" w:date="2016-04-17T17:28:00Z">
        <w:r w:rsidRPr="009E17AF" w:rsidDel="00281A8C">
          <w:rPr>
            <w:rFonts w:ascii="Century Schoolbook" w:hAnsi="Century Schoolbook"/>
            <w:color w:val="333333"/>
            <w:sz w:val="24"/>
            <w:szCs w:val="24"/>
          </w:rPr>
          <w:delText xml:space="preserve">clustering of the medial frontal cortex revealed </w:delText>
        </w:r>
      </w:del>
      <w:r w:rsidRPr="009E17AF">
        <w:rPr>
          <w:rFonts w:ascii="Century Schoolbook" w:hAnsi="Century Schoolbook"/>
          <w:color w:val="333333"/>
          <w:sz w:val="24"/>
          <w:szCs w:val="24"/>
        </w:rPr>
        <w:t xml:space="preserve">that regions with very high rates of activation (e.g. pre-SMA/mid-cingulate cortex) more readily </w:t>
      </w:r>
      <w:del w:id="69" w:author="Microsoft Office User" w:date="2016-04-17T17:29:00Z">
        <w:r w:rsidRPr="009E17AF" w:rsidDel="00281A8C">
          <w:rPr>
            <w:rFonts w:ascii="Century Schoolbook" w:hAnsi="Century Schoolbook"/>
            <w:color w:val="333333"/>
            <w:sz w:val="24"/>
            <w:szCs w:val="24"/>
          </w:rPr>
          <w:delText xml:space="preserve">clustered </w:delText>
        </w:r>
      </w:del>
      <w:ins w:id="70" w:author="Microsoft Office User" w:date="2016-04-17T17:29:00Z">
        <w:r w:rsidR="00281A8C">
          <w:rPr>
            <w:rFonts w:ascii="Century Schoolbook" w:hAnsi="Century Schoolbook"/>
            <w:color w:val="333333"/>
            <w:sz w:val="24"/>
            <w:szCs w:val="24"/>
          </w:rPr>
          <w:t>grouped</w:t>
        </w:r>
        <w:r w:rsidR="00281A8C" w:rsidRPr="009E17AF">
          <w:rPr>
            <w:rFonts w:ascii="Century Schoolbook" w:hAnsi="Century Schoolbook"/>
            <w:color w:val="333333"/>
            <w:sz w:val="24"/>
            <w:szCs w:val="24"/>
          </w:rPr>
          <w:t xml:space="preserve"> </w:t>
        </w:r>
      </w:ins>
      <w:r w:rsidRPr="009E17AF">
        <w:rPr>
          <w:rFonts w:ascii="Century Schoolbook" w:hAnsi="Century Schoolbook"/>
          <w:color w:val="333333"/>
          <w:sz w:val="24"/>
          <w:szCs w:val="24"/>
        </w:rPr>
        <w:t xml:space="preserve">into </w:t>
      </w:r>
      <w:ins w:id="71" w:author="Microsoft Office User" w:date="2016-04-17T17:29:00Z">
        <w:r w:rsidR="00281A8C">
          <w:rPr>
            <w:rFonts w:ascii="Century Schoolbook" w:hAnsi="Century Schoolbook"/>
            <w:color w:val="333333"/>
            <w:sz w:val="24"/>
            <w:szCs w:val="24"/>
          </w:rPr>
          <w:t xml:space="preserve">multiple </w:t>
        </w:r>
      </w:ins>
      <w:r w:rsidRPr="009E17AF">
        <w:rPr>
          <w:rFonts w:ascii="Century Schoolbook" w:hAnsi="Century Schoolbook"/>
          <w:color w:val="333333"/>
          <w:sz w:val="24"/>
          <w:szCs w:val="24"/>
        </w:rPr>
        <w:t>clusters with few voxels</w:t>
      </w:r>
      <w:ins w:id="72" w:author="Microsoft Office User" w:date="2016-04-17T17:25:00Z">
        <w:r w:rsidR="00502613">
          <w:rPr>
            <w:rFonts w:ascii="Century Schoolbook" w:hAnsi="Century Schoolbook"/>
            <w:color w:val="333333"/>
            <w:sz w:val="24"/>
            <w:szCs w:val="24"/>
          </w:rPr>
          <w:t xml:space="preserve">, reflecting base rates in </w:t>
        </w:r>
        <w:r w:rsidR="00502613">
          <w:rPr>
            <w:rFonts w:ascii="Century Schoolbook" w:hAnsi="Century Schoolbook"/>
            <w:color w:val="333333"/>
            <w:sz w:val="24"/>
            <w:szCs w:val="24"/>
          </w:rPr>
          <w:lastRenderedPageBreak/>
          <w:t>activation,</w:t>
        </w:r>
      </w:ins>
      <w:r w:rsidRPr="009E17AF">
        <w:rPr>
          <w:rFonts w:ascii="Century Schoolbook" w:hAnsi="Century Schoolbook"/>
          <w:color w:val="333333"/>
          <w:sz w:val="24"/>
          <w:szCs w:val="24"/>
        </w:rPr>
        <w:t xml:space="preserve"> although differences in their functional associations were minimal. Indeed, preliminary analyses confirmed that </w:t>
      </w:r>
      <w:del w:id="73" w:author="Microsoft Office User" w:date="2016-04-17T17:25:00Z">
        <w:r w:rsidRPr="009E17AF" w:rsidDel="00281A8C">
          <w:rPr>
            <w:rFonts w:ascii="Century Schoolbook" w:hAnsi="Century Schoolbook"/>
            <w:color w:val="333333"/>
            <w:sz w:val="24"/>
            <w:szCs w:val="24"/>
          </w:rPr>
          <w:delText>z</w:delText>
        </w:r>
      </w:del>
      <w:ins w:id="74" w:author="Microsoft Office User" w:date="2016-04-17T17:25:00Z">
        <w:r w:rsidR="00281A8C">
          <w:rPr>
            <w:rFonts w:ascii="Century Schoolbook" w:hAnsi="Century Schoolbook"/>
            <w:color w:val="333333"/>
            <w:sz w:val="24"/>
            <w:szCs w:val="24"/>
          </w:rPr>
          <w:t>Z</w:t>
        </w:r>
      </w:ins>
      <w:r w:rsidRPr="009E17AF">
        <w:rPr>
          <w:rFonts w:ascii="Century Schoolbook" w:hAnsi="Century Schoolbook"/>
          <w:color w:val="333333"/>
          <w:sz w:val="24"/>
          <w:szCs w:val="24"/>
        </w:rPr>
        <w:t xml:space="preserve">-scoring alleviated this concern. </w:t>
      </w:r>
      <w:ins w:id="75" w:author="Microsoft Office User" w:date="2016-04-17T17:29:00Z">
        <w:r w:rsidR="0097142C">
          <w:rPr>
            <w:rFonts w:ascii="Century Schoolbook" w:hAnsi="Century Schoolbook"/>
            <w:color w:val="333333"/>
            <w:sz w:val="24"/>
            <w:szCs w:val="24"/>
          </w:rPr>
          <w:t xml:space="preserve">At k = 70 (i.e., clustering into 70 groups), </w:t>
        </w:r>
      </w:ins>
      <w:del w:id="76" w:author="Microsoft Office User" w:date="2016-04-17T17:30:00Z">
        <w:r w:rsidRPr="009E17AF" w:rsidDel="0097142C">
          <w:rPr>
            <w:rFonts w:ascii="Century Schoolbook" w:hAnsi="Century Schoolbook"/>
            <w:color w:val="333333"/>
            <w:sz w:val="24"/>
            <w:szCs w:val="24"/>
          </w:rPr>
          <w:delText xml:space="preserve">The </w:delText>
        </w:r>
      </w:del>
      <w:ins w:id="77" w:author="Microsoft Office User" w:date="2016-04-17T17:30:00Z">
        <w:r w:rsidR="0097142C">
          <w:rPr>
            <w:rFonts w:ascii="Century Schoolbook" w:hAnsi="Century Schoolbook"/>
            <w:color w:val="333333"/>
            <w:sz w:val="24"/>
            <w:szCs w:val="24"/>
          </w:rPr>
          <w:t>t</w:t>
        </w:r>
        <w:r w:rsidR="0097142C" w:rsidRPr="009E17AF">
          <w:rPr>
            <w:rFonts w:ascii="Century Schoolbook" w:hAnsi="Century Schoolbook"/>
            <w:color w:val="333333"/>
            <w:sz w:val="24"/>
            <w:szCs w:val="24"/>
          </w:rPr>
          <w:t xml:space="preserve">he </w:t>
        </w:r>
      </w:ins>
      <w:r w:rsidRPr="009E17AF">
        <w:rPr>
          <w:rFonts w:ascii="Century Schoolbook" w:hAnsi="Century Schoolbook"/>
          <w:color w:val="333333"/>
          <w:sz w:val="24"/>
          <w:szCs w:val="24"/>
        </w:rPr>
        <w:t xml:space="preserve">mean activation rate of each cluster showed no correlation with </w:t>
      </w:r>
      <w:commentRangeStart w:id="78"/>
      <w:r w:rsidRPr="009E17AF">
        <w:rPr>
          <w:rFonts w:ascii="Century Schoolbook" w:hAnsi="Century Schoolbook"/>
          <w:color w:val="333333"/>
          <w:sz w:val="24"/>
          <w:szCs w:val="24"/>
        </w:rPr>
        <w:t xml:space="preserve">voxel size </w:t>
      </w:r>
      <w:commentRangeEnd w:id="78"/>
      <w:r w:rsidR="00281A8C">
        <w:rPr>
          <w:rStyle w:val="CommentReference"/>
          <w:rFonts w:ascii="Times" w:hAnsi="Times"/>
        </w:rPr>
        <w:commentReference w:id="78"/>
      </w:r>
      <w:r w:rsidRPr="009E17AF">
        <w:rPr>
          <w:rFonts w:ascii="Century Schoolbook" w:hAnsi="Century Schoolbook"/>
          <w:color w:val="333333"/>
          <w:sz w:val="24"/>
          <w:szCs w:val="24"/>
        </w:rPr>
        <w:t xml:space="preserve">when </w:t>
      </w:r>
      <w:del w:id="79" w:author="Microsoft Office User" w:date="2016-04-17T17:26:00Z">
        <w:r w:rsidRPr="009E17AF" w:rsidDel="00281A8C">
          <w:rPr>
            <w:rFonts w:ascii="Century Schoolbook" w:hAnsi="Century Schoolbook"/>
            <w:color w:val="333333"/>
            <w:sz w:val="24"/>
            <w:szCs w:val="24"/>
          </w:rPr>
          <w:delText>z</w:delText>
        </w:r>
      </w:del>
      <w:ins w:id="80" w:author="Microsoft Office User" w:date="2016-04-17T17:26:00Z">
        <w:r w:rsidR="00281A8C">
          <w:rPr>
            <w:rFonts w:ascii="Century Schoolbook" w:hAnsi="Century Schoolbook"/>
            <w:color w:val="333333"/>
            <w:sz w:val="24"/>
            <w:szCs w:val="24"/>
          </w:rPr>
          <w:t>Z</w:t>
        </w:r>
      </w:ins>
      <w:r w:rsidRPr="009E17AF">
        <w:rPr>
          <w:rFonts w:ascii="Century Schoolbook" w:hAnsi="Century Schoolbook"/>
          <w:color w:val="333333"/>
          <w:sz w:val="24"/>
          <w:szCs w:val="24"/>
        </w:rPr>
        <w:t xml:space="preserve">-scoring was used (r=0.05), as compared to when the raw co-activation matrix was used </w:t>
      </w:r>
      <w:r w:rsidR="006C00E0">
        <w:rPr>
          <w:rFonts w:ascii="Century Schoolbook" w:hAnsi="Century Schoolbook"/>
          <w:color w:val="333333"/>
          <w:sz w:val="24"/>
          <w:szCs w:val="24"/>
        </w:rPr>
        <w:t xml:space="preserve">(r = -0.65) </w:t>
      </w:r>
      <w:del w:id="81" w:author="Microsoft Office User" w:date="2016-04-17T17:29:00Z">
        <w:r w:rsidR="006C00E0" w:rsidDel="0097142C">
          <w:rPr>
            <w:rFonts w:ascii="Century Schoolbook" w:hAnsi="Century Schoolbook"/>
            <w:color w:val="333333"/>
            <w:sz w:val="24"/>
            <w:szCs w:val="24"/>
          </w:rPr>
          <w:delText xml:space="preserve">at k = 70 </w:delText>
        </w:r>
      </w:del>
      <w:r w:rsidR="006C00E0">
        <w:rPr>
          <w:rFonts w:ascii="Century Schoolbook" w:hAnsi="Century Schoolbook"/>
          <w:color w:val="333333"/>
          <w:sz w:val="24"/>
          <w:szCs w:val="24"/>
        </w:rPr>
        <w:t>(Figure 3.3</w:t>
      </w:r>
      <w:r w:rsidRPr="009E17AF">
        <w:rPr>
          <w:rFonts w:ascii="Century Schoolbook" w:hAnsi="Century Schoolbook"/>
          <w:color w:val="333333"/>
          <w:sz w:val="24"/>
          <w:szCs w:val="24"/>
        </w:rPr>
        <w:t xml:space="preserve">).  Additionally, the range of cluster sizes was compressed, resulting in more evenly sized clusters. Cluster sizes ranged from 352 to 4546 voxels using the raw activation, compared to a range of 560 to 2862 voxels using standardized co-activation. </w:t>
      </w:r>
      <w:r w:rsidR="006C00E0">
        <w:rPr>
          <w:rFonts w:ascii="Century Schoolbook" w:hAnsi="Century Schoolbook"/>
          <w:color w:val="333333"/>
          <w:sz w:val="24"/>
          <w:szCs w:val="24"/>
        </w:rPr>
        <w:t xml:space="preserve">See Chapter </w:t>
      </w:r>
      <w:commentRangeStart w:id="82"/>
      <w:r w:rsidR="006C00E0">
        <w:rPr>
          <w:rFonts w:ascii="Century Schoolbook" w:hAnsi="Century Schoolbook"/>
          <w:color w:val="333333"/>
          <w:sz w:val="24"/>
          <w:szCs w:val="24"/>
        </w:rPr>
        <w:t>3</w:t>
      </w:r>
      <w:commentRangeEnd w:id="82"/>
      <w:r w:rsidR="005C1E98">
        <w:rPr>
          <w:rStyle w:val="CommentReference"/>
          <w:rFonts w:ascii="Times" w:hAnsi="Times"/>
        </w:rPr>
        <w:commentReference w:id="82"/>
      </w:r>
      <w:r w:rsidR="006C00E0">
        <w:rPr>
          <w:rFonts w:ascii="Century Schoolbook" w:hAnsi="Century Schoolbook"/>
          <w:color w:val="333333"/>
          <w:sz w:val="24"/>
          <w:szCs w:val="24"/>
        </w:rPr>
        <w:t xml:space="preserve"> for a more in depth investigation</w:t>
      </w:r>
      <w:ins w:id="83" w:author="Microsoft Office User" w:date="2016-04-17T17:30:00Z">
        <w:r w:rsidR="0097142C">
          <w:rPr>
            <w:rFonts w:ascii="Century Schoolbook" w:hAnsi="Century Schoolbook"/>
            <w:color w:val="333333"/>
            <w:sz w:val="24"/>
            <w:szCs w:val="24"/>
          </w:rPr>
          <w:t xml:space="preserve"> of what?</w:t>
        </w:r>
      </w:ins>
      <w:r w:rsidR="006C00E0">
        <w:rPr>
          <w:rFonts w:ascii="Century Schoolbook" w:hAnsi="Century Schoolbook"/>
          <w:color w:val="333333"/>
          <w:sz w:val="24"/>
          <w:szCs w:val="24"/>
        </w:rPr>
        <w:t>.</w:t>
      </w:r>
    </w:p>
    <w:p w14:paraId="7FFCD1BE" w14:textId="43572792" w:rsidR="00756E3D" w:rsidRPr="009E17AF" w:rsidRDefault="00C92B7D" w:rsidP="006C00E0">
      <w:pPr>
        <w:pStyle w:val="Normal1"/>
        <w:spacing w:after="160" w:line="240" w:lineRule="auto"/>
        <w:ind w:firstLine="0"/>
        <w:rPr>
          <w:rFonts w:ascii="Century Schoolbook" w:hAnsi="Century Schoolbook"/>
          <w:sz w:val="24"/>
          <w:szCs w:val="24"/>
        </w:rPr>
      </w:pPr>
      <w:r>
        <w:rPr>
          <w:rFonts w:ascii="Century Schoolbook" w:hAnsi="Century Schoolbook"/>
          <w:b/>
          <w:noProof/>
          <w:sz w:val="24"/>
          <w:szCs w:val="24"/>
        </w:rPr>
        <w:drawing>
          <wp:inline distT="0" distB="0" distL="0" distR="0" wp14:anchorId="7F116970" wp14:editId="10C25661">
            <wp:extent cx="5373370" cy="2620010"/>
            <wp:effectExtent l="0" t="0" r="11430" b="0"/>
            <wp:docPr id="8" name="Picture 8" descr="Figu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SI"/>
                    <pic:cNvPicPr>
                      <a:picLocks noChangeAspect="1" noChangeArrowheads="1"/>
                    </pic:cNvPicPr>
                  </pic:nvPicPr>
                  <pic:blipFill>
                    <a:blip r:embed="rId23">
                      <a:extLst>
                        <a:ext uri="{28A0092B-C50C-407E-A947-70E740481C1C}">
                          <a14:useLocalDpi xmlns:a14="http://schemas.microsoft.com/office/drawing/2010/main" val="0"/>
                        </a:ext>
                      </a:extLst>
                    </a:blip>
                    <a:srcRect l="-9311" b="9607"/>
                    <a:stretch>
                      <a:fillRect/>
                    </a:stretch>
                  </pic:blipFill>
                  <pic:spPr bwMode="auto">
                    <a:xfrm>
                      <a:off x="0" y="0"/>
                      <a:ext cx="5373370" cy="2620010"/>
                    </a:xfrm>
                    <a:prstGeom prst="rect">
                      <a:avLst/>
                    </a:prstGeom>
                    <a:noFill/>
                    <a:ln>
                      <a:noFill/>
                    </a:ln>
                  </pic:spPr>
                </pic:pic>
              </a:graphicData>
            </a:graphic>
          </wp:inline>
        </w:drawing>
      </w:r>
      <w:r w:rsidR="006C00E0">
        <w:rPr>
          <w:rFonts w:ascii="Century Schoolbook" w:hAnsi="Century Schoolbook"/>
          <w:b/>
          <w:sz w:val="24"/>
          <w:szCs w:val="24"/>
        </w:rPr>
        <w:tab/>
        <w:t xml:space="preserve">         Figure 3.3</w:t>
      </w:r>
      <w:r w:rsidR="0094566E" w:rsidRPr="009E17AF">
        <w:rPr>
          <w:rFonts w:ascii="Century Schoolbook" w:hAnsi="Century Schoolbook"/>
          <w:b/>
          <w:sz w:val="24"/>
          <w:szCs w:val="24"/>
        </w:rPr>
        <w:t xml:space="preserve">. Relationship between base rate and cluster size. </w:t>
      </w:r>
      <w:r w:rsidR="0094566E" w:rsidRPr="009E17AF">
        <w:rPr>
          <w:rFonts w:ascii="Century Schoolbook" w:hAnsi="Century Schoolbook"/>
          <w:sz w:val="24"/>
          <w:szCs w:val="24"/>
        </w:rPr>
        <w:t>Standardizing the co-activation matrix prior to cluster</w:t>
      </w:r>
      <w:ins w:id="84" w:author="Microsoft Office User" w:date="2016-04-17T17:26:00Z">
        <w:r w:rsidR="00281A8C">
          <w:rPr>
            <w:rFonts w:ascii="Century Schoolbook" w:hAnsi="Century Schoolbook"/>
            <w:sz w:val="24"/>
            <w:szCs w:val="24"/>
          </w:rPr>
          <w:t>ing</w:t>
        </w:r>
      </w:ins>
      <w:r w:rsidR="0094566E" w:rsidRPr="009E17AF">
        <w:rPr>
          <w:rFonts w:ascii="Century Schoolbook" w:hAnsi="Century Schoolbook"/>
          <w:sz w:val="24"/>
          <w:szCs w:val="24"/>
        </w:rPr>
        <w:t xml:space="preserve"> reduced the relationship between average base </w:t>
      </w:r>
      <w:ins w:id="85" w:author="Microsoft Office User" w:date="2016-04-17T17:26:00Z">
        <w:r w:rsidR="00281A8C">
          <w:rPr>
            <w:rFonts w:ascii="Century Schoolbook" w:hAnsi="Century Schoolbook"/>
            <w:sz w:val="24"/>
            <w:szCs w:val="24"/>
          </w:rPr>
          <w:t xml:space="preserve">rate </w:t>
        </w:r>
      </w:ins>
      <w:r w:rsidR="0094566E" w:rsidRPr="009E17AF">
        <w:rPr>
          <w:rFonts w:ascii="Century Schoolbook" w:hAnsi="Century Schoolbook"/>
          <w:sz w:val="24"/>
          <w:szCs w:val="24"/>
        </w:rPr>
        <w:t>of a cluster and the size in voxels.</w:t>
      </w:r>
    </w:p>
    <w:p w14:paraId="21075345" w14:textId="0F152F8D"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applied hierarchical clustering with </w:t>
      </w:r>
      <w:del w:id="86" w:author="Microsoft Office User" w:date="2016-04-17T17:31:00Z">
        <w:r w:rsidRPr="009E17AF" w:rsidDel="005C1E98">
          <w:rPr>
            <w:rFonts w:ascii="Century Schoolbook" w:hAnsi="Century Schoolbook"/>
            <w:color w:val="333333"/>
            <w:sz w:val="24"/>
            <w:szCs w:val="24"/>
            <w:highlight w:val="white"/>
          </w:rPr>
          <w:delText xml:space="preserve">ward’s </w:delText>
        </w:r>
      </w:del>
      <w:ins w:id="87" w:author="Microsoft Office User" w:date="2016-04-17T17:31:00Z">
        <w:r w:rsidR="005C1E98">
          <w:rPr>
            <w:rFonts w:ascii="Century Schoolbook" w:hAnsi="Century Schoolbook"/>
            <w:color w:val="333333"/>
            <w:sz w:val="24"/>
            <w:szCs w:val="24"/>
            <w:highlight w:val="white"/>
          </w:rPr>
          <w:t>W</w:t>
        </w:r>
        <w:r w:rsidR="005C1E98" w:rsidRPr="009E17AF">
          <w:rPr>
            <w:rFonts w:ascii="Century Schoolbook" w:hAnsi="Century Schoolbook"/>
            <w:color w:val="333333"/>
            <w:sz w:val="24"/>
            <w:szCs w:val="24"/>
            <w:highlight w:val="white"/>
          </w:rPr>
          <w:t xml:space="preserve">ard’s </w:t>
        </w:r>
      </w:ins>
      <w:r w:rsidRPr="009E17AF">
        <w:rPr>
          <w:rFonts w:ascii="Century Schoolbook" w:hAnsi="Century Schoolbook"/>
          <w:color w:val="333333"/>
          <w:sz w:val="24"/>
          <w:szCs w:val="24"/>
          <w:highlight w:val="white"/>
        </w:rPr>
        <w:t>linkage to the normalized co-activation matrix, resulting in a whole-brain linkage matrix. Ward</w:t>
      </w:r>
      <w:ins w:id="88" w:author="Microsoft Office User" w:date="2016-04-17T17:31:00Z">
        <w:r w:rsidR="005C1E98">
          <w:rPr>
            <w:rFonts w:ascii="Century Schoolbook" w:hAnsi="Century Schoolbook"/>
            <w:color w:val="333333"/>
            <w:sz w:val="24"/>
            <w:szCs w:val="24"/>
            <w:highlight w:val="white"/>
          </w:rPr>
          <w:t>’s</w:t>
        </w:r>
      </w:ins>
      <w:r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rPr>
        <w:t xml:space="preserve">clustering was selected </w:t>
      </w:r>
      <w:r w:rsidRPr="009E17AF">
        <w:rPr>
          <w:rFonts w:ascii="Century Schoolbook" w:hAnsi="Century Schoolbook"/>
          <w:color w:val="333333"/>
          <w:sz w:val="24"/>
          <w:szCs w:val="24"/>
          <w:highlight w:val="white"/>
        </w:rPr>
        <w:t xml:space="preserve">as this algorithm </w:t>
      </w:r>
      <w:del w:id="89" w:author="Microsoft Office User" w:date="2016-04-17T17:31:00Z">
        <w:r w:rsidRPr="009E17AF" w:rsidDel="005C1E98">
          <w:rPr>
            <w:rFonts w:ascii="Century Schoolbook" w:hAnsi="Century Schoolbook"/>
            <w:color w:val="333333"/>
            <w:sz w:val="24"/>
            <w:szCs w:val="24"/>
            <w:highlight w:val="white"/>
          </w:rPr>
          <w:delText xml:space="preserve">was </w:delText>
        </w:r>
      </w:del>
      <w:ins w:id="90" w:author="Microsoft Office User" w:date="2016-04-17T17:31:00Z">
        <w:r w:rsidR="005C1E98">
          <w:rPr>
            <w:rFonts w:ascii="Century Schoolbook" w:hAnsi="Century Schoolbook"/>
            <w:color w:val="333333"/>
            <w:sz w:val="24"/>
            <w:szCs w:val="24"/>
            <w:highlight w:val="white"/>
          </w:rPr>
          <w:t>is</w:t>
        </w:r>
        <w:r w:rsidR="005C1E98" w:rsidRPr="009E17AF">
          <w:rPr>
            <w:rFonts w:ascii="Century Schoolbook" w:hAnsi="Century Schoolbook"/>
            <w:color w:val="333333"/>
            <w:sz w:val="24"/>
            <w:szCs w:val="24"/>
            <w:highlight w:val="white"/>
          </w:rPr>
          <w:t xml:space="preserve"> </w:t>
        </w:r>
      </w:ins>
      <w:r w:rsidRPr="009E17AF">
        <w:rPr>
          <w:rFonts w:ascii="Century Schoolbook" w:hAnsi="Century Schoolbook"/>
          <w:color w:val="333333"/>
          <w:sz w:val="24"/>
          <w:szCs w:val="24"/>
          <w:highlight w:val="white"/>
        </w:rPr>
        <w:t>recommended as the best compromise between accuracy (e.g</w:t>
      </w:r>
      <w:ins w:id="91" w:author="Microsoft Office User" w:date="2016-04-17T17:31:00Z">
        <w:r w:rsidR="005C1E98">
          <w:rPr>
            <w:rFonts w:ascii="Century Schoolbook" w:hAnsi="Century Schoolbook"/>
            <w:color w:val="333333"/>
            <w:sz w:val="24"/>
            <w:szCs w:val="24"/>
            <w:highlight w:val="white"/>
          </w:rPr>
          <w:t>.,</w:t>
        </w:r>
      </w:ins>
      <w:r w:rsidRPr="009E17AF">
        <w:rPr>
          <w:rFonts w:ascii="Century Schoolbook" w:hAnsi="Century Schoolbook"/>
          <w:color w:val="333333"/>
          <w:sz w:val="24"/>
          <w:szCs w:val="24"/>
          <w:highlight w:val="white"/>
        </w:rPr>
        <w:t xml:space="preserve"> fit to data) and reproducibility for clustering fMRI data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E2FA9B42-8EDF-4D3B-A367-0C3A8AB91B44&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 xml:space="preserve">(Thirion et </w:t>
      </w:r>
      <w:r w:rsidR="002F4A1A" w:rsidRPr="009E17AF">
        <w:rPr>
          <w:rFonts w:ascii="Century Schoolbook" w:hAnsi="Century Schoolbook" w:cs="Century Schoolbook"/>
          <w:i/>
          <w:sz w:val="24"/>
          <w:szCs w:val="24"/>
        </w:rPr>
        <w:lastRenderedPageBreak/>
        <w:t>al.,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9E17AF">
        <w:rPr>
          <w:rFonts w:ascii="Times New Roman" w:hAnsi="Times New Roman"/>
          <w:color w:val="333333"/>
          <w:sz w:val="24"/>
          <w:szCs w:val="24"/>
        </w:rPr>
        <w:t>Θ</w:t>
      </w:r>
      <w:r w:rsidRPr="009E17AF">
        <w:rPr>
          <w:rFonts w:ascii="Century Schoolbook" w:hAnsi="Century Schoolbook"/>
          <w:color w:val="333333"/>
          <w:sz w:val="24"/>
          <w:szCs w:val="24"/>
        </w:rPr>
        <w:t xml:space="preserve">(N³)] as a function of samples. We employed the </w:t>
      </w:r>
      <w:proofErr w:type="spellStart"/>
      <w:r w:rsidRPr="009E17AF">
        <w:rPr>
          <w:rFonts w:ascii="Century Schoolbook" w:hAnsi="Century Schoolbook"/>
          <w:color w:val="333333"/>
          <w:sz w:val="24"/>
          <w:szCs w:val="24"/>
        </w:rPr>
        <w:t>fastcluster</w:t>
      </w:r>
      <w:proofErr w:type="spellEnd"/>
      <w:r w:rsidRPr="009E17AF">
        <w:rPr>
          <w:rFonts w:ascii="Century Schoolbook" w:hAnsi="Century Schoolbook"/>
          <w:color w:val="333333"/>
          <w:sz w:val="24"/>
          <w:szCs w:val="24"/>
        </w:rPr>
        <w:t xml:space="preserve"> algorithm </w:t>
      </w:r>
      <w:r w:rsidRPr="009E17AF">
        <w:rPr>
          <w:rFonts w:ascii="Century Schoolbook" w:hAnsi="Century Schoolbook"/>
          <w:color w:val="333333"/>
          <w:sz w:val="24"/>
          <w:szCs w:val="24"/>
        </w:rPr>
        <w:fldChar w:fldCharType="begin"/>
      </w:r>
      <w:r w:rsidR="0000334A">
        <w:rPr>
          <w:rFonts w:ascii="Century Schoolbook" w:hAnsi="Century Schoolbook"/>
          <w:color w:val="333333"/>
          <w:sz w:val="24"/>
          <w:szCs w:val="24"/>
        </w:rPr>
        <w:instrText xml:space="preserve"> ADDIN PAPERS2_CITATIONS &lt;citation&gt;&lt;uuid&gt;6D52D0B2-4925-4EF8-B8F2-BA0231184888&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(Müllner, 2013)</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—a package of libraries that enable efficient hierarchical clustering </w:t>
      </w:r>
      <w:r w:rsidRPr="009E17AF">
        <w:rPr>
          <w:rFonts w:ascii="Century Schoolbook" w:hAnsi="Century Schoolbook"/>
          <w:color w:val="333333"/>
          <w:sz w:val="24"/>
          <w:szCs w:val="24"/>
          <w:highlight w:val="white"/>
        </w:rPr>
        <w:t>[</w:t>
      </w:r>
      <w:r w:rsidRPr="009E17AF">
        <w:rPr>
          <w:rFonts w:ascii="Times New Roman" w:hAnsi="Times New Roman"/>
          <w:color w:val="333333"/>
          <w:sz w:val="24"/>
          <w:szCs w:val="24"/>
        </w:rPr>
        <w:t>Θ</w:t>
      </w:r>
      <w:r w:rsidRPr="009E17AF">
        <w:rPr>
          <w:rFonts w:ascii="Century Schoolbook" w:hAnsi="Century Schoolbook"/>
          <w:color w:val="333333"/>
          <w:sz w:val="24"/>
          <w:szCs w:val="24"/>
        </w:rPr>
        <w:t>(N</w:t>
      </w:r>
      <w:r w:rsidRPr="009E17AF">
        <w:rPr>
          <w:rFonts w:ascii="Century Schoolbook" w:hAnsi="Century Schoolbook"/>
          <w:color w:val="333333"/>
          <w:sz w:val="24"/>
          <w:szCs w:val="24"/>
          <w:vertAlign w:val="superscript"/>
        </w:rPr>
        <w:t>2</w:t>
      </w:r>
      <w:r w:rsidRPr="009E17AF">
        <w:rPr>
          <w:rFonts w:ascii="Century Schoolbook" w:hAnsi="Century Schoolbook"/>
          <w:color w:val="333333"/>
          <w:sz w:val="24"/>
          <w:szCs w:val="24"/>
        </w:rPr>
        <w:t xml:space="preserve">)]—to achieve whole-brain clustering. </w:t>
      </w:r>
    </w:p>
    <w:p w14:paraId="3112519D" w14:textId="21AA9BA6" w:rsidR="0094566E" w:rsidRPr="009E17AF" w:rsidRDefault="0094566E" w:rsidP="00B619DC">
      <w:pPr>
        <w:pStyle w:val="Normal1"/>
        <w:spacing w:after="160"/>
        <w:rPr>
          <w:rFonts w:ascii="Century Schoolbook" w:hAnsi="Century Schoolbook"/>
          <w:color w:val="1D1F22"/>
          <w:sz w:val="24"/>
          <w:szCs w:val="24"/>
        </w:rPr>
      </w:pPr>
      <w:r w:rsidRPr="009E17AF">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C2C64816-EE6B-43F9-BB81-A35AC806A4B6&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(Eickhoff et al., 2015; Poldrack &amp; Yarkoni, 2016; Varoquaux &amp; Thirion,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w:t>
      </w:r>
      <w:r w:rsidR="006C00E0">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w:t>
      </w:r>
      <w:ins w:id="92" w:author="Microsoft Office User" w:date="2016-04-17T17:31:00Z">
        <w:r w:rsidR="005C1E98">
          <w:rPr>
            <w:rFonts w:ascii="Century Schoolbook" w:hAnsi="Century Schoolbook"/>
            <w:color w:val="333333"/>
            <w:sz w:val="24"/>
            <w:szCs w:val="24"/>
            <w:highlight w:val="white"/>
          </w:rPr>
          <w:t xml:space="preserve"> </w:t>
        </w:r>
      </w:ins>
      <w:r w:rsidR="006C00E0">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a measure of within-cluster cohesion. Crucially, as we were specifically interested in the fit of the clustering to lateral frontal cortex, we only calculated the silhouette score with respect to voxels within our lateral frontal cortex mask. </w:t>
      </w:r>
      <w:r w:rsidRPr="009E17AF">
        <w:rPr>
          <w:rFonts w:ascii="Century Schoolbook" w:hAnsi="Century Schoolbook"/>
          <w:color w:val="1D1F22"/>
          <w:sz w:val="24"/>
          <w:szCs w:val="24"/>
          <w:highlight w:val="white"/>
        </w:rPr>
        <w:t xml:space="preserve">The silhouette coefficient was defined as </w:t>
      </w:r>
      <w:r w:rsidRPr="009E17AF">
        <w:rPr>
          <w:rFonts w:ascii="Century Schoolbook" w:hAnsi="Century Schoolbook"/>
          <w:color w:val="1D1F22"/>
          <w:sz w:val="24"/>
          <w:szCs w:val="24"/>
        </w:rPr>
        <w:t xml:space="preserve">(b – a) / max(a, b), </w:t>
      </w:r>
      <w:r w:rsidRPr="009E17AF">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9E17AF">
        <w:rPr>
          <w:rFonts w:ascii="Century Schoolbook" w:hAnsi="Century Schoolbook"/>
          <w:color w:val="333333"/>
          <w:sz w:val="24"/>
          <w:szCs w:val="24"/>
          <w:highlight w:val="white"/>
        </w:rPr>
        <w:t>Solutions that minimized the average distance between voxels within each cluster received a greater score.</w:t>
      </w:r>
      <w:r w:rsidRPr="009E17AF">
        <w:rPr>
          <w:rFonts w:ascii="Century Schoolbook" w:hAnsi="Century Schoolbook"/>
          <w:color w:val="333333"/>
          <w:sz w:val="24"/>
          <w:szCs w:val="24"/>
        </w:rPr>
        <w:t xml:space="preserve"> Once having selected three </w:t>
      </w:r>
      <w:ins w:id="93" w:author="Microsoft Office User" w:date="2016-04-17T17:32:00Z">
        <w:r w:rsidR="005C1E98">
          <w:rPr>
            <w:rFonts w:ascii="Century Schoolbook" w:hAnsi="Century Schoolbook"/>
            <w:color w:val="333333"/>
            <w:sz w:val="24"/>
            <w:szCs w:val="24"/>
          </w:rPr>
          <w:t xml:space="preserve">k </w:t>
        </w:r>
      </w:ins>
      <w:del w:id="94" w:author="Microsoft Office User" w:date="2016-04-17T17:32:00Z">
        <w:r w:rsidRPr="009E17AF" w:rsidDel="005C1E98">
          <w:rPr>
            <w:rFonts w:ascii="Century Schoolbook" w:hAnsi="Century Schoolbook"/>
            <w:color w:val="333333"/>
            <w:sz w:val="24"/>
            <w:szCs w:val="24"/>
          </w:rPr>
          <w:delText xml:space="preserve">solutions </w:delText>
        </w:r>
      </w:del>
      <w:ins w:id="95" w:author="Microsoft Office User" w:date="2016-04-17T17:32:00Z">
        <w:r w:rsidR="005C1E98" w:rsidRPr="009E17AF">
          <w:rPr>
            <w:rFonts w:ascii="Century Schoolbook" w:hAnsi="Century Schoolbook"/>
            <w:color w:val="333333"/>
            <w:sz w:val="24"/>
            <w:szCs w:val="24"/>
          </w:rPr>
          <w:t>solution</w:t>
        </w:r>
        <w:r w:rsidR="005C1E98">
          <w:rPr>
            <w:rFonts w:ascii="Century Schoolbook" w:hAnsi="Century Schoolbook"/>
            <w:color w:val="333333"/>
            <w:sz w:val="24"/>
            <w:szCs w:val="24"/>
          </w:rPr>
          <w:t xml:space="preserve"> sizes</w:t>
        </w:r>
        <w:r w:rsidR="005C1E98" w:rsidRPr="009E17AF">
          <w:rPr>
            <w:rFonts w:ascii="Century Schoolbook" w:hAnsi="Century Schoolbook"/>
            <w:color w:val="333333"/>
            <w:sz w:val="24"/>
            <w:szCs w:val="24"/>
          </w:rPr>
          <w:t xml:space="preserve"> </w:t>
        </w:r>
      </w:ins>
      <w:r w:rsidRPr="009E17AF">
        <w:rPr>
          <w:rFonts w:ascii="Century Schoolbook" w:hAnsi="Century Schoolbook"/>
          <w:color w:val="333333"/>
          <w:sz w:val="24"/>
          <w:szCs w:val="24"/>
        </w:rPr>
        <w:t>to focus on (</w:t>
      </w:r>
      <w:ins w:id="96" w:author="Microsoft Office User" w:date="2016-04-17T17:32:00Z">
        <w:r w:rsidR="005C1E98">
          <w:rPr>
            <w:rFonts w:ascii="Century Schoolbook" w:hAnsi="Century Schoolbook"/>
            <w:color w:val="333333"/>
            <w:sz w:val="24"/>
            <w:szCs w:val="24"/>
          </w:rPr>
          <w:t xml:space="preserve">k= </w:t>
        </w:r>
      </w:ins>
      <w:r w:rsidRPr="009E17AF">
        <w:rPr>
          <w:rFonts w:ascii="Century Schoolbook" w:hAnsi="Century Schoolbook"/>
          <w:color w:val="333333"/>
          <w:sz w:val="24"/>
          <w:szCs w:val="24"/>
        </w:rPr>
        <w:t xml:space="preserve">5, 33 and 70 whole-brain clusters), we extracted </w:t>
      </w:r>
      <w:ins w:id="97" w:author="Microsoft Office User" w:date="2016-04-17T17:32:00Z">
        <w:r w:rsidR="005C1E98">
          <w:rPr>
            <w:rFonts w:ascii="Century Schoolbook" w:hAnsi="Century Schoolbook"/>
            <w:color w:val="333333"/>
            <w:sz w:val="24"/>
            <w:szCs w:val="24"/>
          </w:rPr>
          <w:t xml:space="preserve">only those </w:t>
        </w:r>
      </w:ins>
      <w:r w:rsidRPr="009E17AF">
        <w:rPr>
          <w:rFonts w:ascii="Century Schoolbook" w:hAnsi="Century Schoolbook"/>
          <w:color w:val="333333"/>
          <w:sz w:val="24"/>
          <w:szCs w:val="24"/>
        </w:rPr>
        <w:t xml:space="preserve">clusters </w:t>
      </w:r>
      <w:ins w:id="98" w:author="Microsoft Office User" w:date="2016-04-17T17:32:00Z">
        <w:r w:rsidR="005C1E98">
          <w:rPr>
            <w:rFonts w:ascii="Century Schoolbook" w:hAnsi="Century Schoolbook"/>
            <w:color w:val="333333"/>
            <w:sz w:val="24"/>
            <w:szCs w:val="24"/>
          </w:rPr>
          <w:t xml:space="preserve">from these solutions </w:t>
        </w:r>
      </w:ins>
      <w:r w:rsidRPr="009E17AF">
        <w:rPr>
          <w:rFonts w:ascii="Century Schoolbook" w:hAnsi="Century Schoolbook"/>
          <w:color w:val="333333"/>
          <w:sz w:val="24"/>
          <w:szCs w:val="24"/>
        </w:rPr>
        <w:t xml:space="preserve">that had a substantial percentage of voxels in our LFC mask. We varied the </w:t>
      </w:r>
      <w:r w:rsidR="006C00E0">
        <w:rPr>
          <w:rFonts w:ascii="Century Schoolbook" w:hAnsi="Century Schoolbook"/>
          <w:color w:val="333333"/>
          <w:sz w:val="24"/>
          <w:szCs w:val="24"/>
        </w:rPr>
        <w:t xml:space="preserve">percentage of voxels within our LFC mask required to include a region across granularities with </w:t>
      </w:r>
      <w:r w:rsidR="006C00E0">
        <w:rPr>
          <w:rFonts w:ascii="Century Schoolbook" w:hAnsi="Century Schoolbook"/>
          <w:color w:val="333333"/>
          <w:sz w:val="24"/>
          <w:szCs w:val="24"/>
        </w:rPr>
        <w:lastRenderedPageBreak/>
        <w:t>the objective maximizing</w:t>
      </w:r>
      <w:r w:rsidRPr="009E17AF">
        <w:rPr>
          <w:rFonts w:ascii="Century Schoolbook" w:hAnsi="Century Schoolbook"/>
          <w:color w:val="333333"/>
          <w:sz w:val="24"/>
          <w:szCs w:val="24"/>
        </w:rPr>
        <w:t xml:space="preserve"> coverage in LFC without including </w:t>
      </w:r>
      <w:r w:rsidR="006C00E0">
        <w:rPr>
          <w:rFonts w:ascii="Century Schoolbook" w:hAnsi="Century Schoolbook"/>
          <w:color w:val="333333"/>
          <w:sz w:val="24"/>
          <w:szCs w:val="24"/>
        </w:rPr>
        <w:t xml:space="preserve">extraneous </w:t>
      </w:r>
      <w:r w:rsidRPr="009E17AF">
        <w:rPr>
          <w:rFonts w:ascii="Century Schoolbook" w:hAnsi="Century Schoolbook"/>
          <w:color w:val="333333"/>
          <w:sz w:val="24"/>
          <w:szCs w:val="24"/>
        </w:rPr>
        <w:t xml:space="preserve">clusters </w:t>
      </w:r>
      <w:r w:rsidR="006C00E0">
        <w:rPr>
          <w:rFonts w:ascii="Century Schoolbook" w:hAnsi="Century Schoolbook"/>
          <w:color w:val="333333"/>
          <w:sz w:val="24"/>
          <w:szCs w:val="24"/>
        </w:rPr>
        <w:t>with</w:t>
      </w:r>
      <w:r w:rsidRPr="009E17AF">
        <w:rPr>
          <w:rFonts w:ascii="Century Schoolbook" w:hAnsi="Century Schoolbook"/>
          <w:color w:val="333333"/>
          <w:sz w:val="24"/>
          <w:szCs w:val="24"/>
        </w:rPr>
        <w:t xml:space="preserve"> little presence in LFC</w:t>
      </w:r>
      <w:ins w:id="99" w:author="Microsoft Office User" w:date="2016-04-17T17:32:00Z">
        <w:r w:rsidR="005C1E98">
          <w:rPr>
            <w:rFonts w:ascii="Century Schoolbook" w:hAnsi="Century Schoolbook"/>
            <w:color w:val="333333"/>
            <w:sz w:val="24"/>
            <w:szCs w:val="24"/>
          </w:rPr>
          <w:t xml:space="preserve"> according to the Harvard-Oxford </w:t>
        </w:r>
        <w:commentRangeStart w:id="100"/>
        <w:r w:rsidR="005C1E98">
          <w:rPr>
            <w:rFonts w:ascii="Century Schoolbook" w:hAnsi="Century Schoolbook"/>
            <w:color w:val="333333"/>
            <w:sz w:val="24"/>
            <w:szCs w:val="24"/>
          </w:rPr>
          <w:t>atlas</w:t>
        </w:r>
        <w:commentRangeEnd w:id="100"/>
        <w:r w:rsidR="005C1E98">
          <w:rPr>
            <w:rStyle w:val="CommentReference"/>
            <w:rFonts w:ascii="Times" w:hAnsi="Times"/>
          </w:rPr>
          <w:commentReference w:id="100"/>
        </w:r>
      </w:ins>
      <w:r w:rsidRPr="009E17AF">
        <w:rPr>
          <w:rFonts w:ascii="Century Schoolbook" w:hAnsi="Century Schoolbook"/>
          <w:color w:val="333333"/>
          <w:sz w:val="24"/>
          <w:szCs w:val="24"/>
        </w:rPr>
        <w:t xml:space="preserve">. </w:t>
      </w:r>
      <w:commentRangeStart w:id="101"/>
      <w:r w:rsidRPr="009E17AF">
        <w:rPr>
          <w:rFonts w:ascii="Century Schoolbook" w:hAnsi="Century Schoolbook"/>
          <w:color w:val="333333"/>
          <w:sz w:val="24"/>
          <w:szCs w:val="24"/>
        </w:rPr>
        <w:t xml:space="preserve">We arrived at 10% of </w:t>
      </w:r>
      <w:ins w:id="102" w:author="Microsoft Office User" w:date="2016-04-17T17:33:00Z">
        <w:r w:rsidR="005C1E98">
          <w:rPr>
            <w:rFonts w:ascii="Century Schoolbook" w:hAnsi="Century Schoolbook"/>
            <w:color w:val="333333"/>
            <w:sz w:val="24"/>
            <w:szCs w:val="24"/>
          </w:rPr>
          <w:t xml:space="preserve">the entire brain’s </w:t>
        </w:r>
      </w:ins>
      <w:r w:rsidRPr="009E17AF">
        <w:rPr>
          <w:rFonts w:ascii="Century Schoolbook" w:hAnsi="Century Schoolbook"/>
          <w:color w:val="333333"/>
          <w:sz w:val="24"/>
          <w:szCs w:val="24"/>
        </w:rPr>
        <w:t xml:space="preserve">voxels at k=5, 25% of voxels at k=33 and 50% of voxels at k=70. </w:t>
      </w:r>
      <w:commentRangeEnd w:id="101"/>
      <w:r w:rsidR="005C1E98">
        <w:rPr>
          <w:rStyle w:val="CommentReference"/>
          <w:rFonts w:ascii="Times" w:hAnsi="Times"/>
        </w:rPr>
        <w:commentReference w:id="101"/>
      </w:r>
    </w:p>
    <w:p w14:paraId="26D1BBD1" w14:textId="5455B4DC"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w:t>
      </w:r>
      <w:r w:rsidR="00B227BA">
        <w:rPr>
          <w:rFonts w:ascii="Century Schoolbook" w:hAnsi="Century Schoolbook"/>
          <w:sz w:val="24"/>
          <w:szCs w:val="24"/>
        </w:rPr>
        <w:t xml:space="preserve"> visually</w:t>
      </w:r>
      <w:r w:rsidRPr="009E17AF">
        <w:rPr>
          <w:rFonts w:ascii="Century Schoolbook" w:hAnsi="Century Schoolbook"/>
          <w:sz w:val="24"/>
          <w:szCs w:val="24"/>
        </w:rPr>
        <w:t xml:space="preserve"> compared the location of our clusters to </w:t>
      </w:r>
      <w:r w:rsidR="00B227BA">
        <w:rPr>
          <w:rFonts w:ascii="Century Schoolbook" w:hAnsi="Century Schoolbook"/>
          <w:sz w:val="24"/>
          <w:szCs w:val="24"/>
        </w:rPr>
        <w:t xml:space="preserve">the </w:t>
      </w:r>
      <w:proofErr w:type="spellStart"/>
      <w:r w:rsidRPr="009E17AF">
        <w:rPr>
          <w:rFonts w:ascii="Century Schoolbook" w:hAnsi="Century Schoolbook"/>
          <w:sz w:val="24"/>
          <w:szCs w:val="24"/>
        </w:rPr>
        <w:t>Petrides</w:t>
      </w:r>
      <w:proofErr w:type="spellEnd"/>
      <w:r w:rsidRPr="009E17AF">
        <w:rPr>
          <w:rFonts w:ascii="Century Schoolbook" w:hAnsi="Century Schoolbook"/>
          <w:sz w:val="24"/>
          <w:szCs w:val="24"/>
        </w:rPr>
        <w:t>’ (2005</w:t>
      </w:r>
      <w:ins w:id="103" w:author="Microsoft Office User" w:date="2016-04-17T17:34:00Z">
        <w:r w:rsidR="00D62238">
          <w:rPr>
            <w:rFonts w:ascii="Century Schoolbook" w:hAnsi="Century Schoolbook"/>
            <w:sz w:val="24"/>
            <w:szCs w:val="24"/>
          </w:rPr>
          <w:t>)</w:t>
        </w:r>
      </w:ins>
      <w:r w:rsidRPr="009E17AF">
        <w:rPr>
          <w:rFonts w:ascii="Century Schoolbook" w:hAnsi="Century Schoolbook"/>
          <w:sz w:val="24"/>
          <w:szCs w:val="24"/>
        </w:rPr>
        <w:t xml:space="preserve"> and </w:t>
      </w:r>
      <w:proofErr w:type="spellStart"/>
      <w:r w:rsidRPr="00D62238">
        <w:rPr>
          <w:rFonts w:ascii="Century Schoolbook" w:hAnsi="Century Schoolbook"/>
          <w:sz w:val="24"/>
          <w:szCs w:val="24"/>
          <w:rPrChange w:id="104" w:author="Microsoft Office User" w:date="2016-04-17T17:34:00Z">
            <w:rPr>
              <w:rFonts w:ascii="Century Schoolbook" w:hAnsi="Century Schoolbook"/>
            </w:rPr>
          </w:rPrChange>
        </w:rPr>
        <w:t>Jülich</w:t>
      </w:r>
      <w:proofErr w:type="spellEnd"/>
      <w:r w:rsidRPr="00D62238">
        <w:rPr>
          <w:rFonts w:ascii="Century Schoolbook" w:hAnsi="Century Schoolbook"/>
          <w:sz w:val="24"/>
          <w:szCs w:val="24"/>
          <w:rPrChange w:id="105" w:author="Microsoft Office User" w:date="2016-04-17T17:34:00Z">
            <w:rPr>
              <w:rFonts w:ascii="Century Schoolbook" w:hAnsi="Century Schoolbook"/>
            </w:rPr>
          </w:rPrChange>
        </w:rPr>
        <w:t xml:space="preserve"> </w:t>
      </w:r>
      <w:r w:rsidR="00B227BA" w:rsidRPr="00D62238">
        <w:rPr>
          <w:rFonts w:ascii="Century Schoolbook" w:hAnsi="Century Schoolbook"/>
          <w:sz w:val="24"/>
          <w:szCs w:val="24"/>
          <w:rPrChange w:id="106" w:author="Microsoft Office User" w:date="2016-04-17T17:34:00Z">
            <w:rPr>
              <w:rFonts w:ascii="Century Schoolbook" w:hAnsi="Century Schoolbook"/>
            </w:rPr>
          </w:rPrChange>
        </w:rPr>
        <w:t>micro-anatomical atlases</w:t>
      </w:r>
      <w:r w:rsidRPr="009E17AF">
        <w:rPr>
          <w:rFonts w:ascii="Century Schoolbook" w:hAnsi="Century Schoolbook"/>
        </w:rPr>
        <w:t xml:space="preserve"> </w:t>
      </w:r>
      <w:r w:rsidRPr="009E17AF">
        <w:rPr>
          <w:rFonts w:ascii="Century Schoolbook" w:hAnsi="Century Schoolbook"/>
        </w:rPr>
        <w:fldChar w:fldCharType="begin"/>
      </w:r>
      <w:r w:rsidR="0000334A">
        <w:rPr>
          <w:rFonts w:ascii="Century Schoolbook" w:hAnsi="Century Schoolbook"/>
        </w:rPr>
        <w:instrText xml:space="preserve"> ADDIN PAPERS2_CITATIONS &lt;citation&gt;&lt;uuid&gt;862E32F1-D9E6-464F-9370-7EE9BBBAB2D2&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rPr>
        <w:fldChar w:fldCharType="separate"/>
      </w:r>
      <w:r w:rsidR="00ED6B4B">
        <w:rPr>
          <w:rFonts w:cs="Century Schoolbook"/>
          <w:i/>
        </w:rPr>
        <w:t>(Eickhoff et al., 2007; Mazziotta et al., 2001)</w:t>
      </w:r>
      <w:r w:rsidRPr="009E17AF">
        <w:rPr>
          <w:rFonts w:ascii="Century Schoolbook" w:hAnsi="Century Schoolbook"/>
        </w:rPr>
        <w:fldChar w:fldCharType="end"/>
      </w:r>
      <w:r w:rsidRPr="009E17AF">
        <w:rPr>
          <w:rFonts w:ascii="Century Schoolbook" w:hAnsi="Century Schoolbook"/>
        </w:rPr>
        <w:t xml:space="preserve">. </w:t>
      </w:r>
      <w:r w:rsidRPr="009E17AF">
        <w:rPr>
          <w:rFonts w:ascii="Century Schoolbook" w:hAnsi="Century Schoolbook"/>
          <w:sz w:val="24"/>
          <w:szCs w:val="24"/>
        </w:rPr>
        <w:t xml:space="preserve">Regions were assigned names in accordance to </w:t>
      </w:r>
      <w:proofErr w:type="spellStart"/>
      <w:r w:rsidRPr="009E17AF">
        <w:rPr>
          <w:rFonts w:ascii="Century Schoolbook" w:hAnsi="Century Schoolbook"/>
          <w:sz w:val="24"/>
          <w:szCs w:val="24"/>
        </w:rPr>
        <w:t>Br</w:t>
      </w:r>
      <w:del w:id="107" w:author="Microsoft Office User" w:date="2016-04-17T17:34:00Z">
        <w:r w:rsidRPr="009E17AF" w:rsidDel="00D62238">
          <w:rPr>
            <w:rFonts w:ascii="Century Schoolbook" w:hAnsi="Century Schoolbook"/>
            <w:sz w:val="24"/>
            <w:szCs w:val="24"/>
          </w:rPr>
          <w:delText>o</w:delText>
        </w:r>
      </w:del>
      <w:ins w:id="108" w:author="Microsoft Office User" w:date="2016-04-17T17:34:00Z">
        <w:r w:rsidR="00D62238">
          <w:rPr>
            <w:rFonts w:ascii="Century Schoolbook" w:hAnsi="Century Schoolbook"/>
            <w:sz w:val="24"/>
            <w:szCs w:val="24"/>
          </w:rPr>
          <w:t>o</w:t>
        </w:r>
      </w:ins>
      <w:del w:id="109" w:author="Microsoft Office User" w:date="2016-04-17T17:34:00Z">
        <w:r w:rsidRPr="009E17AF" w:rsidDel="00D62238">
          <w:rPr>
            <w:rFonts w:ascii="Century Schoolbook" w:hAnsi="Century Schoolbook"/>
            <w:sz w:val="24"/>
            <w:szCs w:val="24"/>
          </w:rPr>
          <w:delText>a</w:delText>
        </w:r>
      </w:del>
      <w:r w:rsidRPr="009E17AF">
        <w:rPr>
          <w:rFonts w:ascii="Century Schoolbook" w:hAnsi="Century Schoolbook"/>
          <w:sz w:val="24"/>
          <w:szCs w:val="24"/>
        </w:rPr>
        <w:t>dmann</w:t>
      </w:r>
      <w:proofErr w:type="spellEnd"/>
      <w:r w:rsidRPr="009E17AF">
        <w:rPr>
          <w:rFonts w:ascii="Century Schoolbook" w:hAnsi="Century Schoolbook"/>
          <w:sz w:val="24"/>
          <w:szCs w:val="24"/>
        </w:rPr>
        <w:t xml:space="preserve"> areas (BA) whenever clusters were sufficient small to correspond to a single </w:t>
      </w:r>
      <w:proofErr w:type="spellStart"/>
      <w:ins w:id="110" w:author="Microsoft Office User" w:date="2016-04-17T17:34:00Z">
        <w:r w:rsidR="00D62238">
          <w:rPr>
            <w:rFonts w:ascii="Century Schoolbook" w:hAnsi="Century Schoolbook"/>
            <w:sz w:val="24"/>
            <w:szCs w:val="24"/>
          </w:rPr>
          <w:t>Brodmann</w:t>
        </w:r>
        <w:proofErr w:type="spellEnd"/>
        <w:r w:rsidR="00D62238">
          <w:rPr>
            <w:rFonts w:ascii="Century Schoolbook" w:hAnsi="Century Schoolbook"/>
            <w:sz w:val="24"/>
            <w:szCs w:val="24"/>
          </w:rPr>
          <w:t xml:space="preserve"> </w:t>
        </w:r>
      </w:ins>
      <w:r w:rsidRPr="009E17AF">
        <w:rPr>
          <w:rFonts w:ascii="Century Schoolbook" w:hAnsi="Century Schoolbook"/>
          <w:sz w:val="24"/>
          <w:szCs w:val="24"/>
        </w:rPr>
        <w:t>area (e.g. ‘area 9/46v’). Clusters were given functional names when they spanned multiple cytoarchitechtonic areas (e.g. IFJ) or multiple clusters spanned a single cytoarchite</w:t>
      </w:r>
      <w:r w:rsidR="00B227BA">
        <w:rPr>
          <w:rFonts w:ascii="Century Schoolbook" w:hAnsi="Century Schoolbook"/>
          <w:sz w:val="24"/>
          <w:szCs w:val="24"/>
        </w:rPr>
        <w:t xml:space="preserve">chtonic area (e.g. </w:t>
      </w:r>
      <w:proofErr w:type="spellStart"/>
      <w:r w:rsidR="00B227BA">
        <w:rPr>
          <w:rFonts w:ascii="Century Schoolbook" w:hAnsi="Century Schoolbook"/>
          <w:sz w:val="24"/>
          <w:szCs w:val="24"/>
        </w:rPr>
        <w:t>PMd</w:t>
      </w:r>
      <w:proofErr w:type="spellEnd"/>
      <w:r w:rsidR="00B227BA">
        <w:rPr>
          <w:rFonts w:ascii="Century Schoolbook" w:hAnsi="Century Schoolbook"/>
          <w:sz w:val="24"/>
          <w:szCs w:val="24"/>
        </w:rPr>
        <w:t xml:space="preserve"> &amp; </w:t>
      </w:r>
      <w:proofErr w:type="spellStart"/>
      <w:r w:rsidR="00B227BA">
        <w:rPr>
          <w:rFonts w:ascii="Century Schoolbook" w:hAnsi="Century Schoolbook"/>
          <w:sz w:val="24"/>
          <w:szCs w:val="24"/>
        </w:rPr>
        <w:t>PMv</w:t>
      </w:r>
      <w:proofErr w:type="spellEnd"/>
      <w:r w:rsidR="00B227BA">
        <w:rPr>
          <w:rFonts w:ascii="Century Schoolbook" w:hAnsi="Century Schoolbook"/>
          <w:sz w:val="24"/>
          <w:szCs w:val="24"/>
        </w:rPr>
        <w:t xml:space="preserve">). </w:t>
      </w:r>
      <w:r w:rsidRPr="009E17AF">
        <w:rPr>
          <w:rFonts w:ascii="Century Schoolbook" w:hAnsi="Century Schoolbook"/>
          <w:sz w:val="24"/>
          <w:szCs w:val="24"/>
        </w:rPr>
        <w:t>Note that although names were assigned to ease the discussion of these regions, we do not make strong claims of correspondence between functionally an</w:t>
      </w:r>
      <w:r w:rsidR="00B227BA">
        <w:rPr>
          <w:rFonts w:ascii="Century Schoolbook" w:hAnsi="Century Schoolbook"/>
          <w:sz w:val="24"/>
          <w:szCs w:val="24"/>
        </w:rPr>
        <w:t>d anatomically defined regions, as we observed several discrepancies throughout LFC.</w:t>
      </w:r>
    </w:p>
    <w:p w14:paraId="5F63E219" w14:textId="686FDC3C" w:rsidR="0094566E" w:rsidRPr="00F22624" w:rsidRDefault="0094566E" w:rsidP="00F22624">
      <w:pPr>
        <w:pStyle w:val="Heading3"/>
        <w:spacing w:after="160" w:line="480" w:lineRule="auto"/>
        <w:rPr>
          <w:rFonts w:ascii="Century Schoolbook" w:hAnsi="Century Schoolbook"/>
          <w:b w:val="0"/>
          <w:i w:val="0"/>
          <w:sz w:val="24"/>
          <w:szCs w:val="24"/>
        </w:rPr>
      </w:pPr>
      <w:r w:rsidRPr="00F22624">
        <w:rPr>
          <w:rFonts w:ascii="Century Schoolbook" w:hAnsi="Century Schoolbook"/>
          <w:i w:val="0"/>
          <w:sz w:val="24"/>
          <w:szCs w:val="24"/>
        </w:rPr>
        <w:t>Co-activation profiles</w:t>
      </w:r>
      <w:r w:rsidR="00F22624" w:rsidRPr="00F22624">
        <w:rPr>
          <w:rFonts w:ascii="Century Schoolbook" w:hAnsi="Century Schoolbook"/>
          <w:i w:val="0"/>
          <w:sz w:val="24"/>
          <w:szCs w:val="24"/>
        </w:rPr>
        <w:t>.</w:t>
      </w:r>
      <w:r w:rsidR="00F22624">
        <w:rPr>
          <w:rFonts w:ascii="Century Schoolbook" w:hAnsi="Century Schoolbook"/>
          <w:b w:val="0"/>
          <w:i w:val="0"/>
          <w:sz w:val="24"/>
          <w:szCs w:val="24"/>
        </w:rPr>
        <w:t xml:space="preserve"> </w:t>
      </w:r>
      <w:r w:rsidRPr="00F22624">
        <w:rPr>
          <w:rFonts w:ascii="Century Schoolbook" w:hAnsi="Century Schoolbook"/>
          <w:b w:val="0"/>
          <w:i w:val="0"/>
          <w:color w:val="333333"/>
          <w:sz w:val="24"/>
          <w:szCs w:val="24"/>
          <w:highlight w:val="white"/>
        </w:rPr>
        <w:t xml:space="preserve">Next, we analyzed the differences in whole brain co-activation between </w:t>
      </w:r>
      <w:r w:rsidR="006C00E0" w:rsidRPr="00F22624">
        <w:rPr>
          <w:rFonts w:ascii="Century Schoolbook" w:hAnsi="Century Schoolbook"/>
          <w:b w:val="0"/>
          <w:i w:val="0"/>
          <w:color w:val="333333"/>
          <w:sz w:val="24"/>
          <w:szCs w:val="24"/>
          <w:highlight w:val="white"/>
        </w:rPr>
        <w:t>th</w:t>
      </w:r>
      <w:r w:rsidR="008E161B" w:rsidRPr="00F22624">
        <w:rPr>
          <w:rFonts w:ascii="Century Schoolbook" w:hAnsi="Century Schoolbook"/>
          <w:b w:val="0"/>
          <w:i w:val="0"/>
          <w:color w:val="333333"/>
          <w:sz w:val="24"/>
          <w:szCs w:val="24"/>
          <w:highlight w:val="white"/>
        </w:rPr>
        <w:t>e resulting clusters (Figure 3.2</w:t>
      </w:r>
      <w:r w:rsidRPr="00F22624">
        <w:rPr>
          <w:rFonts w:ascii="Century Schoolbook" w:hAnsi="Century Schoolbook"/>
          <w:b w:val="0"/>
          <w:i w:val="0"/>
          <w:color w:val="333333"/>
          <w:sz w:val="24"/>
          <w:szCs w:val="24"/>
          <w:highlight w:val="white"/>
        </w:rPr>
        <w:t xml:space="preserve">B) in order to understand the patterns of co-activation that differentiates these clusters. To highlight differences between clusters, we contrasted related sets of clusters. Related clusters were defined as clusters that would go on to join into a larger cluster at a coarser level </w:t>
      </w:r>
      <w:ins w:id="111" w:author="Microsoft Office User" w:date="2016-04-17T17:35:00Z">
        <w:r w:rsidR="00B47829">
          <w:rPr>
            <w:rFonts w:ascii="Century Schoolbook" w:hAnsi="Century Schoolbook"/>
            <w:b w:val="0"/>
            <w:i w:val="0"/>
            <w:color w:val="333333"/>
            <w:sz w:val="24"/>
            <w:szCs w:val="24"/>
            <w:highlight w:val="white"/>
          </w:rPr>
          <w:t xml:space="preserve">of </w:t>
        </w:r>
        <w:r w:rsidR="00B47829">
          <w:rPr>
            <w:rFonts w:ascii="Century Schoolbook" w:hAnsi="Century Schoolbook"/>
            <w:b w:val="0"/>
            <w:i w:val="0"/>
            <w:color w:val="333333"/>
            <w:sz w:val="24"/>
            <w:szCs w:val="24"/>
            <w:highlight w:val="white"/>
          </w:rPr>
          <w:lastRenderedPageBreak/>
          <w:t xml:space="preserve">analysis </w:t>
        </w:r>
      </w:ins>
      <w:r w:rsidRPr="00F22624">
        <w:rPr>
          <w:rFonts w:ascii="Century Schoolbook" w:hAnsi="Century Schoolbook"/>
          <w:b w:val="0"/>
          <w:i w:val="0"/>
          <w:color w:val="333333"/>
          <w:sz w:val="24"/>
          <w:szCs w:val="24"/>
          <w:highlight w:val="white"/>
        </w:rPr>
        <w:t>in the hierarchical clusterin</w:t>
      </w:r>
      <w:r w:rsidR="006C00E0" w:rsidRPr="00F22624">
        <w:rPr>
          <w:rFonts w:ascii="Century Schoolbook" w:hAnsi="Century Schoolbook"/>
          <w:b w:val="0"/>
          <w:i w:val="0"/>
          <w:color w:val="333333"/>
          <w:sz w:val="24"/>
          <w:szCs w:val="24"/>
          <w:highlight w:val="white"/>
        </w:rPr>
        <w:t>g tree. For example, in Figure 3.5</w:t>
      </w:r>
      <w:r w:rsidRPr="00F22624">
        <w:rPr>
          <w:rFonts w:ascii="Century Schoolbook" w:hAnsi="Century Schoolbook"/>
          <w:b w:val="0"/>
          <w:i w:val="0"/>
          <w:color w:val="333333"/>
          <w:sz w:val="24"/>
          <w:szCs w:val="24"/>
          <w:highlight w:val="white"/>
        </w:rPr>
        <w:t>b, we contrast the co-activation of two clusters (</w:t>
      </w:r>
      <w:proofErr w:type="spellStart"/>
      <w:r w:rsidRPr="00F22624">
        <w:rPr>
          <w:rFonts w:ascii="Century Schoolbook" w:hAnsi="Century Schoolbook"/>
          <w:b w:val="0"/>
          <w:i w:val="0"/>
          <w:color w:val="333333"/>
          <w:sz w:val="24"/>
          <w:szCs w:val="24"/>
          <w:highlight w:val="white"/>
        </w:rPr>
        <w:t>PMv</w:t>
      </w:r>
      <w:proofErr w:type="spellEnd"/>
      <w:r w:rsidRPr="00F22624">
        <w:rPr>
          <w:rFonts w:ascii="Century Schoolbook" w:hAnsi="Century Schoolbook"/>
          <w:b w:val="0"/>
          <w:i w:val="0"/>
          <w:color w:val="333333"/>
          <w:sz w:val="24"/>
          <w:szCs w:val="24"/>
          <w:highlight w:val="white"/>
        </w:rPr>
        <w:t xml:space="preserve"> &amp; </w:t>
      </w:r>
      <w:proofErr w:type="spellStart"/>
      <w:r w:rsidRPr="00F22624">
        <w:rPr>
          <w:rFonts w:ascii="Century Schoolbook" w:hAnsi="Century Schoolbook"/>
          <w:b w:val="0"/>
          <w:i w:val="0"/>
          <w:color w:val="333333"/>
          <w:sz w:val="24"/>
          <w:szCs w:val="24"/>
          <w:highlight w:val="white"/>
        </w:rPr>
        <w:t>PMd</w:t>
      </w:r>
      <w:proofErr w:type="spellEnd"/>
      <w:r w:rsidRPr="00F22624">
        <w:rPr>
          <w:rFonts w:ascii="Century Schoolbook" w:hAnsi="Century Schoolbook"/>
          <w:b w:val="0"/>
          <w:i w:val="0"/>
          <w:color w:val="333333"/>
          <w:sz w:val="24"/>
          <w:szCs w:val="24"/>
          <w:highlight w:val="white"/>
        </w:rPr>
        <w:t xml:space="preserve">) at k=70 that joined into a single motor network cluster at k=5. To do so, we performed a meta-analytic contrast between studies that activated a given cluster, and studies that activated </w:t>
      </w:r>
      <w:commentRangeStart w:id="112"/>
      <w:r w:rsidRPr="00F22624">
        <w:rPr>
          <w:rFonts w:ascii="Century Schoolbook" w:hAnsi="Century Schoolbook"/>
          <w:b w:val="0"/>
          <w:i w:val="0"/>
          <w:color w:val="333333"/>
          <w:sz w:val="24"/>
          <w:szCs w:val="24"/>
          <w:highlight w:val="white"/>
        </w:rPr>
        <w:t>control clusters.</w:t>
      </w:r>
      <w:commentRangeEnd w:id="112"/>
      <w:r w:rsidR="00B47829">
        <w:rPr>
          <w:rStyle w:val="CommentReference"/>
          <w:rFonts w:ascii="Times" w:eastAsia="ＭＳ 明朝" w:hAnsi="Times"/>
          <w:b w:val="0"/>
          <w:bCs w:val="0"/>
          <w:i w:val="0"/>
          <w:iCs w:val="0"/>
        </w:rPr>
        <w:commentReference w:id="112"/>
      </w:r>
      <w:r w:rsidRPr="00F22624">
        <w:rPr>
          <w:rFonts w:ascii="Century Schoolbook" w:hAnsi="Century Schoolbook"/>
          <w:b w:val="0"/>
          <w:i w:val="0"/>
          <w:color w:val="333333"/>
          <w:sz w:val="24"/>
          <w:szCs w:val="24"/>
          <w:highlight w:val="white"/>
        </w:rPr>
        <w:t xml:space="preserve"> The resulting images </w:t>
      </w:r>
      <w:del w:id="113" w:author="Microsoft Office User" w:date="2016-04-17T17:35:00Z">
        <w:r w:rsidRPr="00F22624" w:rsidDel="00CE411C">
          <w:rPr>
            <w:rFonts w:ascii="Century Schoolbook" w:hAnsi="Century Schoolbook"/>
            <w:b w:val="0"/>
            <w:i w:val="0"/>
            <w:color w:val="333333"/>
            <w:sz w:val="24"/>
            <w:szCs w:val="24"/>
            <w:highlight w:val="white"/>
          </w:rPr>
          <w:delText xml:space="preserve">indicate </w:delText>
        </w:r>
      </w:del>
      <w:ins w:id="114" w:author="Microsoft Office User" w:date="2016-04-17T17:35:00Z">
        <w:r w:rsidR="00CE411C">
          <w:rPr>
            <w:rFonts w:ascii="Century Schoolbook" w:hAnsi="Century Schoolbook"/>
            <w:b w:val="0"/>
            <w:i w:val="0"/>
            <w:color w:val="333333"/>
            <w:sz w:val="24"/>
            <w:szCs w:val="24"/>
            <w:highlight w:val="white"/>
          </w:rPr>
          <w:t>identify</w:t>
        </w:r>
        <w:r w:rsidR="00CE411C" w:rsidRPr="00F22624">
          <w:rPr>
            <w:rFonts w:ascii="Century Schoolbook" w:hAnsi="Century Schoolbook"/>
            <w:b w:val="0"/>
            <w:i w:val="0"/>
            <w:color w:val="333333"/>
            <w:sz w:val="24"/>
            <w:szCs w:val="24"/>
            <w:highlight w:val="white"/>
          </w:rPr>
          <w:t xml:space="preserve"> </w:t>
        </w:r>
      </w:ins>
      <w:r w:rsidRPr="00F22624">
        <w:rPr>
          <w:rFonts w:ascii="Century Schoolbook" w:hAnsi="Century Schoolbook"/>
          <w:b w:val="0"/>
          <w:i w:val="0"/>
          <w:color w:val="333333"/>
          <w:sz w:val="24"/>
          <w:szCs w:val="24"/>
          <w:highlight w:val="white"/>
        </w:rPr>
        <w:t>voxels with a greater probability of co-activating with the cluster of interest than with control clusters. For exam</w:t>
      </w:r>
      <w:r w:rsidR="008E161B" w:rsidRPr="00F22624">
        <w:rPr>
          <w:rFonts w:ascii="Century Schoolbook" w:hAnsi="Century Schoolbook"/>
          <w:b w:val="0"/>
          <w:i w:val="0"/>
          <w:color w:val="333333"/>
          <w:sz w:val="24"/>
          <w:szCs w:val="24"/>
          <w:highlight w:val="white"/>
        </w:rPr>
        <w:t>ple, voxels in green in Figure 3.5</w:t>
      </w:r>
      <w:r w:rsidRPr="00F22624">
        <w:rPr>
          <w:rFonts w:ascii="Century Schoolbook" w:hAnsi="Century Schoolbook"/>
          <w:b w:val="0"/>
          <w:i w:val="0"/>
          <w:color w:val="333333"/>
          <w:sz w:val="24"/>
          <w:szCs w:val="24"/>
          <w:highlight w:val="white"/>
        </w:rPr>
        <w:t xml:space="preserve">b indicate voxels that are active more frequently in studies in which </w:t>
      </w:r>
      <w:proofErr w:type="spellStart"/>
      <w:r w:rsidRPr="00F22624">
        <w:rPr>
          <w:rFonts w:ascii="Century Schoolbook" w:hAnsi="Century Schoolbook"/>
          <w:b w:val="0"/>
          <w:i w:val="0"/>
          <w:color w:val="333333"/>
          <w:sz w:val="24"/>
          <w:szCs w:val="24"/>
          <w:highlight w:val="white"/>
        </w:rPr>
        <w:t>PMv</w:t>
      </w:r>
      <w:proofErr w:type="spellEnd"/>
      <w:r w:rsidRPr="00F22624">
        <w:rPr>
          <w:rFonts w:ascii="Century Schoolbook" w:hAnsi="Century Schoolbook"/>
          <w:b w:val="0"/>
          <w:i w:val="0"/>
          <w:color w:val="333333"/>
          <w:sz w:val="24"/>
          <w:szCs w:val="24"/>
          <w:highlight w:val="white"/>
        </w:rPr>
        <w:t xml:space="preserve"> is active than in studies in which </w:t>
      </w:r>
      <w:proofErr w:type="spellStart"/>
      <w:r w:rsidRPr="00F22624">
        <w:rPr>
          <w:rFonts w:ascii="Century Schoolbook" w:hAnsi="Century Schoolbook"/>
          <w:b w:val="0"/>
          <w:i w:val="0"/>
          <w:color w:val="333333"/>
          <w:sz w:val="24"/>
          <w:szCs w:val="24"/>
          <w:highlight w:val="white"/>
        </w:rPr>
        <w:t>PMd</w:t>
      </w:r>
      <w:proofErr w:type="spellEnd"/>
      <w:r w:rsidRPr="00F22624">
        <w:rPr>
          <w:rFonts w:ascii="Century Schoolbook" w:hAnsi="Century Schoolbook"/>
          <w:b w:val="0"/>
          <w:i w:val="0"/>
          <w:color w:val="333333"/>
          <w:sz w:val="24"/>
          <w:szCs w:val="24"/>
          <w:highlight w:val="white"/>
        </w:rPr>
        <w:t xml:space="preserve"> is active. We calculated p-values </w:t>
      </w:r>
      <w:r w:rsidRPr="00F22624">
        <w:rPr>
          <w:rFonts w:ascii="Century Schoolbook" w:hAnsi="Century Schoolbook"/>
          <w:b w:val="0"/>
          <w:i w:val="0"/>
          <w:color w:val="333333"/>
          <w:sz w:val="24"/>
          <w:szCs w:val="24"/>
        </w:rPr>
        <w:t xml:space="preserve">for each voxel using a two-way chi-square test between the two sets of studies and </w:t>
      </w:r>
      <w:proofErr w:type="spellStart"/>
      <w:r w:rsidRPr="00F22624">
        <w:rPr>
          <w:rFonts w:ascii="Century Schoolbook" w:hAnsi="Century Schoolbook"/>
          <w:b w:val="0"/>
          <w:i w:val="0"/>
          <w:color w:val="333333"/>
          <w:sz w:val="24"/>
          <w:szCs w:val="24"/>
        </w:rPr>
        <w:t>thresholded</w:t>
      </w:r>
      <w:proofErr w:type="spellEnd"/>
      <w:r w:rsidRPr="00F22624">
        <w:rPr>
          <w:rFonts w:ascii="Century Schoolbook" w:hAnsi="Century Schoolbook"/>
          <w:b w:val="0"/>
          <w:i w:val="0"/>
          <w:color w:val="333333"/>
          <w:sz w:val="24"/>
          <w:szCs w:val="24"/>
        </w:rPr>
        <w:t xml:space="preserve"> the co-activation images using the False Discovery Rate (q&lt;0.01). In Figure </w:t>
      </w:r>
      <w:r w:rsidR="008E161B" w:rsidRPr="00F22624">
        <w:rPr>
          <w:rFonts w:ascii="Century Schoolbook" w:hAnsi="Century Schoolbook"/>
          <w:b w:val="0"/>
          <w:i w:val="0"/>
          <w:color w:val="333333"/>
          <w:sz w:val="24"/>
          <w:szCs w:val="24"/>
        </w:rPr>
        <w:t>3.</w:t>
      </w:r>
      <w:r w:rsidRPr="00F22624">
        <w:rPr>
          <w:rFonts w:ascii="Century Schoolbook" w:hAnsi="Century Schoolbook"/>
          <w:b w:val="0"/>
          <w:i w:val="0"/>
          <w:color w:val="333333"/>
          <w:sz w:val="24"/>
          <w:szCs w:val="24"/>
        </w:rPr>
        <w:t xml:space="preserve">7b, </w:t>
      </w:r>
      <w:r w:rsidR="00FE6A21" w:rsidRPr="00F22624">
        <w:rPr>
          <w:rFonts w:ascii="Century Schoolbook" w:hAnsi="Century Schoolbook"/>
          <w:b w:val="0"/>
          <w:i w:val="0"/>
          <w:color w:val="333333"/>
          <w:sz w:val="24"/>
          <w:szCs w:val="24"/>
        </w:rPr>
        <w:t xml:space="preserve">the more liberal threshold of </w:t>
      </w:r>
      <w:r w:rsidRPr="00F22624">
        <w:rPr>
          <w:rFonts w:ascii="Century Schoolbook" w:hAnsi="Century Schoolbook"/>
          <w:b w:val="0"/>
          <w:i w:val="0"/>
          <w:color w:val="333333"/>
          <w:sz w:val="24"/>
          <w:szCs w:val="24"/>
        </w:rPr>
        <w:t xml:space="preserve">q&lt;0.05 was used as too few voxels were significantly different at q&lt;0.01. The resulting images were </w:t>
      </w:r>
      <w:proofErr w:type="spellStart"/>
      <w:r w:rsidRPr="00F22624">
        <w:rPr>
          <w:rFonts w:ascii="Century Schoolbook" w:hAnsi="Century Schoolbook"/>
          <w:b w:val="0"/>
          <w:i w:val="0"/>
          <w:color w:val="333333"/>
          <w:sz w:val="24"/>
          <w:szCs w:val="24"/>
        </w:rPr>
        <w:t>binarized</w:t>
      </w:r>
      <w:proofErr w:type="spellEnd"/>
      <w:r w:rsidRPr="00F22624">
        <w:rPr>
          <w:rFonts w:ascii="Century Schoolbook" w:hAnsi="Century Schoolbook"/>
          <w:b w:val="0"/>
          <w:i w:val="0"/>
          <w:color w:val="333333"/>
          <w:sz w:val="24"/>
          <w:szCs w:val="24"/>
        </w:rPr>
        <w:t xml:space="preserve"> for display purposes and visualized using the </w:t>
      </w:r>
      <w:proofErr w:type="spellStart"/>
      <w:r w:rsidRPr="00F22624">
        <w:rPr>
          <w:rFonts w:ascii="Century Schoolbook" w:hAnsi="Century Schoolbook"/>
          <w:b w:val="0"/>
          <w:i w:val="0"/>
          <w:color w:val="333333"/>
          <w:sz w:val="24"/>
          <w:szCs w:val="24"/>
        </w:rPr>
        <w:t>NiLearn</w:t>
      </w:r>
      <w:proofErr w:type="spellEnd"/>
      <w:r w:rsidRPr="00F22624">
        <w:rPr>
          <w:rFonts w:ascii="Century Schoolbook" w:hAnsi="Century Schoolbook"/>
          <w:b w:val="0"/>
          <w:i w:val="0"/>
          <w:color w:val="333333"/>
          <w:sz w:val="24"/>
          <w:szCs w:val="24"/>
        </w:rPr>
        <w:t xml:space="preserve"> library for Python.  </w:t>
      </w:r>
    </w:p>
    <w:p w14:paraId="2A07C2A6" w14:textId="6A00A739" w:rsidR="0094566E" w:rsidRPr="00F22624" w:rsidRDefault="0094566E" w:rsidP="00F22624">
      <w:pPr>
        <w:pStyle w:val="Heading3"/>
        <w:spacing w:before="0" w:after="160" w:line="480" w:lineRule="auto"/>
        <w:rPr>
          <w:rFonts w:ascii="Century Schoolbook" w:hAnsi="Century Schoolbook"/>
          <w:b w:val="0"/>
          <w:i w:val="0"/>
          <w:sz w:val="24"/>
          <w:szCs w:val="24"/>
        </w:rPr>
      </w:pPr>
      <w:r w:rsidRPr="00F22624">
        <w:rPr>
          <w:rFonts w:ascii="Century Schoolbook" w:hAnsi="Century Schoolbook"/>
          <w:i w:val="0"/>
          <w:sz w:val="24"/>
          <w:szCs w:val="24"/>
        </w:rPr>
        <w:t>Topic modeling</w:t>
      </w:r>
      <w:r w:rsidR="00F22624" w:rsidRPr="00F22624">
        <w:rPr>
          <w:rFonts w:ascii="Century Schoolbook" w:hAnsi="Century Schoolbook"/>
          <w:i w:val="0"/>
          <w:sz w:val="24"/>
          <w:szCs w:val="24"/>
        </w:rPr>
        <w:t>.</w:t>
      </w:r>
      <w:r w:rsidR="00F22624">
        <w:rPr>
          <w:rFonts w:ascii="Century Schoolbook" w:hAnsi="Century Schoolbook"/>
          <w:b w:val="0"/>
          <w:i w:val="0"/>
          <w:sz w:val="24"/>
          <w:szCs w:val="24"/>
        </w:rPr>
        <w:t xml:space="preserve"> </w:t>
      </w:r>
      <w:r w:rsidRPr="00F22624">
        <w:rPr>
          <w:rFonts w:ascii="Century Schoolbook" w:hAnsi="Century Schoolbook"/>
          <w:b w:val="0"/>
          <w:i w:val="0"/>
          <w:color w:val="333333"/>
          <w:sz w:val="24"/>
          <w:szCs w:val="24"/>
          <w:highlight w:val="white"/>
        </w:rPr>
        <w:t xml:space="preserve">Although term-based meta-analysis maps in </w:t>
      </w:r>
      <w:proofErr w:type="spellStart"/>
      <w:r w:rsidRPr="00F22624">
        <w:rPr>
          <w:rFonts w:ascii="Century Schoolbook" w:hAnsi="Century Schoolbook"/>
          <w:b w:val="0"/>
          <w:i w:val="0"/>
          <w:color w:val="333333"/>
          <w:sz w:val="24"/>
          <w:szCs w:val="24"/>
          <w:highlight w:val="white"/>
        </w:rPr>
        <w:t>Neurosynth</w:t>
      </w:r>
      <w:proofErr w:type="spellEnd"/>
      <w:r w:rsidRPr="00F22624">
        <w:rPr>
          <w:rFonts w:ascii="Century Schoolbook" w:hAnsi="Century Schoolbook"/>
          <w:b w:val="0"/>
          <w:i w:val="0"/>
          <w:color w:val="333333"/>
          <w:sz w:val="24"/>
          <w:szCs w:val="24"/>
          <w:highlight w:val="white"/>
        </w:rPr>
        <w:t xml:space="preserve">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w:t>
      </w:r>
      <w:proofErr w:type="spellStart"/>
      <w:r w:rsidRPr="00F22624">
        <w:rPr>
          <w:rFonts w:ascii="Century Schoolbook" w:hAnsi="Century Schoolbook"/>
          <w:b w:val="0"/>
          <w:i w:val="0"/>
          <w:color w:val="333333"/>
          <w:sz w:val="24"/>
          <w:szCs w:val="24"/>
          <w:highlight w:val="white"/>
        </w:rPr>
        <w:t>dirichlet</w:t>
      </w:r>
      <w:proofErr w:type="spellEnd"/>
      <w:r w:rsidRPr="00F22624">
        <w:rPr>
          <w:rFonts w:ascii="Century Schoolbook" w:hAnsi="Century Schoolbook"/>
          <w:b w:val="0"/>
          <w:i w:val="0"/>
          <w:color w:val="333333"/>
          <w:sz w:val="24"/>
          <w:szCs w:val="24"/>
          <w:highlight w:val="white"/>
        </w:rPr>
        <w:t xml:space="preserve"> allocation (LDA) topic-modeling </w:t>
      </w:r>
      <w:r w:rsidRPr="00F22624">
        <w:rPr>
          <w:rFonts w:ascii="Century Schoolbook" w:hAnsi="Century Schoolbook"/>
          <w:b w:val="0"/>
          <w:i w:val="0"/>
          <w:color w:val="333333"/>
          <w:sz w:val="24"/>
          <w:szCs w:val="24"/>
          <w:highlight w:val="white"/>
        </w:rPr>
        <w:fldChar w:fldCharType="begin"/>
      </w:r>
      <w:r w:rsidR="0000334A" w:rsidRPr="00F22624">
        <w:rPr>
          <w:rFonts w:ascii="Century Schoolbook" w:hAnsi="Century Schoolbook"/>
          <w:b w:val="0"/>
          <w:i w:val="0"/>
          <w:color w:val="333333"/>
          <w:sz w:val="24"/>
          <w:szCs w:val="24"/>
          <w:highlight w:val="white"/>
        </w:rPr>
        <w:instrText xml:space="preserve"> ADDIN PAPERS2_CITATIONS &lt;citation&gt;&lt;uuid&gt;316687E0-F022-45A5-9055-C8DAFBD32C72&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F22624">
        <w:rPr>
          <w:rFonts w:ascii="Century Schoolbook" w:hAnsi="Century Schoolbook"/>
          <w:b w:val="0"/>
          <w:i w:val="0"/>
          <w:color w:val="333333"/>
          <w:sz w:val="24"/>
          <w:szCs w:val="24"/>
          <w:highlight w:val="white"/>
        </w:rPr>
        <w:fldChar w:fldCharType="separate"/>
      </w:r>
      <w:r w:rsidR="002F4A1A" w:rsidRPr="00F22624">
        <w:rPr>
          <w:rFonts w:ascii="Century Schoolbook" w:hAnsi="Century Schoolbook" w:cs="Century Schoolbook"/>
          <w:b w:val="0"/>
          <w:i w:val="0"/>
          <w:sz w:val="24"/>
          <w:szCs w:val="24"/>
        </w:rPr>
        <w:t>(Blei et al., 2003)</w:t>
      </w:r>
      <w:r w:rsidRPr="00F22624">
        <w:rPr>
          <w:rFonts w:ascii="Century Schoolbook" w:hAnsi="Century Schoolbook"/>
          <w:b w:val="0"/>
          <w:i w:val="0"/>
          <w:color w:val="333333"/>
          <w:sz w:val="24"/>
          <w:szCs w:val="24"/>
          <w:highlight w:val="white"/>
        </w:rPr>
        <w:fldChar w:fldCharType="end"/>
      </w:r>
      <w:r w:rsidRPr="00F22624">
        <w:rPr>
          <w:rFonts w:ascii="Century Schoolbook" w:hAnsi="Century Schoolbook"/>
          <w:b w:val="0"/>
          <w:i w:val="0"/>
          <w:color w:val="333333"/>
          <w:sz w:val="24"/>
          <w:szCs w:val="24"/>
          <w:highlight w:val="white"/>
        </w:rPr>
        <w:t xml:space="preserve">. This procedure was identical to that used in a previous study </w:t>
      </w:r>
      <w:r w:rsidRPr="00F22624">
        <w:rPr>
          <w:rFonts w:ascii="Century Schoolbook" w:hAnsi="Century Schoolbook"/>
          <w:b w:val="0"/>
          <w:i w:val="0"/>
          <w:color w:val="333333"/>
          <w:sz w:val="24"/>
          <w:szCs w:val="24"/>
          <w:highlight w:val="white"/>
        </w:rPr>
        <w:fldChar w:fldCharType="begin"/>
      </w:r>
      <w:r w:rsidR="0000334A" w:rsidRPr="00F22624">
        <w:rPr>
          <w:rFonts w:ascii="Century Schoolbook" w:hAnsi="Century Schoolbook"/>
          <w:b w:val="0"/>
          <w:i w:val="0"/>
          <w:color w:val="333333"/>
          <w:sz w:val="24"/>
          <w:szCs w:val="24"/>
          <w:highlight w:val="white"/>
        </w:rPr>
        <w:instrText xml:space="preserve"> ADDIN PAPERS2_CITATIONS &lt;citation&gt;&lt;uuid&gt;9F5EE12A-9B4A-4C69-884C-D7BDDE9CF6B7&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F22624">
        <w:rPr>
          <w:rFonts w:ascii="Century Schoolbook" w:hAnsi="Century Schoolbook"/>
          <w:b w:val="0"/>
          <w:i w:val="0"/>
          <w:color w:val="333333"/>
          <w:sz w:val="24"/>
          <w:szCs w:val="24"/>
          <w:highlight w:val="white"/>
        </w:rPr>
        <w:fldChar w:fldCharType="separate"/>
      </w:r>
      <w:r w:rsidRPr="00F22624">
        <w:rPr>
          <w:rFonts w:ascii="Century Schoolbook" w:hAnsi="Century Schoolbook" w:cs="Times"/>
          <w:b w:val="0"/>
          <w:i w:val="0"/>
          <w:sz w:val="24"/>
          <w:szCs w:val="24"/>
        </w:rPr>
        <w:t xml:space="preserve">(Poldrack, Mumford, Schonberg, </w:t>
      </w:r>
      <w:r w:rsidRPr="00F22624">
        <w:rPr>
          <w:rFonts w:ascii="Century Schoolbook" w:hAnsi="Century Schoolbook" w:cs="Times"/>
          <w:b w:val="0"/>
          <w:i w:val="0"/>
          <w:sz w:val="24"/>
          <w:szCs w:val="24"/>
        </w:rPr>
        <w:lastRenderedPageBreak/>
        <w:t>Kalar, Barman, &amp; Yarkoni, 2012b)</w:t>
      </w:r>
      <w:r w:rsidRPr="00F22624">
        <w:rPr>
          <w:rFonts w:ascii="Century Schoolbook" w:hAnsi="Century Schoolbook"/>
          <w:b w:val="0"/>
          <w:i w:val="0"/>
          <w:color w:val="333333"/>
          <w:sz w:val="24"/>
          <w:szCs w:val="24"/>
          <w:highlight w:val="white"/>
        </w:rPr>
        <w:fldChar w:fldCharType="end"/>
      </w:r>
      <w:r w:rsidRPr="00F22624">
        <w:rPr>
          <w:rFonts w:ascii="Century Schoolbook" w:hAnsi="Century Schoolbook"/>
          <w:b w:val="0"/>
          <w:i w:val="0"/>
          <w:color w:val="333333"/>
          <w:sz w:val="24"/>
          <w:szCs w:val="24"/>
          <w:highlight w:val="white"/>
        </w:rPr>
        <w:t xml:space="preserve">, except for the use of a smaller number of topics and a much larger version of the </w:t>
      </w:r>
      <w:proofErr w:type="spellStart"/>
      <w:r w:rsidRPr="00F22624">
        <w:rPr>
          <w:rFonts w:ascii="Century Schoolbook" w:hAnsi="Century Schoolbook"/>
          <w:b w:val="0"/>
          <w:i w:val="0"/>
          <w:color w:val="333333"/>
          <w:sz w:val="24"/>
          <w:szCs w:val="24"/>
          <w:highlight w:val="white"/>
        </w:rPr>
        <w:t>Neurosynth</w:t>
      </w:r>
      <w:proofErr w:type="spellEnd"/>
      <w:r w:rsidRPr="00F22624">
        <w:rPr>
          <w:rFonts w:ascii="Century Schoolbook" w:hAnsi="Century Schoolbook"/>
          <w:b w:val="0"/>
          <w:i w:val="0"/>
          <w:color w:val="333333"/>
          <w:sz w:val="24"/>
          <w:szCs w:val="24"/>
          <w:highlight w:val="white"/>
        </w:rPr>
        <w:t xml:space="preserve">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F22624">
        <w:rPr>
          <w:rFonts w:ascii="Century Schoolbook" w:hAnsi="Century Schoolbook"/>
          <w:b w:val="0"/>
          <w:i w:val="0"/>
          <w:color w:val="333333"/>
          <w:sz w:val="24"/>
          <w:szCs w:val="24"/>
        </w:rPr>
        <w:t>Although the set of topics included 25 topics representi</w:t>
      </w:r>
      <w:r w:rsidR="00FE6A21" w:rsidRPr="00F22624">
        <w:rPr>
          <w:rFonts w:ascii="Century Schoolbook" w:hAnsi="Century Schoolbook"/>
          <w:b w:val="0"/>
          <w:i w:val="0"/>
          <w:color w:val="333333"/>
          <w:sz w:val="24"/>
          <w:szCs w:val="24"/>
        </w:rPr>
        <w:t>ng non-psychological phenomena–</w:t>
      </w:r>
      <w:r w:rsidRPr="00F22624">
        <w:rPr>
          <w:rFonts w:ascii="Century Schoolbook" w:hAnsi="Century Schoolbook"/>
          <w:b w:val="0"/>
          <w:i w:val="0"/>
          <w:color w:val="333333"/>
          <w:sz w:val="24"/>
          <w:szCs w:val="24"/>
        </w:rPr>
        <w:t xml:space="preserve"> such as the nature of the subject population (e.g. gender, special populations) and methods (e.g., words such as “images”, “voxels”)—these topics were not </w:t>
      </w:r>
      <w:r w:rsidR="00FE6A21" w:rsidRPr="00F22624">
        <w:rPr>
          <w:rFonts w:ascii="Century Schoolbook" w:hAnsi="Century Schoolbook"/>
          <w:b w:val="0"/>
          <w:i w:val="0"/>
          <w:color w:val="333333"/>
          <w:sz w:val="24"/>
          <w:szCs w:val="24"/>
        </w:rPr>
        <w:t xml:space="preserve">explicitly </w:t>
      </w:r>
      <w:r w:rsidRPr="00F22624">
        <w:rPr>
          <w:rFonts w:ascii="Century Schoolbook" w:hAnsi="Century Schoolbook"/>
          <w:b w:val="0"/>
          <w:i w:val="0"/>
          <w:color w:val="333333"/>
          <w:sz w:val="24"/>
          <w:szCs w:val="24"/>
        </w:rPr>
        <w:t xml:space="preserve">excluded as they were rarely the strongest loading topics for any region. For all of our </w:t>
      </w:r>
      <w:r w:rsidR="00FE6A21" w:rsidRPr="00F22624">
        <w:rPr>
          <w:rFonts w:ascii="Century Schoolbook" w:hAnsi="Century Schoolbook"/>
          <w:b w:val="0"/>
          <w:i w:val="0"/>
          <w:color w:val="333333"/>
          <w:sz w:val="24"/>
          <w:szCs w:val="24"/>
        </w:rPr>
        <w:t xml:space="preserve">results, we </w:t>
      </w:r>
      <w:commentRangeStart w:id="115"/>
      <w:r w:rsidR="00FE6A21" w:rsidRPr="00F22624">
        <w:rPr>
          <w:rFonts w:ascii="Century Schoolbook" w:hAnsi="Century Schoolbook"/>
          <w:b w:val="0"/>
          <w:i w:val="0"/>
          <w:color w:val="333333"/>
          <w:sz w:val="24"/>
          <w:szCs w:val="24"/>
        </w:rPr>
        <w:t>focus on a set of 16</w:t>
      </w:r>
      <w:r w:rsidRPr="00F22624">
        <w:rPr>
          <w:rFonts w:ascii="Century Schoolbook" w:hAnsi="Century Schoolbook"/>
          <w:b w:val="0"/>
          <w:i w:val="0"/>
          <w:color w:val="333333"/>
          <w:sz w:val="24"/>
          <w:szCs w:val="24"/>
        </w:rPr>
        <w:t xml:space="preserve"> topics that </w:t>
      </w:r>
      <w:r w:rsidR="00FE6A21" w:rsidRPr="00F22624">
        <w:rPr>
          <w:rFonts w:ascii="Century Schoolbook" w:hAnsi="Century Schoolbook"/>
          <w:b w:val="0"/>
          <w:i w:val="0"/>
          <w:color w:val="333333"/>
          <w:sz w:val="24"/>
          <w:szCs w:val="24"/>
        </w:rPr>
        <w:t>strongly</w:t>
      </w:r>
      <w:r w:rsidRPr="00F22624">
        <w:rPr>
          <w:rFonts w:ascii="Century Schoolbook" w:hAnsi="Century Schoolbook"/>
          <w:b w:val="0"/>
          <w:i w:val="0"/>
          <w:color w:val="333333"/>
          <w:sz w:val="24"/>
          <w:szCs w:val="24"/>
        </w:rPr>
        <w:t xml:space="preserve"> </w:t>
      </w:r>
      <w:r w:rsidR="00FE6A21" w:rsidRPr="00F22624">
        <w:rPr>
          <w:rFonts w:ascii="Century Schoolbook" w:hAnsi="Century Schoolbook"/>
          <w:b w:val="0"/>
          <w:i w:val="0"/>
          <w:color w:val="333333"/>
          <w:sz w:val="24"/>
          <w:szCs w:val="24"/>
        </w:rPr>
        <w:t>loaded</w:t>
      </w:r>
      <w:r w:rsidRPr="00F22624">
        <w:rPr>
          <w:rFonts w:ascii="Century Schoolbook" w:hAnsi="Century Schoolbook"/>
          <w:b w:val="0"/>
          <w:i w:val="0"/>
          <w:color w:val="333333"/>
          <w:sz w:val="24"/>
          <w:szCs w:val="24"/>
        </w:rPr>
        <w:t xml:space="preserve"> onto lateral fro</w:t>
      </w:r>
      <w:r w:rsidR="00F22624" w:rsidRPr="00F22624">
        <w:rPr>
          <w:rFonts w:ascii="Century Schoolbook" w:hAnsi="Century Schoolbook"/>
          <w:b w:val="0"/>
          <w:i w:val="0"/>
          <w:color w:val="333333"/>
          <w:sz w:val="24"/>
          <w:szCs w:val="24"/>
        </w:rPr>
        <w:t xml:space="preserve">ntal cortex clusters </w:t>
      </w:r>
      <w:commentRangeEnd w:id="115"/>
      <w:r w:rsidR="00CE411C">
        <w:rPr>
          <w:rStyle w:val="CommentReference"/>
          <w:rFonts w:ascii="Times" w:eastAsia="ＭＳ 明朝" w:hAnsi="Times"/>
          <w:b w:val="0"/>
          <w:bCs w:val="0"/>
          <w:i w:val="0"/>
          <w:iCs w:val="0"/>
        </w:rPr>
        <w:commentReference w:id="115"/>
      </w:r>
      <w:r w:rsidR="00F22624" w:rsidRPr="00F22624">
        <w:rPr>
          <w:rFonts w:ascii="Century Schoolbook" w:hAnsi="Century Schoolbook"/>
          <w:b w:val="0"/>
          <w:i w:val="0"/>
          <w:color w:val="333333"/>
          <w:sz w:val="24"/>
          <w:szCs w:val="24"/>
        </w:rPr>
        <w:t>(Table 3.1</w:t>
      </w:r>
      <w:r w:rsidR="00FE6A21" w:rsidRPr="00F22624">
        <w:rPr>
          <w:rFonts w:ascii="Century Schoolbook" w:hAnsi="Century Schoolbook"/>
          <w:b w:val="0"/>
          <w:i w:val="0"/>
          <w:color w:val="333333"/>
          <w:sz w:val="24"/>
          <w:szCs w:val="24"/>
        </w:rPr>
        <w:t>).</w:t>
      </w:r>
    </w:p>
    <w:tbl>
      <w:tblPr>
        <w:tblW w:w="8670" w:type="dxa"/>
        <w:tblInd w:w="93" w:type="dxa"/>
        <w:tblLook w:val="04A0" w:firstRow="1" w:lastRow="0" w:firstColumn="1" w:lastColumn="0" w:noHBand="0" w:noVBand="1"/>
      </w:tblPr>
      <w:tblGrid>
        <w:gridCol w:w="1320"/>
        <w:gridCol w:w="3719"/>
        <w:gridCol w:w="3719"/>
      </w:tblGrid>
      <w:tr w:rsidR="009B6FE5" w:rsidRPr="009B6FE5" w14:paraId="211DE906" w14:textId="77777777" w:rsidTr="009B6FE5">
        <w:trPr>
          <w:trHeight w:val="300"/>
        </w:trPr>
        <w:tc>
          <w:tcPr>
            <w:tcW w:w="1232" w:type="dxa"/>
            <w:tcBorders>
              <w:top w:val="nil"/>
              <w:left w:val="nil"/>
              <w:bottom w:val="nil"/>
              <w:right w:val="nil"/>
            </w:tcBorders>
            <w:shd w:val="clear" w:color="auto" w:fill="auto"/>
            <w:noWrap/>
            <w:vAlign w:val="bottom"/>
            <w:hideMark/>
          </w:tcPr>
          <w:p w14:paraId="06C310EE" w14:textId="77777777" w:rsidR="009B6FE5" w:rsidRPr="009B6FE5" w:rsidRDefault="009B6FE5" w:rsidP="009B6FE5">
            <w:pPr>
              <w:overflowPunct/>
              <w:autoSpaceDE/>
              <w:autoSpaceDN/>
              <w:adjustRightInd/>
              <w:rPr>
                <w:color w:val="000000"/>
                <w:sz w:val="20"/>
              </w:rPr>
            </w:pPr>
            <w:r w:rsidRPr="009B6FE5">
              <w:rPr>
                <w:color w:val="000000"/>
                <w:sz w:val="20"/>
              </w:rPr>
              <w:t>Topic name</w:t>
            </w:r>
          </w:p>
        </w:tc>
        <w:tc>
          <w:tcPr>
            <w:tcW w:w="3719" w:type="dxa"/>
            <w:tcBorders>
              <w:top w:val="nil"/>
              <w:left w:val="nil"/>
              <w:bottom w:val="nil"/>
              <w:right w:val="nil"/>
            </w:tcBorders>
            <w:shd w:val="clear" w:color="auto" w:fill="auto"/>
            <w:noWrap/>
            <w:vAlign w:val="bottom"/>
            <w:hideMark/>
          </w:tcPr>
          <w:p w14:paraId="046D3DE6" w14:textId="77777777" w:rsidR="009B6FE5" w:rsidRPr="009B6FE5" w:rsidRDefault="009B6FE5" w:rsidP="009B6FE5">
            <w:pPr>
              <w:overflowPunct/>
              <w:autoSpaceDE/>
              <w:autoSpaceDN/>
              <w:adjustRightInd/>
              <w:rPr>
                <w:color w:val="000000"/>
                <w:sz w:val="20"/>
              </w:rPr>
            </w:pPr>
            <w:r w:rsidRPr="009B6FE5">
              <w:rPr>
                <w:color w:val="000000"/>
                <w:sz w:val="20"/>
              </w:rPr>
              <w:t>Top words</w:t>
            </w:r>
          </w:p>
        </w:tc>
        <w:tc>
          <w:tcPr>
            <w:tcW w:w="3719" w:type="dxa"/>
            <w:tcBorders>
              <w:top w:val="nil"/>
              <w:left w:val="nil"/>
              <w:bottom w:val="nil"/>
              <w:right w:val="nil"/>
            </w:tcBorders>
            <w:shd w:val="clear" w:color="auto" w:fill="auto"/>
            <w:noWrap/>
            <w:vAlign w:val="bottom"/>
            <w:hideMark/>
          </w:tcPr>
          <w:p w14:paraId="6DEC664F" w14:textId="77777777" w:rsidR="009B6FE5" w:rsidRPr="009B6FE5" w:rsidRDefault="009B6FE5" w:rsidP="009B6FE5">
            <w:pPr>
              <w:overflowPunct/>
              <w:autoSpaceDE/>
              <w:autoSpaceDN/>
              <w:adjustRightInd/>
              <w:rPr>
                <w:i w:val="0"/>
                <w:color w:val="000000"/>
                <w:sz w:val="20"/>
              </w:rPr>
            </w:pPr>
          </w:p>
        </w:tc>
      </w:tr>
      <w:tr w:rsidR="009B6FE5" w:rsidRPr="009B6FE5" w14:paraId="66EE3B0B" w14:textId="77777777" w:rsidTr="009B6FE5">
        <w:trPr>
          <w:trHeight w:val="300"/>
        </w:trPr>
        <w:tc>
          <w:tcPr>
            <w:tcW w:w="1232" w:type="dxa"/>
            <w:tcBorders>
              <w:top w:val="nil"/>
              <w:left w:val="nil"/>
              <w:bottom w:val="nil"/>
              <w:right w:val="nil"/>
            </w:tcBorders>
            <w:shd w:val="clear" w:color="auto" w:fill="auto"/>
            <w:noWrap/>
            <w:vAlign w:val="bottom"/>
            <w:hideMark/>
          </w:tcPr>
          <w:p w14:paraId="13815CA1" w14:textId="77777777" w:rsidR="009B6FE5" w:rsidRPr="009B6FE5" w:rsidRDefault="009B6FE5" w:rsidP="009B6FE5">
            <w:pPr>
              <w:overflowPunct/>
              <w:autoSpaceDE/>
              <w:autoSpaceDN/>
              <w:adjustRightInd/>
              <w:rPr>
                <w:i w:val="0"/>
                <w:color w:val="000000"/>
                <w:sz w:val="20"/>
              </w:rPr>
            </w:pPr>
            <w:r w:rsidRPr="009B6FE5">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64CB50F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action actions motor goal mirror planning imitation execution </w:t>
            </w:r>
          </w:p>
        </w:tc>
      </w:tr>
      <w:tr w:rsidR="009B6FE5" w:rsidRPr="009B6FE5" w14:paraId="33FEE11D" w14:textId="77777777" w:rsidTr="009B6FE5">
        <w:trPr>
          <w:trHeight w:val="300"/>
        </w:trPr>
        <w:tc>
          <w:tcPr>
            <w:tcW w:w="1232" w:type="dxa"/>
            <w:tcBorders>
              <w:top w:val="nil"/>
              <w:left w:val="nil"/>
              <w:bottom w:val="nil"/>
              <w:right w:val="nil"/>
            </w:tcBorders>
            <w:shd w:val="clear" w:color="auto" w:fill="auto"/>
            <w:noWrap/>
            <w:vAlign w:val="bottom"/>
            <w:hideMark/>
          </w:tcPr>
          <w:p w14:paraId="5C5C05FD" w14:textId="77777777" w:rsidR="009B6FE5" w:rsidRPr="009B6FE5" w:rsidRDefault="009B6FE5" w:rsidP="009B6FE5">
            <w:pPr>
              <w:overflowPunct/>
              <w:autoSpaceDE/>
              <w:autoSpaceDN/>
              <w:adjustRightInd/>
              <w:rPr>
                <w:i w:val="0"/>
                <w:color w:val="000000"/>
                <w:sz w:val="20"/>
              </w:rPr>
            </w:pPr>
            <w:r w:rsidRPr="009B6FE5">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515E9174"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attention attentional visual spatial search location orienting target </w:t>
            </w:r>
          </w:p>
        </w:tc>
      </w:tr>
      <w:tr w:rsidR="009B6FE5" w:rsidRPr="009B6FE5" w14:paraId="70BFFB36" w14:textId="77777777" w:rsidTr="009B6FE5">
        <w:trPr>
          <w:trHeight w:val="300"/>
        </w:trPr>
        <w:tc>
          <w:tcPr>
            <w:tcW w:w="1232" w:type="dxa"/>
            <w:tcBorders>
              <w:top w:val="nil"/>
              <w:left w:val="nil"/>
              <w:bottom w:val="nil"/>
              <w:right w:val="nil"/>
            </w:tcBorders>
            <w:shd w:val="clear" w:color="auto" w:fill="auto"/>
            <w:noWrap/>
            <w:vAlign w:val="bottom"/>
            <w:hideMark/>
          </w:tcPr>
          <w:p w14:paraId="540EE46F" w14:textId="77777777" w:rsidR="009B6FE5" w:rsidRPr="009B6FE5" w:rsidRDefault="009B6FE5" w:rsidP="009B6FE5">
            <w:pPr>
              <w:overflowPunct/>
              <w:autoSpaceDE/>
              <w:autoSpaceDN/>
              <w:adjustRightInd/>
              <w:rPr>
                <w:i w:val="0"/>
                <w:color w:val="000000"/>
                <w:sz w:val="20"/>
              </w:rPr>
            </w:pPr>
            <w:r w:rsidRPr="009B6FE5">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5A5E5A6D"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conflict interference incongruent </w:t>
            </w:r>
            <w:proofErr w:type="spellStart"/>
            <w:r w:rsidRPr="009B6FE5">
              <w:rPr>
                <w:i w:val="0"/>
                <w:color w:val="000000"/>
                <w:sz w:val="20"/>
              </w:rPr>
              <w:t>stroop</w:t>
            </w:r>
            <w:proofErr w:type="spellEnd"/>
            <w:r w:rsidRPr="009B6FE5">
              <w:rPr>
                <w:i w:val="0"/>
                <w:color w:val="000000"/>
                <w:sz w:val="20"/>
              </w:rPr>
              <w:t xml:space="preserve"> congruent selection competition color </w:t>
            </w:r>
          </w:p>
        </w:tc>
      </w:tr>
      <w:tr w:rsidR="009B6FE5" w:rsidRPr="009B6FE5" w14:paraId="6FEDA847" w14:textId="77777777" w:rsidTr="009B6FE5">
        <w:trPr>
          <w:trHeight w:val="300"/>
        </w:trPr>
        <w:tc>
          <w:tcPr>
            <w:tcW w:w="1232" w:type="dxa"/>
            <w:tcBorders>
              <w:top w:val="nil"/>
              <w:left w:val="nil"/>
              <w:bottom w:val="nil"/>
              <w:right w:val="nil"/>
            </w:tcBorders>
            <w:shd w:val="clear" w:color="auto" w:fill="auto"/>
            <w:noWrap/>
            <w:vAlign w:val="bottom"/>
            <w:hideMark/>
          </w:tcPr>
          <w:p w14:paraId="10152AE0" w14:textId="77777777" w:rsidR="009B6FE5" w:rsidRPr="009B6FE5" w:rsidRDefault="009B6FE5" w:rsidP="009B6FE5">
            <w:pPr>
              <w:overflowPunct/>
              <w:autoSpaceDE/>
              <w:autoSpaceDN/>
              <w:adjustRightInd/>
              <w:rPr>
                <w:i w:val="0"/>
                <w:color w:val="000000"/>
                <w:sz w:val="20"/>
              </w:rPr>
            </w:pPr>
            <w:r w:rsidRPr="009B6FE5">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171A885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emotional emotion regulation affective pictures emotions arousal affect </w:t>
            </w:r>
          </w:p>
        </w:tc>
      </w:tr>
      <w:tr w:rsidR="009B6FE5" w:rsidRPr="009B6FE5" w14:paraId="6611CFEC" w14:textId="77777777" w:rsidTr="009B6FE5">
        <w:trPr>
          <w:trHeight w:val="300"/>
        </w:trPr>
        <w:tc>
          <w:tcPr>
            <w:tcW w:w="1232" w:type="dxa"/>
            <w:tcBorders>
              <w:top w:val="nil"/>
              <w:left w:val="nil"/>
              <w:bottom w:val="nil"/>
              <w:right w:val="nil"/>
            </w:tcBorders>
            <w:shd w:val="clear" w:color="auto" w:fill="auto"/>
            <w:noWrap/>
            <w:vAlign w:val="bottom"/>
            <w:hideMark/>
          </w:tcPr>
          <w:p w14:paraId="0B5DA5DB" w14:textId="77777777" w:rsidR="009B6FE5" w:rsidRPr="009B6FE5" w:rsidRDefault="009B6FE5" w:rsidP="009B6FE5">
            <w:pPr>
              <w:overflowPunct/>
              <w:autoSpaceDE/>
              <w:autoSpaceDN/>
              <w:adjustRightInd/>
              <w:rPr>
                <w:i w:val="0"/>
                <w:color w:val="000000"/>
                <w:sz w:val="20"/>
              </w:rPr>
            </w:pPr>
            <w:r w:rsidRPr="009B6FE5">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22B071FE"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eye gaze eyes movements saccades target saccade visual </w:t>
            </w:r>
          </w:p>
        </w:tc>
      </w:tr>
      <w:tr w:rsidR="009B6FE5" w:rsidRPr="009B6FE5" w14:paraId="2994DD1F" w14:textId="77777777" w:rsidTr="009B6FE5">
        <w:trPr>
          <w:trHeight w:val="300"/>
        </w:trPr>
        <w:tc>
          <w:tcPr>
            <w:tcW w:w="1232" w:type="dxa"/>
            <w:tcBorders>
              <w:top w:val="nil"/>
              <w:left w:val="nil"/>
              <w:bottom w:val="nil"/>
              <w:right w:val="nil"/>
            </w:tcBorders>
            <w:shd w:val="clear" w:color="auto" w:fill="auto"/>
            <w:noWrap/>
            <w:vAlign w:val="bottom"/>
            <w:hideMark/>
          </w:tcPr>
          <w:p w14:paraId="546288D8" w14:textId="77777777" w:rsidR="009B6FE5" w:rsidRPr="009B6FE5" w:rsidRDefault="009B6FE5" w:rsidP="009B6FE5">
            <w:pPr>
              <w:overflowPunct/>
              <w:autoSpaceDE/>
              <w:autoSpaceDN/>
              <w:adjustRightInd/>
              <w:rPr>
                <w:i w:val="0"/>
                <w:color w:val="000000"/>
                <w:sz w:val="20"/>
              </w:rPr>
            </w:pPr>
            <w:r w:rsidRPr="009B6FE5">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6328A6D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inhibition inhibitory stop motor sustained </w:t>
            </w:r>
            <w:proofErr w:type="spellStart"/>
            <w:r w:rsidRPr="009B6FE5">
              <w:rPr>
                <w:i w:val="0"/>
                <w:color w:val="000000"/>
                <w:sz w:val="20"/>
              </w:rPr>
              <w:t>nogo</w:t>
            </w:r>
            <w:proofErr w:type="spellEnd"/>
            <w:r w:rsidRPr="009B6FE5">
              <w:rPr>
                <w:i w:val="0"/>
                <w:color w:val="000000"/>
                <w:sz w:val="20"/>
              </w:rPr>
              <w:t xml:space="preserve"> transient suppression </w:t>
            </w:r>
          </w:p>
        </w:tc>
      </w:tr>
      <w:tr w:rsidR="009B6FE5" w:rsidRPr="009B6FE5" w14:paraId="4708294C" w14:textId="77777777" w:rsidTr="009B6FE5">
        <w:trPr>
          <w:trHeight w:val="300"/>
        </w:trPr>
        <w:tc>
          <w:tcPr>
            <w:tcW w:w="1232" w:type="dxa"/>
            <w:tcBorders>
              <w:top w:val="nil"/>
              <w:left w:val="nil"/>
              <w:bottom w:val="nil"/>
              <w:right w:val="nil"/>
            </w:tcBorders>
            <w:shd w:val="clear" w:color="auto" w:fill="auto"/>
            <w:noWrap/>
            <w:vAlign w:val="bottom"/>
            <w:hideMark/>
          </w:tcPr>
          <w:p w14:paraId="4EF3BA63" w14:textId="77777777" w:rsidR="009B6FE5" w:rsidRPr="009B6FE5" w:rsidRDefault="009B6FE5" w:rsidP="009B6FE5">
            <w:pPr>
              <w:overflowPunct/>
              <w:autoSpaceDE/>
              <w:autoSpaceDN/>
              <w:adjustRightInd/>
              <w:rPr>
                <w:i w:val="0"/>
                <w:color w:val="000000"/>
                <w:sz w:val="20"/>
              </w:rPr>
            </w:pPr>
            <w:r w:rsidRPr="009B6FE5">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774256C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retrieval encoding recognition episodic items recall words </w:t>
            </w:r>
          </w:p>
        </w:tc>
      </w:tr>
      <w:tr w:rsidR="009B6FE5" w:rsidRPr="009B6FE5" w14:paraId="331E4CFB" w14:textId="77777777" w:rsidTr="009B6FE5">
        <w:trPr>
          <w:trHeight w:val="300"/>
        </w:trPr>
        <w:tc>
          <w:tcPr>
            <w:tcW w:w="1232" w:type="dxa"/>
            <w:tcBorders>
              <w:top w:val="nil"/>
              <w:left w:val="nil"/>
              <w:bottom w:val="nil"/>
              <w:right w:val="nil"/>
            </w:tcBorders>
            <w:shd w:val="clear" w:color="auto" w:fill="auto"/>
            <w:noWrap/>
            <w:vAlign w:val="bottom"/>
            <w:hideMark/>
          </w:tcPr>
          <w:p w14:paraId="1F251F27" w14:textId="77777777" w:rsidR="009B6FE5" w:rsidRPr="009B6FE5" w:rsidRDefault="009B6FE5" w:rsidP="009B6FE5">
            <w:pPr>
              <w:overflowPunct/>
              <w:autoSpaceDE/>
              <w:autoSpaceDN/>
              <w:adjustRightInd/>
              <w:rPr>
                <w:i w:val="0"/>
                <w:color w:val="000000"/>
                <w:sz w:val="20"/>
              </w:rPr>
            </w:pPr>
            <w:proofErr w:type="spellStart"/>
            <w:r w:rsidRPr="009B6FE5">
              <w:rPr>
                <w:i w:val="0"/>
                <w:color w:val="000000"/>
                <w:sz w:val="20"/>
              </w:rPr>
              <w:t>mentalizing</w:t>
            </w:r>
            <w:proofErr w:type="spellEnd"/>
          </w:p>
        </w:tc>
        <w:tc>
          <w:tcPr>
            <w:tcW w:w="7438" w:type="dxa"/>
            <w:gridSpan w:val="2"/>
            <w:tcBorders>
              <w:top w:val="nil"/>
              <w:left w:val="nil"/>
              <w:bottom w:val="nil"/>
              <w:right w:val="nil"/>
            </w:tcBorders>
            <w:shd w:val="clear" w:color="auto" w:fill="auto"/>
            <w:noWrap/>
            <w:vAlign w:val="bottom"/>
            <w:hideMark/>
          </w:tcPr>
          <w:p w14:paraId="6E28ED2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social empathy moral person judgments </w:t>
            </w:r>
            <w:proofErr w:type="spellStart"/>
            <w:r w:rsidRPr="009B6FE5">
              <w:rPr>
                <w:i w:val="0"/>
                <w:color w:val="000000"/>
                <w:sz w:val="20"/>
              </w:rPr>
              <w:t>mentalizing</w:t>
            </w:r>
            <w:proofErr w:type="spellEnd"/>
            <w:r w:rsidRPr="009B6FE5">
              <w:rPr>
                <w:i w:val="0"/>
                <w:color w:val="000000"/>
                <w:sz w:val="20"/>
              </w:rPr>
              <w:t xml:space="preserve"> mental mind </w:t>
            </w:r>
          </w:p>
        </w:tc>
      </w:tr>
      <w:tr w:rsidR="009B6FE5" w:rsidRPr="009B6FE5" w14:paraId="11E6377B" w14:textId="77777777" w:rsidTr="009B6FE5">
        <w:trPr>
          <w:trHeight w:val="300"/>
        </w:trPr>
        <w:tc>
          <w:tcPr>
            <w:tcW w:w="1232" w:type="dxa"/>
            <w:tcBorders>
              <w:top w:val="nil"/>
              <w:left w:val="nil"/>
              <w:bottom w:val="nil"/>
              <w:right w:val="nil"/>
            </w:tcBorders>
            <w:shd w:val="clear" w:color="auto" w:fill="auto"/>
            <w:noWrap/>
            <w:vAlign w:val="bottom"/>
            <w:hideMark/>
          </w:tcPr>
          <w:p w14:paraId="2C7BF700" w14:textId="77777777" w:rsidR="009B6FE5" w:rsidRPr="009B6FE5" w:rsidRDefault="009B6FE5" w:rsidP="009B6FE5">
            <w:pPr>
              <w:overflowPunct/>
              <w:autoSpaceDE/>
              <w:autoSpaceDN/>
              <w:adjustRightInd/>
              <w:rPr>
                <w:i w:val="0"/>
                <w:color w:val="000000"/>
                <w:sz w:val="20"/>
              </w:rPr>
            </w:pPr>
            <w:r w:rsidRPr="009B6FE5">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2ABF8F3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motor movement movements sensorimotor finger somatosensory sensory force </w:t>
            </w:r>
          </w:p>
        </w:tc>
      </w:tr>
      <w:tr w:rsidR="009B6FE5" w:rsidRPr="009B6FE5" w14:paraId="58E03A8D" w14:textId="77777777" w:rsidTr="009B6FE5">
        <w:trPr>
          <w:trHeight w:val="300"/>
        </w:trPr>
        <w:tc>
          <w:tcPr>
            <w:tcW w:w="1232" w:type="dxa"/>
            <w:tcBorders>
              <w:top w:val="nil"/>
              <w:left w:val="nil"/>
              <w:bottom w:val="nil"/>
              <w:right w:val="nil"/>
            </w:tcBorders>
            <w:shd w:val="clear" w:color="auto" w:fill="auto"/>
            <w:noWrap/>
            <w:vAlign w:val="bottom"/>
            <w:hideMark/>
          </w:tcPr>
          <w:p w14:paraId="47EB1EE2" w14:textId="77777777" w:rsidR="009B6FE5" w:rsidRPr="009B6FE5" w:rsidRDefault="009B6FE5" w:rsidP="009B6FE5">
            <w:pPr>
              <w:overflowPunct/>
              <w:autoSpaceDE/>
              <w:autoSpaceDN/>
              <w:adjustRightInd/>
              <w:rPr>
                <w:i w:val="0"/>
                <w:color w:val="000000"/>
                <w:sz w:val="20"/>
              </w:rPr>
            </w:pPr>
            <w:r w:rsidRPr="009B6FE5">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220C9C9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target targets novelty oddball distractor distractors deception mismatch </w:t>
            </w:r>
          </w:p>
        </w:tc>
      </w:tr>
      <w:tr w:rsidR="009B6FE5" w:rsidRPr="009B6FE5" w14:paraId="577E12CF" w14:textId="77777777" w:rsidTr="009B6FE5">
        <w:trPr>
          <w:trHeight w:val="300"/>
        </w:trPr>
        <w:tc>
          <w:tcPr>
            <w:tcW w:w="1232" w:type="dxa"/>
            <w:tcBorders>
              <w:top w:val="nil"/>
              <w:left w:val="nil"/>
              <w:bottom w:val="nil"/>
              <w:right w:val="nil"/>
            </w:tcBorders>
            <w:shd w:val="clear" w:color="auto" w:fill="auto"/>
            <w:noWrap/>
            <w:vAlign w:val="bottom"/>
            <w:hideMark/>
          </w:tcPr>
          <w:p w14:paraId="2D330A11" w14:textId="77777777" w:rsidR="009B6FE5" w:rsidRPr="009B6FE5" w:rsidRDefault="009B6FE5" w:rsidP="009B6FE5">
            <w:pPr>
              <w:overflowPunct/>
              <w:autoSpaceDE/>
              <w:autoSpaceDN/>
              <w:adjustRightInd/>
              <w:rPr>
                <w:i w:val="0"/>
                <w:color w:val="000000"/>
                <w:sz w:val="20"/>
              </w:rPr>
            </w:pPr>
            <w:r w:rsidRPr="009B6FE5">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A15F5A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pain stimulation somatosensory painful intensity sensory chronic noxious </w:t>
            </w:r>
          </w:p>
        </w:tc>
      </w:tr>
      <w:tr w:rsidR="009B6FE5" w:rsidRPr="009B6FE5" w14:paraId="541C588F" w14:textId="77777777" w:rsidTr="009B6FE5">
        <w:trPr>
          <w:trHeight w:val="300"/>
        </w:trPr>
        <w:tc>
          <w:tcPr>
            <w:tcW w:w="1232" w:type="dxa"/>
            <w:tcBorders>
              <w:top w:val="nil"/>
              <w:left w:val="nil"/>
              <w:bottom w:val="nil"/>
              <w:right w:val="nil"/>
            </w:tcBorders>
            <w:shd w:val="clear" w:color="auto" w:fill="auto"/>
            <w:noWrap/>
            <w:vAlign w:val="bottom"/>
            <w:hideMark/>
          </w:tcPr>
          <w:p w14:paraId="1AA474CE" w14:textId="77777777" w:rsidR="009B6FE5" w:rsidRPr="009B6FE5" w:rsidRDefault="009B6FE5" w:rsidP="009B6FE5">
            <w:pPr>
              <w:overflowPunct/>
              <w:autoSpaceDE/>
              <w:autoSpaceDN/>
              <w:adjustRightInd/>
              <w:rPr>
                <w:i w:val="0"/>
                <w:color w:val="000000"/>
                <w:sz w:val="20"/>
              </w:rPr>
            </w:pPr>
            <w:r w:rsidRPr="009B6FE5">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3221C200"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reward sleep anticipation monetary rewards motivation incentive loss </w:t>
            </w:r>
          </w:p>
        </w:tc>
      </w:tr>
      <w:tr w:rsidR="009B6FE5" w:rsidRPr="009B6FE5" w14:paraId="1A379394" w14:textId="77777777" w:rsidTr="009B6FE5">
        <w:trPr>
          <w:trHeight w:val="300"/>
        </w:trPr>
        <w:tc>
          <w:tcPr>
            <w:tcW w:w="1232" w:type="dxa"/>
            <w:tcBorders>
              <w:top w:val="nil"/>
              <w:left w:val="nil"/>
              <w:bottom w:val="nil"/>
              <w:right w:val="nil"/>
            </w:tcBorders>
            <w:shd w:val="clear" w:color="auto" w:fill="auto"/>
            <w:noWrap/>
            <w:vAlign w:val="bottom"/>
            <w:hideMark/>
          </w:tcPr>
          <w:p w14:paraId="5E7E48A1" w14:textId="77777777" w:rsidR="009B6FE5" w:rsidRPr="009B6FE5" w:rsidRDefault="009B6FE5" w:rsidP="009B6FE5">
            <w:pPr>
              <w:overflowPunct/>
              <w:autoSpaceDE/>
              <w:autoSpaceDN/>
              <w:adjustRightInd/>
              <w:rPr>
                <w:i w:val="0"/>
                <w:color w:val="000000"/>
                <w:sz w:val="20"/>
              </w:rPr>
            </w:pPr>
            <w:r w:rsidRPr="009B6FE5">
              <w:rPr>
                <w:i w:val="0"/>
                <w:color w:val="000000"/>
                <w:sz w:val="20"/>
              </w:rPr>
              <w:lastRenderedPageBreak/>
              <w:t>semantics</w:t>
            </w:r>
          </w:p>
        </w:tc>
        <w:tc>
          <w:tcPr>
            <w:tcW w:w="7438" w:type="dxa"/>
            <w:gridSpan w:val="2"/>
            <w:tcBorders>
              <w:top w:val="nil"/>
              <w:left w:val="nil"/>
              <w:bottom w:val="nil"/>
              <w:right w:val="nil"/>
            </w:tcBorders>
            <w:shd w:val="clear" w:color="auto" w:fill="auto"/>
            <w:noWrap/>
            <w:vAlign w:val="bottom"/>
            <w:hideMark/>
          </w:tcPr>
          <w:p w14:paraId="2DB52ACC"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semantic words word lexical verbs abstract meaning verb </w:t>
            </w:r>
          </w:p>
        </w:tc>
      </w:tr>
      <w:tr w:rsidR="009B6FE5" w:rsidRPr="009B6FE5" w14:paraId="138431FA" w14:textId="77777777" w:rsidTr="009B6FE5">
        <w:trPr>
          <w:trHeight w:val="300"/>
        </w:trPr>
        <w:tc>
          <w:tcPr>
            <w:tcW w:w="1232" w:type="dxa"/>
            <w:tcBorders>
              <w:top w:val="nil"/>
              <w:left w:val="nil"/>
              <w:bottom w:val="nil"/>
              <w:right w:val="nil"/>
            </w:tcBorders>
            <w:shd w:val="clear" w:color="auto" w:fill="auto"/>
            <w:noWrap/>
            <w:vAlign w:val="bottom"/>
            <w:hideMark/>
          </w:tcPr>
          <w:p w14:paraId="61254278" w14:textId="77777777" w:rsidR="009B6FE5" w:rsidRPr="009B6FE5" w:rsidRDefault="009B6FE5" w:rsidP="009B6FE5">
            <w:pPr>
              <w:overflowPunct/>
              <w:autoSpaceDE/>
              <w:autoSpaceDN/>
              <w:adjustRightInd/>
              <w:rPr>
                <w:i w:val="0"/>
                <w:color w:val="000000"/>
                <w:sz w:val="20"/>
              </w:rPr>
            </w:pPr>
            <w:r w:rsidRPr="009B6FE5">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D73EE27"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speech auditory sounds sound perception voice acoustic listening </w:t>
            </w:r>
          </w:p>
        </w:tc>
      </w:tr>
      <w:tr w:rsidR="009B6FE5" w:rsidRPr="009B6FE5" w14:paraId="3F4F3E9C" w14:textId="77777777" w:rsidTr="009B6FE5">
        <w:trPr>
          <w:trHeight w:val="300"/>
        </w:trPr>
        <w:tc>
          <w:tcPr>
            <w:tcW w:w="1232" w:type="dxa"/>
            <w:tcBorders>
              <w:top w:val="nil"/>
              <w:left w:val="nil"/>
              <w:bottom w:val="nil"/>
              <w:right w:val="nil"/>
            </w:tcBorders>
            <w:shd w:val="clear" w:color="auto" w:fill="auto"/>
            <w:noWrap/>
            <w:vAlign w:val="bottom"/>
            <w:hideMark/>
          </w:tcPr>
          <w:p w14:paraId="517DF533" w14:textId="77777777" w:rsidR="009B6FE5" w:rsidRPr="009B6FE5" w:rsidRDefault="009B6FE5" w:rsidP="009B6FE5">
            <w:pPr>
              <w:overflowPunct/>
              <w:autoSpaceDE/>
              <w:autoSpaceDN/>
              <w:adjustRightInd/>
              <w:rPr>
                <w:i w:val="0"/>
                <w:color w:val="000000"/>
                <w:sz w:val="20"/>
              </w:rPr>
            </w:pPr>
            <w:r w:rsidRPr="009B6FE5">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683473E6"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switching rule executive switch rules flexibility shifting aggression </w:t>
            </w:r>
          </w:p>
        </w:tc>
      </w:tr>
      <w:tr w:rsidR="009B6FE5" w:rsidRPr="009B6FE5" w14:paraId="470E64FC" w14:textId="77777777" w:rsidTr="009B6FE5">
        <w:trPr>
          <w:trHeight w:val="300"/>
        </w:trPr>
        <w:tc>
          <w:tcPr>
            <w:tcW w:w="1232" w:type="dxa"/>
            <w:tcBorders>
              <w:top w:val="nil"/>
              <w:left w:val="nil"/>
              <w:bottom w:val="nil"/>
              <w:right w:val="nil"/>
            </w:tcBorders>
            <w:shd w:val="clear" w:color="auto" w:fill="auto"/>
            <w:noWrap/>
            <w:vAlign w:val="bottom"/>
            <w:hideMark/>
          </w:tcPr>
          <w:p w14:paraId="5E21AA68" w14:textId="77777777" w:rsidR="009B6FE5" w:rsidRPr="009B6FE5" w:rsidRDefault="009B6FE5" w:rsidP="009B6FE5">
            <w:pPr>
              <w:overflowPunct/>
              <w:autoSpaceDE/>
              <w:autoSpaceDN/>
              <w:adjustRightInd/>
              <w:rPr>
                <w:i w:val="0"/>
                <w:color w:val="000000"/>
                <w:sz w:val="20"/>
              </w:rPr>
            </w:pPr>
            <w:r w:rsidRPr="009B6FE5">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4C93396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working </w:t>
            </w:r>
            <w:proofErr w:type="spellStart"/>
            <w:r w:rsidRPr="009B6FE5">
              <w:rPr>
                <w:i w:val="0"/>
                <w:color w:val="000000"/>
                <w:sz w:val="20"/>
              </w:rPr>
              <w:t>wm</w:t>
            </w:r>
            <w:proofErr w:type="spellEnd"/>
            <w:r w:rsidRPr="009B6FE5">
              <w:rPr>
                <w:i w:val="0"/>
                <w:color w:val="000000"/>
                <w:sz w:val="20"/>
              </w:rPr>
              <w:t xml:space="preserve"> load verbal maintenance delay encoding </w:t>
            </w:r>
          </w:p>
        </w:tc>
      </w:tr>
    </w:tbl>
    <w:p w14:paraId="0E44EA59" w14:textId="361C2AAC" w:rsidR="009B6FE5" w:rsidRPr="009B6FE5" w:rsidRDefault="009B6FE5" w:rsidP="009B6FE5">
      <w:pPr>
        <w:pStyle w:val="Normal1"/>
        <w:spacing w:after="160" w:line="240" w:lineRule="auto"/>
        <w:ind w:firstLine="0"/>
        <w:rPr>
          <w:rFonts w:ascii="Century Schoolbook" w:hAnsi="Century Schoolbook"/>
          <w:sz w:val="24"/>
          <w:szCs w:val="24"/>
        </w:rPr>
      </w:pPr>
      <w:r>
        <w:rPr>
          <w:rFonts w:ascii="Century Schoolbook" w:hAnsi="Century Schoolbook"/>
          <w:color w:val="333333"/>
          <w:sz w:val="24"/>
          <w:szCs w:val="24"/>
        </w:rPr>
        <w:br/>
      </w:r>
      <w:r w:rsidRPr="00F22624">
        <w:rPr>
          <w:rFonts w:ascii="Century Schoolbook" w:hAnsi="Century Schoolbook"/>
          <w:b/>
          <w:sz w:val="24"/>
          <w:szCs w:val="24"/>
        </w:rPr>
        <w:t xml:space="preserve">Table </w:t>
      </w:r>
      <w:r w:rsidR="00F22624" w:rsidRPr="00F22624">
        <w:rPr>
          <w:rFonts w:ascii="Century Schoolbook" w:hAnsi="Century Schoolbook"/>
          <w:b/>
          <w:sz w:val="24"/>
          <w:szCs w:val="24"/>
        </w:rPr>
        <w:t>3.</w:t>
      </w:r>
      <w:r w:rsidRPr="00F22624">
        <w:rPr>
          <w:rFonts w:ascii="Century Schoolbook" w:hAnsi="Century Schoolbook"/>
          <w:b/>
          <w:sz w:val="24"/>
          <w:szCs w:val="24"/>
        </w:rPr>
        <w:t>1. Topics most strongly associated with lateral frontal regions.</w:t>
      </w:r>
      <w:r w:rsidRPr="009E17AF">
        <w:rPr>
          <w:rFonts w:ascii="Century Schoolbook" w:hAnsi="Century Schoolbook"/>
          <w:sz w:val="24"/>
          <w:szCs w:val="24"/>
        </w:rPr>
        <w:t xml:space="preserve"> </w:t>
      </w:r>
      <w:r>
        <w:rPr>
          <w:rFonts w:ascii="Century Schoolbook" w:hAnsi="Century Schoolbook"/>
          <w:sz w:val="24"/>
          <w:szCs w:val="24"/>
        </w:rPr>
        <w:t>Eight</w:t>
      </w:r>
      <w:r w:rsidRPr="009E17AF">
        <w:rPr>
          <w:rFonts w:ascii="Century Schoolbook" w:hAnsi="Century Schoolbook"/>
          <w:sz w:val="24"/>
          <w:szCs w:val="24"/>
        </w:rPr>
        <w:t xml:space="preserve"> strongest loading words for each topic are listed, in descending order of association strength.</w:t>
      </w:r>
    </w:p>
    <w:p w14:paraId="7A2E48E1" w14:textId="2A71289D" w:rsidR="0094566E" w:rsidRPr="00F22624" w:rsidRDefault="00F22624" w:rsidP="00F22624">
      <w:pPr>
        <w:pStyle w:val="Heading3"/>
        <w:spacing w:after="160" w:line="480" w:lineRule="auto"/>
        <w:rPr>
          <w:rFonts w:ascii="Century Schoolbook" w:hAnsi="Century Schoolbook"/>
          <w:b w:val="0"/>
          <w:i w:val="0"/>
          <w:sz w:val="24"/>
          <w:szCs w:val="24"/>
        </w:rPr>
      </w:pPr>
      <w:r w:rsidRPr="00F22624">
        <w:rPr>
          <w:rFonts w:ascii="Century Schoolbook" w:hAnsi="Century Schoolbook"/>
          <w:i w:val="0"/>
          <w:sz w:val="24"/>
          <w:szCs w:val="24"/>
        </w:rPr>
        <w:t>Meta-analytic functional preference profiles.</w:t>
      </w:r>
      <w:r>
        <w:rPr>
          <w:rFonts w:ascii="Century Schoolbook" w:hAnsi="Century Schoolbook"/>
          <w:b w:val="0"/>
          <w:i w:val="0"/>
          <w:sz w:val="24"/>
          <w:szCs w:val="24"/>
        </w:rPr>
        <w:t xml:space="preserve"> </w:t>
      </w:r>
      <w:r w:rsidR="0094566E" w:rsidRPr="00F22624">
        <w:rPr>
          <w:rFonts w:ascii="Century Schoolbook" w:hAnsi="Century Schoolbook"/>
          <w:b w:val="0"/>
          <w:i w:val="0"/>
          <w:color w:val="333333"/>
          <w:sz w:val="24"/>
          <w:szCs w:val="24"/>
          <w:highlight w:val="white"/>
        </w:rPr>
        <w:t>We generated functional preference profiles by determining which psychological topics best predicted each cluster’s activity across fMRI s</w:t>
      </w:r>
      <w:r w:rsidR="008E161B" w:rsidRPr="00F22624">
        <w:rPr>
          <w:rFonts w:ascii="Century Schoolbook" w:hAnsi="Century Schoolbook"/>
          <w:b w:val="0"/>
          <w:i w:val="0"/>
          <w:color w:val="333333"/>
          <w:sz w:val="24"/>
          <w:szCs w:val="24"/>
          <w:highlight w:val="white"/>
        </w:rPr>
        <w:t>tudies (Figure 3.2</w:t>
      </w:r>
      <w:r w:rsidR="0094566E" w:rsidRPr="00F22624">
        <w:rPr>
          <w:rFonts w:ascii="Century Schoolbook" w:hAnsi="Century Schoolbook"/>
          <w:b w:val="0"/>
          <w:i w:val="0"/>
          <w:color w:val="333333"/>
          <w:sz w:val="24"/>
          <w:szCs w:val="24"/>
          <w:highlight w:val="white"/>
        </w:rPr>
        <w:t xml:space="preserve">C). First, we selected two sets of studies: studies </w:t>
      </w:r>
      <w:r w:rsidR="00FE6A21" w:rsidRPr="00F22624">
        <w:rPr>
          <w:rFonts w:ascii="Century Schoolbook" w:hAnsi="Century Schoolbook"/>
          <w:b w:val="0"/>
          <w:i w:val="0"/>
          <w:color w:val="333333"/>
          <w:sz w:val="24"/>
          <w:szCs w:val="24"/>
          <w:highlight w:val="white"/>
        </w:rPr>
        <w:t xml:space="preserve">that activated a given cluster– </w:t>
      </w:r>
      <w:r w:rsidR="0094566E" w:rsidRPr="00F22624">
        <w:rPr>
          <w:rFonts w:ascii="Century Schoolbook" w:hAnsi="Century Schoolbook"/>
          <w:b w:val="0"/>
          <w:i w:val="0"/>
          <w:color w:val="333333"/>
          <w:sz w:val="24"/>
          <w:szCs w:val="24"/>
          <w:highlight w:val="white"/>
        </w:rPr>
        <w:t>defined as activating at least 5% of voxels in the clus</w:t>
      </w:r>
      <w:r w:rsidR="00FE6A21" w:rsidRPr="00F22624">
        <w:rPr>
          <w:rFonts w:ascii="Century Schoolbook" w:hAnsi="Century Schoolbook"/>
          <w:b w:val="0"/>
          <w:i w:val="0"/>
          <w:color w:val="333333"/>
          <w:sz w:val="24"/>
          <w:szCs w:val="24"/>
          <w:highlight w:val="white"/>
        </w:rPr>
        <w:t>te</w:t>
      </w:r>
      <w:ins w:id="116" w:author="Microsoft Office User" w:date="2016-04-17T17:42:00Z">
        <w:r w:rsidR="002D5928">
          <w:rPr>
            <w:rFonts w:ascii="Century Schoolbook" w:hAnsi="Century Schoolbook"/>
            <w:b w:val="0"/>
            <w:i w:val="0"/>
            <w:color w:val="333333"/>
            <w:sz w:val="24"/>
            <w:szCs w:val="24"/>
            <w:highlight w:val="white"/>
          </w:rPr>
          <w:t>r</w:t>
        </w:r>
      </w:ins>
      <w:r w:rsidR="00FE6A21" w:rsidRPr="00F22624">
        <w:rPr>
          <w:rFonts w:ascii="Century Schoolbook" w:hAnsi="Century Schoolbook"/>
          <w:b w:val="0"/>
          <w:i w:val="0"/>
          <w:color w:val="333333"/>
          <w:sz w:val="24"/>
          <w:szCs w:val="24"/>
          <w:highlight w:val="white"/>
        </w:rPr>
        <w:t xml:space="preserve">– and studies that did not– </w:t>
      </w:r>
      <w:r w:rsidR="0094566E" w:rsidRPr="00F22624">
        <w:rPr>
          <w:rFonts w:ascii="Century Schoolbook" w:hAnsi="Century Schoolbook"/>
          <w:b w:val="0"/>
          <w:i w:val="0"/>
          <w:color w:val="333333"/>
          <w:sz w:val="24"/>
          <w:szCs w:val="24"/>
          <w:highlight w:val="white"/>
        </w:rPr>
        <w:t>defined as activating no voxels in the cluster. For each cluster, we trained a naive Bayes classifier to discriminate these two sets of studies based on psychological topics herein. We chose naive Bayes because (</w:t>
      </w:r>
      <w:proofErr w:type="spellStart"/>
      <w:r w:rsidR="0094566E" w:rsidRPr="00F22624">
        <w:rPr>
          <w:rFonts w:ascii="Century Schoolbook" w:hAnsi="Century Schoolbook"/>
          <w:b w:val="0"/>
          <w:i w:val="0"/>
          <w:color w:val="333333"/>
          <w:sz w:val="24"/>
          <w:szCs w:val="24"/>
          <w:highlight w:val="white"/>
        </w:rPr>
        <w:t>i</w:t>
      </w:r>
      <w:proofErr w:type="spellEnd"/>
      <w:r w:rsidR="0094566E" w:rsidRPr="00F22624">
        <w:rPr>
          <w:rFonts w:ascii="Century Schoolbook" w:hAnsi="Century Schoolbook"/>
          <w:b w:val="0"/>
          <w:i w:val="0"/>
          <w:color w:val="333333"/>
          <w:sz w:val="24"/>
          <w:szCs w:val="24"/>
          <w:highlight w:val="white"/>
        </w:rPr>
        <w:t xml:space="preserve">) we have previously had success applying this algorithm to </w:t>
      </w:r>
      <w:proofErr w:type="spellStart"/>
      <w:r w:rsidR="0094566E" w:rsidRPr="00F22624">
        <w:rPr>
          <w:rFonts w:ascii="Century Schoolbook" w:hAnsi="Century Schoolbook"/>
          <w:b w:val="0"/>
          <w:i w:val="0"/>
          <w:color w:val="333333"/>
          <w:sz w:val="24"/>
          <w:szCs w:val="24"/>
          <w:highlight w:val="white"/>
        </w:rPr>
        <w:t>Neurosynth</w:t>
      </w:r>
      <w:proofErr w:type="spellEnd"/>
      <w:r w:rsidR="0094566E" w:rsidRPr="00F22624">
        <w:rPr>
          <w:rFonts w:ascii="Century Schoolbook" w:hAnsi="Century Schoolbook"/>
          <w:b w:val="0"/>
          <w:i w:val="0"/>
          <w:color w:val="333333"/>
          <w:sz w:val="24"/>
          <w:szCs w:val="24"/>
          <w:highlight w:val="white"/>
        </w:rPr>
        <w:t xml:space="preserve"> data </w:t>
      </w:r>
      <w:r w:rsidR="0094566E" w:rsidRPr="00F22624">
        <w:rPr>
          <w:rFonts w:ascii="Century Schoolbook" w:hAnsi="Century Schoolbook"/>
          <w:b w:val="0"/>
          <w:i w:val="0"/>
          <w:color w:val="333333"/>
          <w:sz w:val="24"/>
          <w:szCs w:val="24"/>
          <w:highlight w:val="white"/>
        </w:rPr>
        <w:fldChar w:fldCharType="begin"/>
      </w:r>
      <w:r w:rsidR="0000334A" w:rsidRPr="00F22624">
        <w:rPr>
          <w:rFonts w:ascii="Century Schoolbook" w:hAnsi="Century Schoolbook"/>
          <w:b w:val="0"/>
          <w:i w:val="0"/>
          <w:color w:val="333333"/>
          <w:sz w:val="24"/>
          <w:szCs w:val="24"/>
          <w:highlight w:val="white"/>
        </w:rPr>
        <w:instrText xml:space="preserve"> ADDIN PAPERS2_CITATIONS &lt;citation&gt;&lt;uuid&gt;DC2ADAF3-2E81-4E93-BE77-741F07CA7119&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F22624">
        <w:rPr>
          <w:rFonts w:ascii="Century Schoolbook" w:hAnsi="Century Schoolbook"/>
          <w:b w:val="0"/>
          <w:i w:val="0"/>
          <w:color w:val="333333"/>
          <w:sz w:val="24"/>
          <w:szCs w:val="24"/>
          <w:highlight w:val="white"/>
        </w:rPr>
        <w:fldChar w:fldCharType="separate"/>
      </w:r>
      <w:r w:rsidR="0094566E" w:rsidRPr="00F22624">
        <w:rPr>
          <w:rFonts w:ascii="Century Schoolbook" w:hAnsi="Century Schoolbook" w:cs="Cambria"/>
          <w:b w:val="0"/>
          <w:i w:val="0"/>
          <w:sz w:val="24"/>
          <w:szCs w:val="24"/>
        </w:rPr>
        <w:t>(Yarkoni et al., 2011)</w:t>
      </w:r>
      <w:r w:rsidR="0094566E" w:rsidRPr="00F22624">
        <w:rPr>
          <w:rFonts w:ascii="Century Schoolbook" w:hAnsi="Century Schoolbook"/>
          <w:b w:val="0"/>
          <w:i w:val="0"/>
          <w:color w:val="333333"/>
          <w:sz w:val="24"/>
          <w:szCs w:val="24"/>
          <w:highlight w:val="white"/>
        </w:rPr>
        <w:fldChar w:fldCharType="end"/>
      </w:r>
      <w:r w:rsidR="0094566E" w:rsidRPr="00F22624">
        <w:rPr>
          <w:rFonts w:ascii="Century Schoolbook" w:hAnsi="Century Schoolbook"/>
          <w:b w:val="0"/>
          <w:i w:val="0"/>
          <w:color w:val="333333"/>
          <w:sz w:val="24"/>
          <w:szCs w:val="24"/>
          <w:highlight w:val="white"/>
        </w:rPr>
        <w:t xml:space="preserve">; (ii) these algorithms perform well on many types of data </w:t>
      </w:r>
      <w:r w:rsidR="0094566E" w:rsidRPr="00F22624">
        <w:rPr>
          <w:rFonts w:ascii="Century Schoolbook" w:hAnsi="Century Schoolbook"/>
          <w:b w:val="0"/>
          <w:i w:val="0"/>
          <w:color w:val="333333"/>
          <w:sz w:val="24"/>
          <w:szCs w:val="24"/>
          <w:highlight w:val="white"/>
        </w:rPr>
        <w:fldChar w:fldCharType="begin"/>
      </w:r>
      <w:r w:rsidR="0000334A" w:rsidRPr="00F22624">
        <w:rPr>
          <w:rFonts w:ascii="Century Schoolbook" w:hAnsi="Century Schoolbook"/>
          <w:b w:val="0"/>
          <w:i w:val="0"/>
          <w:color w:val="333333"/>
          <w:sz w:val="24"/>
          <w:szCs w:val="24"/>
          <w:highlight w:val="white"/>
        </w:rPr>
        <w:instrText xml:space="preserve"> ADDIN PAPERS2_CITATIONS &lt;citation&gt;&lt;uuid&gt;A3D59744-B6C2-43F4-9569-A168D038397B&lt;/uuid&gt;&lt;priority&gt;0&lt;/priority&gt;&lt;publications&gt;&lt;publication&gt;&lt;publication_date&gt;99200000001200000000200000&lt;/publication_date&gt;&lt;startpage&gt;9&lt;/startpage&gt;&lt;title&gt;An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94566E" w:rsidRPr="00F22624">
        <w:rPr>
          <w:rFonts w:ascii="Century Schoolbook" w:hAnsi="Century Schoolbook"/>
          <w:b w:val="0"/>
          <w:i w:val="0"/>
          <w:color w:val="333333"/>
          <w:sz w:val="24"/>
          <w:szCs w:val="24"/>
          <w:highlight w:val="white"/>
        </w:rPr>
        <w:fldChar w:fldCharType="separate"/>
      </w:r>
      <w:r w:rsidR="002F4A1A" w:rsidRPr="00F22624">
        <w:rPr>
          <w:rFonts w:ascii="Century Schoolbook" w:hAnsi="Century Schoolbook" w:cs="Century Schoolbook"/>
          <w:b w:val="0"/>
          <w:i w:val="0"/>
          <w:sz w:val="24"/>
          <w:szCs w:val="24"/>
        </w:rPr>
        <w:t>(Androutsopoulos et al., 2000)</w:t>
      </w:r>
      <w:r w:rsidR="0094566E" w:rsidRPr="00F22624">
        <w:rPr>
          <w:rFonts w:ascii="Century Schoolbook" w:hAnsi="Century Schoolbook"/>
          <w:b w:val="0"/>
          <w:i w:val="0"/>
          <w:color w:val="333333"/>
          <w:sz w:val="24"/>
          <w:szCs w:val="24"/>
          <w:highlight w:val="white"/>
        </w:rPr>
        <w:fldChar w:fldCharType="end"/>
      </w:r>
      <w:r w:rsidR="0094566E" w:rsidRPr="00F22624">
        <w:rPr>
          <w:rFonts w:ascii="Century Schoolbook" w:hAnsi="Century Schoolbook"/>
          <w:b w:val="0"/>
          <w:i w:val="0"/>
          <w:color w:val="333333"/>
          <w:sz w:val="24"/>
          <w:szCs w:val="24"/>
          <w:highlight w:val="white"/>
        </w:rPr>
        <w:t>, (iii) they require almost no tuning of parameters to achieve a high level of performance</w:t>
      </w:r>
      <w:r w:rsidR="0094566E" w:rsidRPr="00F22624">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5CAED779" w14:textId="2E0EC05F" w:rsidR="0094566E" w:rsidRPr="009E17AF" w:rsidRDefault="0094566E"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w:t>
      </w:r>
      <w:r w:rsidRPr="009E17AF">
        <w:rPr>
          <w:rFonts w:ascii="Century Schoolbook" w:hAnsi="Century Schoolbook"/>
          <w:color w:val="333333"/>
          <w:sz w:val="24"/>
          <w:szCs w:val="24"/>
          <w:highlight w:val="white"/>
        </w:rPr>
        <w:lastRenderedPageBreak/>
        <w:t>scored our models using the area under the curve of the receiver ope</w:t>
      </w:r>
      <w:r w:rsidR="00FE6A21">
        <w:rPr>
          <w:rFonts w:ascii="Century Schoolbook" w:hAnsi="Century Schoolbook"/>
          <w:color w:val="333333"/>
          <w:sz w:val="24"/>
          <w:szCs w:val="24"/>
          <w:highlight w:val="white"/>
        </w:rPr>
        <w:t>rating characteristic (AUC-ROC)</w:t>
      </w:r>
      <w:r w:rsidRPr="009E17AF">
        <w:rPr>
          <w:rFonts w:ascii="Century Schoolbook" w:hAnsi="Century Schoolbook"/>
          <w:color w:val="333333"/>
          <w:sz w:val="24"/>
          <w:szCs w:val="24"/>
          <w:highlight w:val="white"/>
        </w:rPr>
        <w:t>–</w:t>
      </w:r>
      <w:r w:rsidR="00FE6A21">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8DC68FDF-E760-4D26-9205-6509FB151AE9&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3A8D20FD" w14:textId="5595815F"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highlight w:val="white"/>
        </w:rPr>
        <w:t>To generate functional preference profiles, we extracted from the naive Bayes models the log odds-ratio (LOR) of a topic being present in active studies versus inactive studies. The LOR was defined</w:t>
      </w:r>
      <w:ins w:id="117" w:author="Microsoft Office User" w:date="2016-04-17T17:43:00Z">
        <w:r w:rsidR="002D5928">
          <w:rPr>
            <w:rFonts w:ascii="Century Schoolbook" w:hAnsi="Century Schoolbook"/>
            <w:color w:val="333333"/>
            <w:sz w:val="24"/>
            <w:szCs w:val="24"/>
            <w:highlight w:val="white"/>
          </w:rPr>
          <w:t xml:space="preserve">, </w:t>
        </w:r>
        <w:r w:rsidR="002D5928" w:rsidRPr="009E17AF">
          <w:rPr>
            <w:rFonts w:ascii="Century Schoolbook" w:hAnsi="Century Schoolbook"/>
            <w:color w:val="333333"/>
            <w:sz w:val="24"/>
            <w:szCs w:val="24"/>
            <w:highlight w:val="white"/>
          </w:rPr>
          <w:t>for each region</w:t>
        </w:r>
        <w:r w:rsidR="002D5928">
          <w:rPr>
            <w:rFonts w:ascii="Century Schoolbook" w:hAnsi="Century Schoolbook"/>
            <w:color w:val="333333"/>
            <w:sz w:val="24"/>
            <w:szCs w:val="24"/>
            <w:highlight w:val="white"/>
          </w:rPr>
          <w:t>,</w:t>
        </w:r>
      </w:ins>
      <w:r w:rsidRPr="009E17AF">
        <w:rPr>
          <w:rFonts w:ascii="Century Schoolbook" w:hAnsi="Century Schoolbook"/>
          <w:color w:val="333333"/>
          <w:sz w:val="24"/>
          <w:szCs w:val="24"/>
          <w:highlight w:val="white"/>
        </w:rPr>
        <w:t xml:space="preserve"> as the log of the ratio between the probability of a given topic in active studies and the probability of the topic in inactive studies,</w:t>
      </w:r>
      <w:del w:id="118" w:author="Microsoft Office User" w:date="2016-04-17T17:43:00Z">
        <w:r w:rsidRPr="009E17AF" w:rsidDel="002D5928">
          <w:rPr>
            <w:rFonts w:ascii="Century Schoolbook" w:hAnsi="Century Schoolbook"/>
            <w:color w:val="333333"/>
            <w:sz w:val="24"/>
            <w:szCs w:val="24"/>
            <w:highlight w:val="white"/>
          </w:rPr>
          <w:delText xml:space="preserve"> for each region</w:delText>
        </w:r>
      </w:del>
      <w:r w:rsidRPr="009E17AF">
        <w:rPr>
          <w:rFonts w:ascii="Century Schoolbook" w:hAnsi="Century Schoolbook"/>
          <w:color w:val="333333"/>
          <w:sz w:val="24"/>
          <w:szCs w:val="24"/>
          <w:highlight w:val="white"/>
        </w:rPr>
        <w:t xml:space="preserve">. LOR values above 0 indicate that a psychological topic is predictive of activation of a given region. To determine the statistical significance of these associations, </w:t>
      </w:r>
      <w:r w:rsidRPr="009E17AF">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w:t>
      </w:r>
      <w:r w:rsidRPr="009E17AF">
        <w:rPr>
          <w:rFonts w:ascii="Century Schoolbook" w:hAnsi="Century Schoolbook"/>
          <w:color w:val="333333"/>
          <w:sz w:val="24"/>
          <w:szCs w:val="24"/>
        </w:rPr>
        <w:lastRenderedPageBreak/>
        <w:t>log-odds ratios for each region 1000 times. The resulting functional profiles are visualized using polar plots through out the results. The ordering of the labels around the polar plot was determined using hierarchical clustering with average linkage, resulting in an order that concisely conveyed the functional differences between LFC’s sub-regions.</w:t>
      </w:r>
    </w:p>
    <w:p w14:paraId="53375031" w14:textId="77777777" w:rsidR="0094566E" w:rsidRPr="009E17AF" w:rsidRDefault="0094566E"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0C0C502E" w14:textId="0EF9435D" w:rsidR="0094566E" w:rsidRPr="009E17AF" w:rsidRDefault="00FE6A21" w:rsidP="009E17AF">
      <w:pPr>
        <w:pStyle w:val="Normal1"/>
        <w:spacing w:line="240" w:lineRule="auto"/>
        <w:ind w:firstLine="1350"/>
        <w:rPr>
          <w:rFonts w:ascii="Century Schoolbook" w:hAnsi="Century Schoolbook"/>
          <w:sz w:val="24"/>
          <w:szCs w:val="24"/>
        </w:rPr>
      </w:pPr>
      <w:r>
        <w:rPr>
          <w:rFonts w:ascii="Century Schoolbook" w:hAnsi="Century Schoolbook"/>
          <w:noProof/>
          <w:color w:val="333333"/>
          <w:sz w:val="24"/>
          <w:szCs w:val="24"/>
        </w:rPr>
        <w:t xml:space="preserve">   </w:t>
      </w:r>
      <w:r w:rsidR="00C92B7D" w:rsidRPr="009E17AF">
        <w:rPr>
          <w:rFonts w:ascii="Century Schoolbook" w:hAnsi="Century Schoolbook"/>
          <w:noProof/>
          <w:color w:val="333333"/>
          <w:sz w:val="24"/>
          <w:szCs w:val="24"/>
        </w:rPr>
        <w:drawing>
          <wp:inline distT="0" distB="0" distL="0" distR="0" wp14:anchorId="5A06F994" wp14:editId="0A788FC6">
            <wp:extent cx="3606165" cy="3318510"/>
            <wp:effectExtent l="0" t="0" r="635" b="889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t="3532" b="4338"/>
                    <a:stretch>
                      <a:fillRect/>
                    </a:stretch>
                  </pic:blipFill>
                  <pic:spPr bwMode="auto">
                    <a:xfrm>
                      <a:off x="0" y="0"/>
                      <a:ext cx="3606165" cy="3318510"/>
                    </a:xfrm>
                    <a:prstGeom prst="rect">
                      <a:avLst/>
                    </a:prstGeom>
                    <a:noFill/>
                    <a:ln>
                      <a:noFill/>
                    </a:ln>
                  </pic:spPr>
                </pic:pic>
              </a:graphicData>
            </a:graphic>
          </wp:inline>
        </w:drawing>
      </w:r>
      <w:r w:rsidR="0094566E" w:rsidRPr="009E17AF">
        <w:rPr>
          <w:rFonts w:ascii="Century Schoolbook" w:hAnsi="Century Schoolbook"/>
          <w:color w:val="333333"/>
          <w:sz w:val="24"/>
          <w:szCs w:val="24"/>
          <w:highlight w:val="white"/>
        </w:rPr>
        <w:br/>
      </w:r>
      <w:r>
        <w:rPr>
          <w:rFonts w:ascii="Century Schoolbook" w:hAnsi="Century Schoolbook"/>
          <w:b/>
          <w:sz w:val="24"/>
          <w:szCs w:val="24"/>
        </w:rPr>
        <w:t>Figure 3.4</w:t>
      </w:r>
      <w:r w:rsidR="0094566E" w:rsidRPr="009E17AF">
        <w:rPr>
          <w:rFonts w:ascii="Century Schoolbook" w:hAnsi="Century Schoolbook"/>
          <w:b/>
          <w:sz w:val="24"/>
          <w:szCs w:val="24"/>
        </w:rPr>
        <w:t>.</w:t>
      </w:r>
      <w:r w:rsidR="0094566E" w:rsidRPr="009E17AF">
        <w:rPr>
          <w:rFonts w:ascii="Century Schoolbook" w:hAnsi="Century Schoolbook"/>
          <w:sz w:val="24"/>
          <w:szCs w:val="24"/>
        </w:rPr>
        <w:t xml:space="preserve"> Silhouette scores, a measure of intra-cluster cohesion, for lateral frontal cortex from 4-100 whole-brain clusters. We chose to focus on three levels of granularity– 5, 33, and 70 whole-brain clusters– highlighted in red. Although silhouette score did not strongly indicate</w:t>
      </w:r>
      <w:r>
        <w:rPr>
          <w:rFonts w:ascii="Century Schoolbook" w:hAnsi="Century Schoolbook"/>
          <w:sz w:val="24"/>
          <w:szCs w:val="24"/>
        </w:rPr>
        <w:t xml:space="preserve"> a single optimal solution</w:t>
      </w:r>
      <w:r w:rsidR="0094566E" w:rsidRPr="009E17AF">
        <w:rPr>
          <w:rFonts w:ascii="Century Schoolbook" w:hAnsi="Century Schoolbook"/>
          <w:sz w:val="24"/>
          <w:szCs w:val="24"/>
        </w:rPr>
        <w:t xml:space="preserve">, solutions from 7-32 clusters received relatively low scores, and thus were avoided. </w:t>
      </w:r>
    </w:p>
    <w:p w14:paraId="16A2696E" w14:textId="188D99F2" w:rsidR="0094566E" w:rsidRPr="00F22624" w:rsidRDefault="0094566E" w:rsidP="00F22624">
      <w:pPr>
        <w:pStyle w:val="Heading2"/>
        <w:spacing w:line="480" w:lineRule="auto"/>
        <w:ind w:firstLine="360"/>
        <w:rPr>
          <w:rFonts w:ascii="Century Schoolbook" w:hAnsi="Century Schoolbook" w:cs="Futura"/>
          <w:szCs w:val="24"/>
        </w:rPr>
      </w:pPr>
      <w:r w:rsidRPr="00F22624">
        <w:rPr>
          <w:rFonts w:ascii="Century Schoolbook" w:hAnsi="Century Schoolbook" w:cs="Futura"/>
          <w:b/>
          <w:szCs w:val="24"/>
        </w:rPr>
        <w:t>Hierarchical clustering of lateral frontal cortex</w:t>
      </w:r>
      <w:r w:rsidR="00F22624" w:rsidRPr="00F22624">
        <w:rPr>
          <w:rFonts w:ascii="Century Schoolbook" w:hAnsi="Century Schoolbook" w:cs="Futura"/>
          <w:b/>
          <w:szCs w:val="24"/>
        </w:rPr>
        <w:t>.</w:t>
      </w:r>
      <w:r w:rsidR="00F22624">
        <w:rPr>
          <w:rFonts w:ascii="Century Schoolbook" w:hAnsi="Century Schoolbook" w:cs="Futura"/>
          <w:szCs w:val="24"/>
        </w:rPr>
        <w:t xml:space="preserve"> </w:t>
      </w:r>
      <w:r w:rsidRPr="009E17AF">
        <w:rPr>
          <w:rFonts w:ascii="Century Schoolbook" w:hAnsi="Century Schoolbook" w:cs="Futura"/>
          <w:szCs w:val="24"/>
        </w:rPr>
        <w:t xml:space="preserve">We identified spatially dissociable regions on the basis of shared co-activation profiles with the rest of the brain </w:t>
      </w:r>
      <w:r w:rsidRPr="009E17AF">
        <w:rPr>
          <w:rFonts w:ascii="Century Schoolbook" w:hAnsi="Century Schoolbook" w:cs="Futura"/>
          <w:szCs w:val="24"/>
        </w:rPr>
        <w:fldChar w:fldCharType="begin"/>
      </w:r>
      <w:r w:rsidR="0000334A">
        <w:rPr>
          <w:rFonts w:ascii="Century Schoolbook" w:hAnsi="Century Schoolbook" w:cs="Futura"/>
          <w:szCs w:val="24"/>
        </w:rPr>
        <w:instrText xml:space="preserve"> ADDIN PAPERS2_CITATIONS &lt;citation&gt;&lt;uuid&gt;381EA546-9B25-452B-952F-0179D98A45B2&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cs="Futura"/>
          <w:szCs w:val="24"/>
        </w:rPr>
        <w:fldChar w:fldCharType="separate"/>
      </w:r>
      <w:r w:rsidR="002F4A1A" w:rsidRPr="009E17AF">
        <w:rPr>
          <w:rFonts w:ascii="Century Schoolbook" w:hAnsi="Century Schoolbook" w:cs="Futura"/>
          <w:i/>
          <w:szCs w:val="24"/>
        </w:rPr>
        <w:t>(Chang et al., 2013; Smith et al., 2009; Toro et al., 2008)</w:t>
      </w:r>
      <w:r w:rsidRPr="009E17AF">
        <w:rPr>
          <w:rFonts w:ascii="Century Schoolbook" w:hAnsi="Century Schoolbook" w:cs="Futura"/>
          <w:szCs w:val="24"/>
        </w:rPr>
        <w:fldChar w:fldCharType="end"/>
      </w:r>
      <w:r w:rsidRPr="009E17AF">
        <w:rPr>
          <w:rFonts w:ascii="Century Schoolbook" w:hAnsi="Century Schoolbook" w:cs="Futura"/>
          <w:szCs w:val="24"/>
        </w:rPr>
        <w:t xml:space="preserve">, an approach that exploits the likelihood of a voxel co-activating with another voxel across studies in </w:t>
      </w:r>
      <w:r w:rsidRPr="009E17AF">
        <w:rPr>
          <w:rFonts w:ascii="Century Schoolbook" w:hAnsi="Century Schoolbook" w:cs="Futura"/>
          <w:szCs w:val="24"/>
        </w:rPr>
        <w:lastRenderedPageBreak/>
        <w:t>the meta-analytic database</w:t>
      </w:r>
      <w:r w:rsidRPr="009E17AF">
        <w:rPr>
          <w:rFonts w:ascii="Century Schoolbook" w:hAnsi="Century Schoolbook" w:cs="Futura"/>
          <w:color w:val="333333"/>
          <w:szCs w:val="24"/>
          <w:highlight w:val="white"/>
        </w:rPr>
        <w:t>. To avoid defining arbitrary boundaries for regions in the lateral frontal cortex, we clustered the entire cortex and selected clusters that had a significant number of voxels with a an anatomically</w:t>
      </w:r>
      <w:r w:rsidRPr="009E17AF">
        <w:rPr>
          <w:rFonts w:ascii="Century Schoolbook" w:hAnsi="Century Schoolbook"/>
          <w:color w:val="333333"/>
          <w:szCs w:val="24"/>
          <w:highlight w:val="white"/>
        </w:rPr>
        <w:t xml:space="preserve"> defined LFC mask– allowing clusters to span beyond LFC and excluding clusters that were primarily outside of LFC. </w:t>
      </w:r>
    </w:p>
    <w:p w14:paraId="6FB36B23" w14:textId="61BEEE66"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In order to map structure to function across various spatial scales, we extracted 4– to 100– flat whole-brain clusters and guided the selection of three scales for further analysis by evaluating the inter-cluster coherence within LFC </w:t>
      </w:r>
      <w:r w:rsidR="0094566E" w:rsidRPr="009E17AF">
        <w:rPr>
          <w:rFonts w:ascii="Century Schoolbook" w:hAnsi="Century Schoolbook"/>
          <w:color w:val="333333"/>
          <w:sz w:val="24"/>
          <w:szCs w:val="24"/>
          <w:highlight w:val="white"/>
        </w:rPr>
        <w:t>using the silhouette score</w:t>
      </w:r>
      <w:r w:rsidR="008E161B">
        <w:rPr>
          <w:rFonts w:ascii="Century Schoolbook" w:hAnsi="Century Schoolbook"/>
          <w:color w:val="333333"/>
          <w:sz w:val="24"/>
          <w:szCs w:val="24"/>
          <w:highlight w:val="white"/>
        </w:rPr>
        <w:t xml:space="preserve"> (Figure 3.4</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 xml:space="preserve">Silhouette scores </w:t>
      </w:r>
      <w:r>
        <w:rPr>
          <w:rFonts w:ascii="Century Schoolbook" w:hAnsi="Century Schoolbook"/>
          <w:color w:val="333333"/>
          <w:sz w:val="24"/>
          <w:szCs w:val="24"/>
          <w:highlight w:val="white"/>
        </w:rPr>
        <w:t>began</w:t>
      </w:r>
      <w:r w:rsidR="0094566E" w:rsidRPr="009E17AF">
        <w:rPr>
          <w:rFonts w:ascii="Century Schoolbook" w:hAnsi="Century Schoolbook"/>
          <w:color w:val="333333"/>
          <w:sz w:val="24"/>
          <w:szCs w:val="24"/>
          <w:highlight w:val="white"/>
        </w:rPr>
        <w:t xml:space="preserve"> moderately high from 4-6 clusters, before dipping from 6-32 whole-brain clusters and rising consistently</w:t>
      </w:r>
      <w:r>
        <w:rPr>
          <w:rFonts w:ascii="Century Schoolbook" w:hAnsi="Century Schoolbook"/>
          <w:color w:val="333333"/>
          <w:sz w:val="24"/>
          <w:szCs w:val="24"/>
          <w:highlight w:val="white"/>
        </w:rPr>
        <w:t xml:space="preserve"> again</w:t>
      </w:r>
      <w:r w:rsidR="0094566E" w:rsidRPr="009E17AF">
        <w:rPr>
          <w:rFonts w:ascii="Century Schoolbook" w:hAnsi="Century Schoolbook"/>
          <w:color w:val="333333"/>
          <w:sz w:val="24"/>
          <w:szCs w:val="24"/>
          <w:highlight w:val="white"/>
        </w:rPr>
        <w:t xml:space="preserve"> after 33 clusters. This pattern was consistent with eviden</w:t>
      </w:r>
      <w:r>
        <w:rPr>
          <w:rFonts w:ascii="Century Schoolbook" w:hAnsi="Century Schoolbook"/>
          <w:color w:val="333333"/>
          <w:sz w:val="24"/>
          <w:szCs w:val="24"/>
          <w:highlight w:val="white"/>
        </w:rPr>
        <w:t>ce suggesting there are around six distributed whole-brain</w:t>
      </w:r>
      <w:r w:rsidR="0094566E" w:rsidRPr="009E17AF">
        <w:rPr>
          <w:rFonts w:ascii="Century Schoolbook" w:hAnsi="Century Schoolbook"/>
          <w:color w:val="333333"/>
          <w:sz w:val="24"/>
          <w:szCs w:val="24"/>
          <w:highlight w:val="white"/>
        </w:rPr>
        <w:t xml:space="preserve"> ‘networks’ </w:t>
      </w:r>
      <w:r w:rsidR="0094566E"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AD5912F1-8F16-402D-934F-23E474C584A4&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Pr>
          <w:rFonts w:ascii="Century Schoolbook" w:hAnsi="Century Schoolbook" w:cs="Times"/>
          <w:sz w:val="24"/>
          <w:szCs w:val="24"/>
        </w:rPr>
        <w:t>(</w:t>
      </w:r>
      <w:r w:rsidR="0094566E" w:rsidRPr="009E17AF">
        <w:rPr>
          <w:rFonts w:ascii="Century Schoolbook" w:hAnsi="Century Schoolbook" w:cs="Times"/>
          <w:sz w:val="24"/>
          <w:szCs w:val="24"/>
        </w:rPr>
        <w:t>Yeo et al., 2011)</w:t>
      </w:r>
      <w:r w:rsidR="0094566E"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and previous</w:t>
      </w:r>
      <w:ins w:id="119" w:author="Microsoft Office User" w:date="2016-04-17T18:01:00Z">
        <w:r w:rsidR="0039052E">
          <w:rPr>
            <w:rFonts w:ascii="Century Schoolbook" w:hAnsi="Century Schoolbook"/>
            <w:color w:val="333333"/>
            <w:sz w:val="24"/>
            <w:szCs w:val="24"/>
            <w:highlight w:val="white"/>
          </w:rPr>
          <w:t xml:space="preserve"> </w:t>
        </w:r>
      </w:ins>
      <w:del w:id="120" w:author="Microsoft Office User" w:date="2016-04-17T18:01:00Z">
        <w:r w:rsidDel="0039052E">
          <w:rPr>
            <w:rFonts w:ascii="Century Schoolbook" w:hAnsi="Century Schoolbook"/>
            <w:color w:val="333333"/>
            <w:sz w:val="24"/>
            <w:szCs w:val="24"/>
            <w:highlight w:val="white"/>
          </w:rPr>
          <w:delText xml:space="preserve">ly </w:delText>
        </w:r>
      </w:del>
      <w:r>
        <w:rPr>
          <w:rFonts w:ascii="Century Schoolbook" w:hAnsi="Century Schoolbook"/>
          <w:color w:val="333333"/>
          <w:sz w:val="24"/>
          <w:szCs w:val="24"/>
          <w:highlight w:val="white"/>
        </w:rPr>
        <w:t xml:space="preserve">observations that </w:t>
      </w:r>
      <w:r w:rsidR="0094566E" w:rsidRPr="009E17AF">
        <w:rPr>
          <w:rFonts w:ascii="Century Schoolbook" w:hAnsi="Century Schoolbook"/>
          <w:color w:val="333333"/>
          <w:sz w:val="24"/>
          <w:szCs w:val="24"/>
          <w:highlight w:val="white"/>
        </w:rPr>
        <w:t xml:space="preserve">the accuracy of clustering increases monotonically with the number of clusters </w:t>
      </w:r>
      <w:r w:rsidR="0094566E"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58084AE5-B69F-4179-A312-FF4B0A29445D&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sidR="0094566E" w:rsidRPr="009E17AF">
        <w:rPr>
          <w:rFonts w:ascii="Century Schoolbook" w:hAnsi="Century Schoolbook" w:cs="Times"/>
          <w:sz w:val="24"/>
          <w:szCs w:val="24"/>
        </w:rPr>
        <w:t>(Craddock, James, Holtzheimer, Hu, &amp; Mayberg, 2012; Thirion et al., 2014)</w:t>
      </w:r>
      <w:r w:rsidR="0094566E" w:rsidRPr="009E17AF">
        <w:rPr>
          <w:rFonts w:ascii="Century Schoolbook" w:hAnsi="Century Schoolbook"/>
          <w:color w:val="333333"/>
          <w:sz w:val="24"/>
          <w:szCs w:val="24"/>
          <w:highlight w:val="white"/>
        </w:rPr>
        <w:fldChar w:fldCharType="end"/>
      </w:r>
      <w:r w:rsidR="0094566E" w:rsidRPr="009E17AF">
        <w:rPr>
          <w:rFonts w:ascii="Century Schoolbook" w:hAnsi="Century Schoolbook"/>
          <w:color w:val="333333"/>
          <w:sz w:val="24"/>
          <w:szCs w:val="24"/>
          <w:highlight w:val="white"/>
        </w:rPr>
        <w:t xml:space="preserve">. </w:t>
      </w:r>
    </w:p>
    <w:p w14:paraId="5122172C" w14:textId="77777777"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Since silhouette scores did not suggest a strong preference for a single dominant solution, </w:t>
      </w:r>
      <w:r w:rsidR="0094566E" w:rsidRPr="009E17AF">
        <w:rPr>
          <w:rFonts w:ascii="Century Schoolbook" w:hAnsi="Century Schoolbook"/>
          <w:color w:val="333333"/>
          <w:sz w:val="24"/>
          <w:szCs w:val="24"/>
          <w:highlight w:val="white"/>
        </w:rPr>
        <w:t xml:space="preserve">we </w:t>
      </w:r>
      <w:r>
        <w:rPr>
          <w:rFonts w:ascii="Century Schoolbook" w:hAnsi="Century Schoolbook"/>
          <w:color w:val="333333"/>
          <w:sz w:val="24"/>
          <w:szCs w:val="24"/>
          <w:highlight w:val="white"/>
        </w:rPr>
        <w:t>focused</w:t>
      </w:r>
      <w:r w:rsidR="0094566E" w:rsidRPr="009E17AF">
        <w:rPr>
          <w:rFonts w:ascii="Century Schoolbook" w:hAnsi="Century Schoolbook"/>
          <w:color w:val="333333"/>
          <w:sz w:val="24"/>
          <w:szCs w:val="24"/>
          <w:highlight w:val="white"/>
        </w:rPr>
        <w:t xml:space="preserve"> on three well-spaced levels of granulari</w:t>
      </w:r>
      <w:r>
        <w:rPr>
          <w:rFonts w:ascii="Century Schoolbook" w:hAnsi="Century Schoolbook"/>
          <w:color w:val="333333"/>
          <w:sz w:val="24"/>
          <w:szCs w:val="24"/>
          <w:highlight w:val="white"/>
        </w:rPr>
        <w:t>ty–</w:t>
      </w:r>
      <w:r w:rsidR="0094566E" w:rsidRPr="009E17AF">
        <w:rPr>
          <w:rFonts w:ascii="Century Schoolbook" w:hAnsi="Century Schoolbook"/>
          <w:color w:val="333333"/>
          <w:sz w:val="24"/>
          <w:szCs w:val="24"/>
          <w:highlight w:val="white"/>
        </w:rPr>
        <w:t xml:space="preserve"> avoiding th</w:t>
      </w:r>
      <w:r>
        <w:rPr>
          <w:rFonts w:ascii="Century Schoolbook" w:hAnsi="Century Schoolbook"/>
          <w:color w:val="333333"/>
          <w:sz w:val="24"/>
          <w:szCs w:val="24"/>
          <w:highlight w:val="white"/>
        </w:rPr>
        <w:t xml:space="preserve">e trough between 6-32 clusters. </w:t>
      </w:r>
      <w:r w:rsidR="0094566E" w:rsidRPr="009E17AF">
        <w:rPr>
          <w:rFonts w:ascii="Century Schoolbook" w:hAnsi="Century Schoolbook"/>
          <w:color w:val="333333"/>
          <w:sz w:val="24"/>
          <w:szCs w:val="24"/>
          <w:highlight w:val="white"/>
        </w:rPr>
        <w:t xml:space="preserve">At the low end, we chose 5 clusters– as </w:t>
      </w:r>
      <w:r>
        <w:rPr>
          <w:rFonts w:ascii="Century Schoolbook" w:hAnsi="Century Schoolbook"/>
          <w:color w:val="333333"/>
          <w:sz w:val="24"/>
          <w:szCs w:val="24"/>
          <w:highlight w:val="white"/>
        </w:rPr>
        <w:t>this scale</w:t>
      </w:r>
      <w:r w:rsidR="0094566E" w:rsidRPr="009E17AF">
        <w:rPr>
          <w:rFonts w:ascii="Century Schoolbook" w:hAnsi="Century Schoolbook"/>
          <w:color w:val="333333"/>
          <w:sz w:val="24"/>
          <w:szCs w:val="24"/>
          <w:highlight w:val="white"/>
        </w:rPr>
        <w:t xml:space="preserve"> had the highest silhouette score of network-level solutions– </w:t>
      </w:r>
      <w:r>
        <w:rPr>
          <w:rFonts w:ascii="Century Schoolbook" w:hAnsi="Century Schoolbook"/>
          <w:color w:val="333333"/>
          <w:sz w:val="24"/>
          <w:szCs w:val="24"/>
          <w:highlight w:val="white"/>
        </w:rPr>
        <w:t xml:space="preserve">and an intermediary solution of </w:t>
      </w:r>
      <w:r w:rsidR="0094566E" w:rsidRPr="009E17AF">
        <w:rPr>
          <w:rFonts w:ascii="Century Schoolbook" w:hAnsi="Century Schoolbook"/>
          <w:color w:val="333333"/>
          <w:sz w:val="24"/>
          <w:szCs w:val="24"/>
          <w:highlight w:val="white"/>
        </w:rPr>
        <w:t>33 clusters</w:t>
      </w:r>
      <w:r>
        <w:rPr>
          <w:rFonts w:ascii="Century Schoolbook" w:hAnsi="Century Schoolbook"/>
          <w:color w:val="333333"/>
          <w:sz w:val="24"/>
          <w:szCs w:val="24"/>
          <w:highlight w:val="white"/>
        </w:rPr>
        <w:t>,</w:t>
      </w:r>
      <w:r w:rsidR="0094566E" w:rsidRPr="009E17AF">
        <w:rPr>
          <w:rFonts w:ascii="Century Schoolbook" w:hAnsi="Century Schoolbook"/>
          <w:color w:val="333333"/>
          <w:sz w:val="24"/>
          <w:szCs w:val="24"/>
          <w:highlight w:val="white"/>
        </w:rPr>
        <w:t xml:space="preserve"> as this </w:t>
      </w:r>
      <w:r>
        <w:rPr>
          <w:rFonts w:ascii="Century Schoolbook" w:hAnsi="Century Schoolbook"/>
          <w:color w:val="333333"/>
          <w:sz w:val="24"/>
          <w:szCs w:val="24"/>
          <w:highlight w:val="white"/>
        </w:rPr>
        <w:t>scale</w:t>
      </w:r>
      <w:r w:rsidR="0094566E" w:rsidRPr="009E17AF">
        <w:rPr>
          <w:rFonts w:ascii="Century Schoolbook" w:hAnsi="Century Schoolbook"/>
          <w:color w:val="333333"/>
          <w:sz w:val="24"/>
          <w:szCs w:val="24"/>
          <w:highlight w:val="white"/>
        </w:rPr>
        <w:t xml:space="preserve"> showed a </w:t>
      </w:r>
      <w:r>
        <w:rPr>
          <w:rFonts w:ascii="Century Schoolbook" w:hAnsi="Century Schoolbook"/>
          <w:color w:val="333333"/>
          <w:sz w:val="24"/>
          <w:szCs w:val="24"/>
          <w:highlight w:val="white"/>
        </w:rPr>
        <w:t>substantial</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increase in coherence than the previous solution</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 xml:space="preserve">At a finer scale, </w:t>
      </w:r>
      <w:r w:rsidRPr="009E17AF">
        <w:rPr>
          <w:rFonts w:ascii="Century Schoolbook" w:hAnsi="Century Schoolbook"/>
          <w:color w:val="333333"/>
          <w:sz w:val="24"/>
          <w:szCs w:val="24"/>
          <w:highlight w:val="white"/>
        </w:rPr>
        <w:t xml:space="preserve">we chose to focus on the 70- cluster solution, as </w:t>
      </w:r>
      <w:r>
        <w:rPr>
          <w:rFonts w:ascii="Century Schoolbook" w:hAnsi="Century Schoolbook"/>
          <w:color w:val="333333"/>
          <w:sz w:val="24"/>
          <w:szCs w:val="24"/>
          <w:highlight w:val="white"/>
        </w:rPr>
        <w:t xml:space="preserve">this solution resulted in 15 spatially contiguous clusters in LFC </w:t>
      </w:r>
      <w:r w:rsidR="00D2611D">
        <w:rPr>
          <w:rFonts w:ascii="Century Schoolbook" w:hAnsi="Century Schoolbook"/>
          <w:color w:val="333333"/>
          <w:sz w:val="24"/>
          <w:szCs w:val="24"/>
          <w:highlight w:val="white"/>
        </w:rPr>
        <w:t>clusters that</w:t>
      </w:r>
      <w:r>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lastRenderedPageBreak/>
        <w:t xml:space="preserve">largely separated from </w:t>
      </w:r>
      <w:r w:rsidRPr="009E17AF">
        <w:rPr>
          <w:rFonts w:ascii="Century Schoolbook" w:hAnsi="Century Schoolbook"/>
          <w:color w:val="333333"/>
          <w:sz w:val="24"/>
          <w:szCs w:val="24"/>
          <w:highlight w:val="white"/>
        </w:rPr>
        <w:t xml:space="preserve">distal brain regions in parietal </w:t>
      </w:r>
      <w:commentRangeStart w:id="121"/>
      <w:r w:rsidRPr="009E17AF">
        <w:rPr>
          <w:rFonts w:ascii="Century Schoolbook" w:hAnsi="Century Schoolbook"/>
          <w:color w:val="333333"/>
          <w:sz w:val="24"/>
          <w:szCs w:val="24"/>
          <w:highlight w:val="white"/>
        </w:rPr>
        <w:t>cortex</w:t>
      </w:r>
      <w:commentRangeEnd w:id="121"/>
      <w:r w:rsidR="007D4FB8">
        <w:rPr>
          <w:rStyle w:val="CommentReference"/>
          <w:rFonts w:ascii="Times" w:hAnsi="Times"/>
        </w:rPr>
        <w:commentReference w:id="121"/>
      </w:r>
      <w:r w:rsidRPr="009E17AF">
        <w:rPr>
          <w:rFonts w:ascii="Century Schoolbook" w:hAnsi="Century Schoolbook"/>
          <w:color w:val="333333"/>
          <w:sz w:val="24"/>
          <w:szCs w:val="24"/>
          <w:highlight w:val="white"/>
        </w:rPr>
        <w:t>.</w:t>
      </w:r>
      <w:r>
        <w:rPr>
          <w:rFonts w:ascii="Century Schoolbook" w:hAnsi="Century Schoolbook"/>
          <w:color w:val="333333"/>
          <w:sz w:val="24"/>
          <w:szCs w:val="24"/>
          <w:highlight w:val="white"/>
        </w:rPr>
        <w:t xml:space="preserve"> Importantly, since our goal was to identify spatially contiguous regions in LFC, we primarily used the two coarser solutions to examine the hierarchical organization of the finer grained regions, and organize subsequent analyses accordingly.</w:t>
      </w:r>
    </w:p>
    <w:p w14:paraId="23DFDDC2" w14:textId="326302DD" w:rsidR="0094566E" w:rsidRPr="009E17AF" w:rsidRDefault="00C92B7D" w:rsidP="009E17AF">
      <w:pPr>
        <w:pStyle w:val="Normal1"/>
        <w:spacing w:line="240" w:lineRule="auto"/>
        <w:ind w:firstLine="0"/>
        <w:rPr>
          <w:rFonts w:ascii="Century Schoolbook" w:hAnsi="Century Schoolbook"/>
          <w:sz w:val="24"/>
          <w:szCs w:val="24"/>
        </w:rPr>
      </w:pPr>
      <w:r>
        <w:rPr>
          <w:rFonts w:ascii="Century Schoolbook" w:hAnsi="Century Schoolbook"/>
          <w:noProof/>
          <w:sz w:val="24"/>
          <w:szCs w:val="24"/>
        </w:rPr>
        <w:drawing>
          <wp:inline distT="0" distB="0" distL="0" distR="0" wp14:anchorId="58A18166" wp14:editId="4E304BD0">
            <wp:extent cx="5938520" cy="3709035"/>
            <wp:effectExtent l="0" t="0" r="5080" b="0"/>
            <wp:docPr id="10" name="Picture 10" descr="Figure 3 - All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 All cluste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3709035"/>
                    </a:xfrm>
                    <a:prstGeom prst="rect">
                      <a:avLst/>
                    </a:prstGeom>
                    <a:noFill/>
                    <a:ln>
                      <a:noFill/>
                    </a:ln>
                  </pic:spPr>
                </pic:pic>
              </a:graphicData>
            </a:graphic>
          </wp:inline>
        </w:drawing>
      </w:r>
      <w:r w:rsidR="0094566E" w:rsidRPr="009E17AF">
        <w:rPr>
          <w:rFonts w:ascii="Century Schoolbook" w:hAnsi="Century Schoolbook"/>
          <w:b/>
          <w:sz w:val="24"/>
          <w:szCs w:val="24"/>
        </w:rPr>
        <w:t>Figure 3.</w:t>
      </w:r>
      <w:r w:rsidR="00FE6A21">
        <w:rPr>
          <w:rFonts w:ascii="Century Schoolbook" w:hAnsi="Century Schoolbook"/>
          <w:b/>
          <w:sz w:val="24"/>
          <w:szCs w:val="24"/>
        </w:rPr>
        <w:t>5.</w:t>
      </w:r>
      <w:r w:rsidR="0094566E" w:rsidRPr="009E17AF">
        <w:rPr>
          <w:rFonts w:ascii="Century Schoolbook" w:hAnsi="Century Schoolbook"/>
          <w:b/>
          <w:sz w:val="24"/>
          <w:szCs w:val="24"/>
        </w:rPr>
        <w:t xml:space="preserve"> Whole-cortex co-activation based hierarchical clustering reveals 4 networks in lateral cluster that fractionate into constituent sub-regions.</w:t>
      </w:r>
      <w:r w:rsidR="0094566E" w:rsidRPr="009E17AF">
        <w:rPr>
          <w:rFonts w:ascii="Century Schoolbook" w:hAnsi="Century Schoolbook"/>
          <w:sz w:val="24"/>
          <w:szCs w:val="24"/>
        </w:rPr>
        <w:t xml:space="preserve"> From a full cortical parcellation, we selected clusters in lateral frontal cortex at three spatial scales. (Left) From five whole-cortex clusters, we identified four clusters with voxels in lateral frontal cortex resembling large-scale whole-brain networks: task-positive control network (red), default network (purple), somatosensory-motor network (green) and the ventral attention network (blue). At 33 whole-brain clusters, these networks fractionated into 10 LFC clusters and at 70 clusters two clusters in the </w:t>
      </w:r>
      <w:proofErr w:type="spellStart"/>
      <w:r w:rsidR="0094566E" w:rsidRPr="009E17AF">
        <w:rPr>
          <w:rFonts w:ascii="Century Schoolbook" w:hAnsi="Century Schoolbook"/>
          <w:sz w:val="24"/>
          <w:szCs w:val="24"/>
        </w:rPr>
        <w:t>fronto</w:t>
      </w:r>
      <w:proofErr w:type="spellEnd"/>
      <w:r w:rsidR="0094566E" w:rsidRPr="009E17AF">
        <w:rPr>
          <w:rFonts w:ascii="Century Schoolbook" w:hAnsi="Century Schoolbook"/>
          <w:sz w:val="24"/>
          <w:szCs w:val="24"/>
        </w:rPr>
        <w:t>-parietal network further fractionated into 3-4 clusters, resulting in a total of 15 clusters in lateral frontal clusters. At 70 clusters, all clusters were spatially contiguous and a majority of their voxels fell in our LFC mask</w:t>
      </w:r>
      <w:ins w:id="122" w:author="Microsoft Office User" w:date="2016-04-17T18:03:00Z">
        <w:r w:rsidR="007D4FB8">
          <w:rPr>
            <w:rFonts w:ascii="Century Schoolbook" w:hAnsi="Century Schoolbook"/>
            <w:sz w:val="24"/>
            <w:szCs w:val="24"/>
          </w:rPr>
          <w:t xml:space="preserve">, hence our focus on this level of </w:t>
        </w:r>
        <w:commentRangeStart w:id="123"/>
        <w:r w:rsidR="007D4FB8">
          <w:rPr>
            <w:rFonts w:ascii="Century Schoolbook" w:hAnsi="Century Schoolbook"/>
            <w:sz w:val="24"/>
            <w:szCs w:val="24"/>
          </w:rPr>
          <w:t>partition</w:t>
        </w:r>
        <w:commentRangeEnd w:id="123"/>
        <w:r w:rsidR="007D4FB8">
          <w:rPr>
            <w:rStyle w:val="CommentReference"/>
            <w:rFonts w:ascii="Times" w:hAnsi="Times"/>
          </w:rPr>
          <w:commentReference w:id="123"/>
        </w:r>
      </w:ins>
      <w:r w:rsidR="0094566E" w:rsidRPr="009E17AF">
        <w:rPr>
          <w:rFonts w:ascii="Century Schoolbook" w:hAnsi="Century Schoolbook"/>
          <w:sz w:val="24"/>
          <w:szCs w:val="24"/>
        </w:rPr>
        <w:t>. Lighter colors indicate voxels outside of LFC in the 5 and 33 cluster solutions.</w:t>
      </w:r>
    </w:p>
    <w:p w14:paraId="5E4B2F18" w14:textId="404D2F37" w:rsidR="00D2611D" w:rsidRDefault="0094566E" w:rsidP="00B619DC">
      <w:pPr>
        <w:pStyle w:val="Normal1"/>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lastRenderedPageBreak/>
        <w:t>In the five cluster whole-cortex solution (Figure 3</w:t>
      </w:r>
      <w:r w:rsidR="00FE6A21">
        <w:rPr>
          <w:rFonts w:ascii="Century Schoolbook" w:hAnsi="Century Schoolbook"/>
          <w:color w:val="333333"/>
          <w:sz w:val="24"/>
          <w:szCs w:val="24"/>
          <w:highlight w:val="white"/>
        </w:rPr>
        <w:t>.5</w:t>
      </w:r>
      <w:r w:rsidRPr="009E17AF">
        <w:rPr>
          <w:rFonts w:ascii="Century Schoolbook" w:hAnsi="Century Schoolbook"/>
          <w:color w:val="333333"/>
          <w:sz w:val="24"/>
          <w:szCs w:val="24"/>
          <w:highlight w:val="white"/>
        </w:rPr>
        <w:t xml:space="preserve">), we identified four </w:t>
      </w:r>
      <w:r w:rsidR="00FE6A21">
        <w:rPr>
          <w:rFonts w:ascii="Century Schoolbook" w:hAnsi="Century Schoolbook"/>
          <w:color w:val="333333"/>
          <w:sz w:val="24"/>
          <w:szCs w:val="24"/>
          <w:highlight w:val="white"/>
        </w:rPr>
        <w:t>broad networks that showed moderate correspondence to</w:t>
      </w:r>
      <w:r w:rsidRPr="009E17AF">
        <w:rPr>
          <w:rFonts w:ascii="Century Schoolbook" w:hAnsi="Century Schoolbook"/>
          <w:color w:val="333333"/>
          <w:sz w:val="24"/>
          <w:szCs w:val="24"/>
          <w:highlight w:val="white"/>
        </w:rPr>
        <w:t xml:space="preserve"> previously described large-scale networks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603F8AA4-189C-4380-98BE-76BE0E306073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(Power et al., 2011; Yeo et al., 2011)</w:t>
      </w:r>
      <w:r w:rsidRPr="009E17AF">
        <w:rPr>
          <w:rFonts w:ascii="Century Schoolbook" w:hAnsi="Century Schoolbook"/>
          <w:color w:val="333333"/>
          <w:sz w:val="24"/>
          <w:szCs w:val="24"/>
          <w:highlight w:val="white"/>
        </w:rPr>
        <w:fldChar w:fldCharType="end"/>
      </w:r>
      <w:r w:rsidR="00FE6A21">
        <w:rPr>
          <w:rFonts w:ascii="Century Schoolbook" w:hAnsi="Century Schoolbook"/>
          <w:color w:val="333333"/>
          <w:sz w:val="24"/>
          <w:szCs w:val="24"/>
          <w:highlight w:val="white"/>
        </w:rPr>
        <w:t xml:space="preserve">. </w:t>
      </w:r>
      <w:r w:rsidR="00FE6A21" w:rsidRPr="009E17AF">
        <w:rPr>
          <w:rFonts w:ascii="Century Schoolbook" w:hAnsi="Century Schoolbook"/>
          <w:color w:val="333333"/>
          <w:sz w:val="24"/>
          <w:szCs w:val="24"/>
          <w:highlight w:val="white"/>
        </w:rPr>
        <w:t>Although the functional networks we identified were not isomorphic with resting-state networks</w:t>
      </w:r>
      <w:ins w:id="124" w:author="Microsoft Office User" w:date="2016-04-17T18:04:00Z">
        <w:r w:rsidR="007D4FB8">
          <w:rPr>
            <w:rFonts w:ascii="Century Schoolbook" w:hAnsi="Century Schoolbook"/>
            <w:color w:val="333333"/>
            <w:sz w:val="24"/>
            <w:szCs w:val="24"/>
            <w:highlight w:val="white"/>
          </w:rPr>
          <w:t xml:space="preserve"> </w:t>
        </w:r>
      </w:ins>
      <w:r w:rsidR="00FE6A21" w:rsidRPr="009E17AF">
        <w:rPr>
          <w:rFonts w:ascii="Century Schoolbook" w:hAnsi="Century Schoolbook"/>
          <w:color w:val="333333"/>
          <w:sz w:val="24"/>
          <w:szCs w:val="24"/>
          <w:highlight w:val="white"/>
        </w:rPr>
        <w:t>– in part because our measure of fit suggested choosing a coarser solution</w:t>
      </w:r>
      <w:ins w:id="125" w:author="Microsoft Office User" w:date="2016-04-17T18:04:00Z">
        <w:r w:rsidR="007D4FB8">
          <w:rPr>
            <w:rFonts w:ascii="Century Schoolbook" w:hAnsi="Century Schoolbook"/>
            <w:color w:val="333333"/>
            <w:sz w:val="24"/>
            <w:szCs w:val="24"/>
            <w:highlight w:val="white"/>
          </w:rPr>
          <w:t xml:space="preserve"> </w:t>
        </w:r>
      </w:ins>
      <w:r w:rsidR="00FE6A21" w:rsidRPr="009E17AF">
        <w:rPr>
          <w:rFonts w:ascii="Century Schoolbook" w:hAnsi="Century Schoolbook"/>
          <w:color w:val="333333"/>
          <w:sz w:val="24"/>
          <w:szCs w:val="24"/>
          <w:highlight w:val="white"/>
        </w:rPr>
        <w:t xml:space="preserve">– these results are consistent with the view that large-scale functional networks supersede the anatomically defined area of lateral frontal cortex as organizational units. </w:t>
      </w:r>
    </w:p>
    <w:p w14:paraId="055AA0D6" w14:textId="0AF52DE6" w:rsidR="00D2611D"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Spanning around half of LFC, primarily in prefrontal cortex, we identified a cluster consistent with previous descriptions of the </w:t>
      </w:r>
      <w:proofErr w:type="spellStart"/>
      <w:r>
        <w:rPr>
          <w:rFonts w:ascii="Century Schoolbook" w:hAnsi="Century Schoolbook"/>
          <w:color w:val="333333"/>
          <w:sz w:val="24"/>
          <w:szCs w:val="24"/>
          <w:highlight w:val="white"/>
        </w:rPr>
        <w:t>fronto</w:t>
      </w:r>
      <w:proofErr w:type="spellEnd"/>
      <w:r>
        <w:rPr>
          <w:rFonts w:ascii="Century Schoolbook" w:hAnsi="Century Schoolbook"/>
          <w:color w:val="333333"/>
          <w:sz w:val="24"/>
          <w:szCs w:val="24"/>
          <w:highlight w:val="white"/>
        </w:rPr>
        <w:t xml:space="preserve">-parietal control network (dice coefficient (d) = 0.56), which also spanned medial-frontal and anterior insular aspects of the ventral attention network (d = 0.21). Also in prefrontal cortex, we identified a cluster closely (d = 0.62) matching previous extensive previous descriptions of the default network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B87B9DC1-5886-4C9E-AE3B-5BE2D9D85D40&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(Andrews-Hanna, 2012)</w:t>
      </w:r>
      <w:r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In posterior LFC, we identified two clusters primarily situated in primary motor cortex (PMC) within LFC. The more dorsal of the two moderately overlapped with Yeo’s somatosensory-motor (dice coefficient (d) = 0.36) network, encompassing dorsal primary motor and somatosensory cortices and the supplementary motor area (SMA), while also extending slightly more posterior into lateral aspects of Yeo’s dorsal attention network (d=0.31). Immediately ventral, we identified a second network with moderate overlap to Yeo’s somatosensory-motor network (d=0.44) that also spanned lateral aspects of what is referred to as the ventral attention or </w:t>
      </w:r>
      <w:proofErr w:type="spellStart"/>
      <w:r>
        <w:rPr>
          <w:rFonts w:ascii="Century Schoolbook" w:hAnsi="Century Schoolbook"/>
          <w:color w:val="333333"/>
          <w:sz w:val="24"/>
          <w:szCs w:val="24"/>
          <w:highlight w:val="white"/>
        </w:rPr>
        <w:t>cingulo-opercular</w:t>
      </w:r>
      <w:proofErr w:type="spellEnd"/>
      <w:r>
        <w:rPr>
          <w:rFonts w:ascii="Century Schoolbook" w:hAnsi="Century Schoolbook"/>
          <w:color w:val="333333"/>
          <w:sz w:val="24"/>
          <w:szCs w:val="24"/>
          <w:highlight w:val="white"/>
        </w:rPr>
        <w:t xml:space="preserve"> network (d=0.34). </w:t>
      </w:r>
    </w:p>
    <w:p w14:paraId="00D8E18D" w14:textId="40DCCBED" w:rsidR="0094566E" w:rsidRDefault="00D2611D" w:rsidP="00B619DC">
      <w:pPr>
        <w:pStyle w:val="Normal1"/>
        <w:rPr>
          <w:rFonts w:ascii="Century Schoolbook" w:hAnsi="Century Schoolbook"/>
          <w:sz w:val="24"/>
          <w:szCs w:val="24"/>
        </w:rPr>
      </w:pPr>
      <w:r>
        <w:rPr>
          <w:rFonts w:ascii="Century Schoolbook" w:hAnsi="Century Schoolbook"/>
          <w:color w:val="333333"/>
          <w:sz w:val="24"/>
          <w:szCs w:val="24"/>
          <w:highlight w:val="white"/>
        </w:rPr>
        <w:lastRenderedPageBreak/>
        <w:t xml:space="preserve">Each of these networks further fractionated into 1-9 clusters in the </w:t>
      </w:r>
      <w:r>
        <w:rPr>
          <w:rFonts w:ascii="Century Schoolbook" w:hAnsi="Century Schoolbook"/>
          <w:i/>
          <w:color w:val="333333"/>
          <w:sz w:val="24"/>
          <w:szCs w:val="24"/>
          <w:highlight w:val="white"/>
        </w:rPr>
        <w:t xml:space="preserve">k </w:t>
      </w:r>
      <w:r>
        <w:rPr>
          <w:rFonts w:ascii="Century Schoolbook" w:hAnsi="Century Schoolbook"/>
          <w:color w:val="333333"/>
          <w:sz w:val="24"/>
          <w:szCs w:val="24"/>
          <w:highlight w:val="white"/>
        </w:rPr>
        <w:t xml:space="preserve">= 70 solution that were </w:t>
      </w:r>
      <w:r w:rsidR="00EF5127">
        <w:rPr>
          <w:rFonts w:ascii="Century Schoolbook" w:hAnsi="Century Schoolbook"/>
          <w:color w:val="333333"/>
          <w:sz w:val="24"/>
          <w:szCs w:val="24"/>
          <w:highlight w:val="white"/>
        </w:rPr>
        <w:t>almost entirely</w:t>
      </w:r>
      <w:r>
        <w:rPr>
          <w:rFonts w:ascii="Century Schoolbook" w:hAnsi="Century Schoolbook"/>
          <w:color w:val="333333"/>
          <w:sz w:val="24"/>
          <w:szCs w:val="24"/>
          <w:highlight w:val="white"/>
        </w:rPr>
        <w:t xml:space="preserve"> located in LFC</w:t>
      </w:r>
      <w:r w:rsidR="00EF5127">
        <w:rPr>
          <w:rFonts w:ascii="Century Schoolbook" w:hAnsi="Century Schoolbook"/>
          <w:color w:val="333333"/>
          <w:sz w:val="24"/>
          <w:szCs w:val="24"/>
          <w:highlight w:val="white"/>
        </w:rPr>
        <w:t xml:space="preserve"> (Figure 3.6)</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To better understand the organization and function of each of the</w:t>
      </w:r>
      <w:r w:rsidR="00FE6A21">
        <w:rPr>
          <w:rFonts w:ascii="Century Schoolbook" w:hAnsi="Century Schoolbook"/>
          <w:color w:val="333333"/>
          <w:sz w:val="24"/>
          <w:szCs w:val="24"/>
          <w:highlight w:val="white"/>
        </w:rPr>
        <w:t>se clusters– for each network separately–</w:t>
      </w:r>
      <w:r w:rsidR="0094566E" w:rsidRPr="009E17AF">
        <w:rPr>
          <w:rFonts w:ascii="Century Schoolbook" w:hAnsi="Century Schoolbook"/>
          <w:color w:val="333333"/>
          <w:sz w:val="24"/>
          <w:szCs w:val="24"/>
          <w:highlight w:val="white"/>
        </w:rPr>
        <w:t xml:space="preserve"> we describe their anatomical and functional correspondence. Because the </w:t>
      </w:r>
      <w:r w:rsidR="00FE6A21">
        <w:rPr>
          <w:rFonts w:ascii="Century Schoolbook" w:hAnsi="Century Schoolbook"/>
          <w:color w:val="333333"/>
          <w:sz w:val="24"/>
          <w:szCs w:val="24"/>
          <w:highlight w:val="white"/>
        </w:rPr>
        <w:t xml:space="preserve">two posterior networks resulted in only three clusters at </w:t>
      </w:r>
      <w:r w:rsidR="00FE6A21" w:rsidRPr="00FE6A21">
        <w:rPr>
          <w:rFonts w:ascii="Century Schoolbook" w:hAnsi="Century Schoolbook"/>
          <w:i/>
          <w:color w:val="333333"/>
          <w:sz w:val="24"/>
          <w:szCs w:val="24"/>
          <w:highlight w:val="white"/>
        </w:rPr>
        <w:t>k</w:t>
      </w:r>
      <w:r w:rsidR="00FE6A21">
        <w:rPr>
          <w:rFonts w:ascii="Century Schoolbook" w:hAnsi="Century Schoolbook"/>
          <w:i/>
          <w:color w:val="333333"/>
          <w:sz w:val="24"/>
          <w:szCs w:val="24"/>
          <w:highlight w:val="white"/>
        </w:rPr>
        <w:t xml:space="preserve"> </w:t>
      </w:r>
      <w:r w:rsidR="00FE6A21">
        <w:rPr>
          <w:rFonts w:ascii="Century Schoolbook" w:hAnsi="Century Schoolbook"/>
          <w:color w:val="333333"/>
          <w:sz w:val="24"/>
          <w:szCs w:val="24"/>
          <w:highlight w:val="white"/>
        </w:rPr>
        <w:t>= 70, we have grouped them in subsequent analyses as ‘</w:t>
      </w:r>
      <w:r w:rsidR="00FE6A21">
        <w:rPr>
          <w:rFonts w:ascii="Century Schoolbook" w:hAnsi="Century Schoolbook"/>
          <w:color w:val="333333"/>
          <w:sz w:val="24"/>
          <w:szCs w:val="24"/>
        </w:rPr>
        <w:t xml:space="preserve">posterior LFC’. </w:t>
      </w:r>
      <w:r w:rsidR="0094566E" w:rsidRPr="009E17AF">
        <w:rPr>
          <w:rFonts w:ascii="Century Schoolbook" w:hAnsi="Century Schoolbook"/>
          <w:sz w:val="24"/>
          <w:szCs w:val="24"/>
        </w:rPr>
        <w:t xml:space="preserve">In addition, to provide direct insight into the functions of the clusters we identified, we applied two approaches. First, we determined which other brain regions co-activate with each cluster across studies, revealing distinct whole-brain functional networks for each cluster. Second, we used semantic data from </w:t>
      </w:r>
      <w:proofErr w:type="spellStart"/>
      <w:r w:rsidR="0094566E" w:rsidRPr="009E17AF">
        <w:rPr>
          <w:rFonts w:ascii="Century Schoolbook" w:hAnsi="Century Schoolbook"/>
          <w:sz w:val="24"/>
          <w:szCs w:val="24"/>
        </w:rPr>
        <w:t>Neurosynth</w:t>
      </w:r>
      <w:proofErr w:type="spellEnd"/>
      <w:r w:rsidR="0094566E" w:rsidRPr="009E17AF">
        <w:rPr>
          <w:rFonts w:ascii="Century Schoolbook" w:hAnsi="Century Schoolbook"/>
          <w:sz w:val="24"/>
          <w:szCs w:val="24"/>
        </w:rPr>
        <w:t xml:space="preserve"> to determine which psychological states predict the activation of each cluster, resulting in a unique meta-analytic functional preference profile for each. </w:t>
      </w:r>
    </w:p>
    <w:p w14:paraId="090E31A7" w14:textId="11D4EBE6" w:rsidR="00EF5127" w:rsidRPr="00B5444A" w:rsidRDefault="00B5444A" w:rsidP="00B5444A">
      <w:pPr>
        <w:pStyle w:val="Normal1"/>
        <w:spacing w:line="240" w:lineRule="auto"/>
        <w:ind w:firstLine="0"/>
        <w:rPr>
          <w:rFonts w:ascii="Century Schoolbook" w:hAnsi="Century Schoolbook"/>
          <w:color w:val="333333"/>
          <w:sz w:val="24"/>
          <w:szCs w:val="24"/>
          <w:highlight w:val="white"/>
        </w:rPr>
      </w:pPr>
      <w:r>
        <w:rPr>
          <w:rFonts w:ascii="Century Schoolbook" w:hAnsi="Century Schoolbook"/>
          <w:noProof/>
          <w:color w:val="333333"/>
          <w:sz w:val="24"/>
          <w:szCs w:val="24"/>
        </w:rPr>
        <w:drawing>
          <wp:inline distT="0" distB="0" distL="0" distR="0" wp14:anchorId="4B5834D8" wp14:editId="2DD93CD6">
            <wp:extent cx="5933260" cy="2223071"/>
            <wp:effectExtent l="0" t="0" r="1079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15.png"/>
                    <pic:cNvPicPr/>
                  </pic:nvPicPr>
                  <pic:blipFill>
                    <a:blip r:embed="rId26">
                      <a:extLst>
                        <a:ext uri="{28A0092B-C50C-407E-A947-70E740481C1C}">
                          <a14:useLocalDpi xmlns:a14="http://schemas.microsoft.com/office/drawing/2010/main" val="0"/>
                        </a:ext>
                      </a:extLst>
                    </a:blip>
                    <a:stretch>
                      <a:fillRect/>
                    </a:stretch>
                  </pic:blipFill>
                  <pic:spPr>
                    <a:xfrm>
                      <a:off x="0" y="0"/>
                      <a:ext cx="6011731" cy="2252473"/>
                    </a:xfrm>
                    <a:prstGeom prst="rect">
                      <a:avLst/>
                    </a:prstGeom>
                  </pic:spPr>
                </pic:pic>
              </a:graphicData>
            </a:graphic>
          </wp:inline>
        </w:drawing>
      </w:r>
      <w:r w:rsidR="00EF5127" w:rsidRPr="009E17AF">
        <w:rPr>
          <w:rFonts w:ascii="Century Schoolbook" w:hAnsi="Century Schoolbook"/>
          <w:b/>
          <w:sz w:val="24"/>
          <w:szCs w:val="24"/>
        </w:rPr>
        <w:t>Figure 3.</w:t>
      </w:r>
      <w:r w:rsidR="00EF5127">
        <w:rPr>
          <w:rFonts w:ascii="Century Schoolbook" w:hAnsi="Century Schoolbook"/>
          <w:b/>
          <w:sz w:val="24"/>
          <w:szCs w:val="24"/>
        </w:rPr>
        <w:t>6.</w:t>
      </w:r>
      <w:r w:rsidR="00EF5127" w:rsidRPr="009E17AF">
        <w:rPr>
          <w:rFonts w:ascii="Century Schoolbook" w:hAnsi="Century Schoolbook"/>
          <w:b/>
          <w:sz w:val="24"/>
          <w:szCs w:val="24"/>
        </w:rPr>
        <w:t xml:space="preserve"> </w:t>
      </w:r>
      <w:r w:rsidR="00EF5127">
        <w:rPr>
          <w:rFonts w:ascii="Century Schoolbook" w:hAnsi="Century Schoolbook"/>
          <w:b/>
          <w:sz w:val="24"/>
          <w:szCs w:val="24"/>
        </w:rPr>
        <w:t xml:space="preserve">Final set of fifteen LFC clusters derived from a </w:t>
      </w:r>
      <w:r w:rsidR="00EF5127">
        <w:rPr>
          <w:rFonts w:ascii="Century Schoolbook" w:hAnsi="Century Schoolbook"/>
          <w:b/>
          <w:i/>
          <w:sz w:val="24"/>
          <w:szCs w:val="24"/>
        </w:rPr>
        <w:t>k</w:t>
      </w:r>
      <w:r w:rsidR="00EF5127">
        <w:rPr>
          <w:rFonts w:ascii="Century Schoolbook" w:hAnsi="Century Schoolbook"/>
          <w:b/>
          <w:sz w:val="24"/>
          <w:szCs w:val="24"/>
        </w:rPr>
        <w:t xml:space="preserve"> = 70 whole-brain co-activation based clustering.</w:t>
      </w:r>
    </w:p>
    <w:p w14:paraId="1B518D5B" w14:textId="77777777" w:rsidR="0094566E" w:rsidRPr="009E17AF" w:rsidRDefault="00FE6A21" w:rsidP="009E17AF">
      <w:pPr>
        <w:pStyle w:val="Normal1"/>
        <w:spacing w:line="420" w:lineRule="auto"/>
        <w:ind w:firstLine="0"/>
        <w:rPr>
          <w:rFonts w:ascii="Century Schoolbook" w:hAnsi="Century Schoolbook"/>
          <w:b/>
          <w:sz w:val="24"/>
          <w:szCs w:val="24"/>
        </w:rPr>
      </w:pPr>
      <w:r>
        <w:rPr>
          <w:rFonts w:ascii="Century Schoolbook" w:hAnsi="Century Schoolbook"/>
          <w:b/>
          <w:sz w:val="24"/>
          <w:szCs w:val="24"/>
        </w:rPr>
        <w:t>Posterior LFC</w:t>
      </w:r>
    </w:p>
    <w:p w14:paraId="390A2743" w14:textId="6F5103A5" w:rsidR="0094566E" w:rsidRPr="00F22624" w:rsidRDefault="0094566E" w:rsidP="00F22624">
      <w:pPr>
        <w:pStyle w:val="Normal1"/>
        <w:ind w:firstLine="720"/>
        <w:rPr>
          <w:rFonts w:ascii="Century Schoolbook" w:hAnsi="Century Schoolbook"/>
          <w:b/>
          <w:sz w:val="24"/>
          <w:szCs w:val="24"/>
        </w:rPr>
      </w:pPr>
      <w:r w:rsidRPr="00F22624">
        <w:rPr>
          <w:rFonts w:ascii="Century Schoolbook" w:hAnsi="Century Schoolbook"/>
          <w:b/>
          <w:sz w:val="24"/>
          <w:szCs w:val="24"/>
        </w:rPr>
        <w:lastRenderedPageBreak/>
        <w:t>Anatomical correspondence</w:t>
      </w:r>
      <w:r w:rsidR="00F22624" w:rsidRPr="00F22624">
        <w:rPr>
          <w:rFonts w:ascii="Century Schoolbook" w:hAnsi="Century Schoolbook"/>
          <w:b/>
          <w:sz w:val="24"/>
          <w:szCs w:val="24"/>
        </w:rPr>
        <w:t>.</w:t>
      </w:r>
      <w:r w:rsidR="00F22624">
        <w:rPr>
          <w:rFonts w:ascii="Century Schoolbook" w:hAnsi="Century Schoolbook"/>
          <w:b/>
          <w:sz w:val="24"/>
          <w:szCs w:val="24"/>
        </w:rPr>
        <w:t xml:space="preserve"> </w:t>
      </w:r>
      <w:r w:rsidRPr="009E17AF">
        <w:rPr>
          <w:rFonts w:ascii="Century Schoolbook" w:hAnsi="Century Schoolbook"/>
          <w:sz w:val="24"/>
          <w:szCs w:val="24"/>
        </w:rPr>
        <w:t>In the far posterior aspects of lateral frontal cortex, we identified two networks</w:t>
      </w:r>
      <w:r w:rsidR="00FE6A21">
        <w:rPr>
          <w:rFonts w:ascii="Century Schoolbook" w:hAnsi="Century Schoolbook"/>
          <w:sz w:val="24"/>
          <w:szCs w:val="24"/>
        </w:rPr>
        <w:t xml:space="preserve">, which we refer to as dorsal and ventral </w:t>
      </w:r>
      <w:r w:rsidRPr="009E17AF">
        <w:rPr>
          <w:rFonts w:ascii="Century Schoolbook" w:hAnsi="Century Schoolbook"/>
          <w:sz w:val="24"/>
          <w:szCs w:val="24"/>
        </w:rPr>
        <w:t xml:space="preserve">somatosensory-motor </w:t>
      </w:r>
      <w:r w:rsidR="00FE6A21">
        <w:rPr>
          <w:rFonts w:ascii="Century Schoolbook" w:hAnsi="Century Schoolbook"/>
          <w:sz w:val="24"/>
          <w:szCs w:val="24"/>
        </w:rPr>
        <w:t>networks</w:t>
      </w:r>
      <w:r w:rsidR="008E161B">
        <w:rPr>
          <w:rFonts w:ascii="Century Schoolbook" w:hAnsi="Century Schoolbook"/>
          <w:sz w:val="24"/>
          <w:szCs w:val="24"/>
        </w:rPr>
        <w:t xml:space="preserve"> (Figure 3.7</w:t>
      </w:r>
      <w:r w:rsidRPr="009E17AF">
        <w:rPr>
          <w:rFonts w:ascii="Century Schoolbook" w:hAnsi="Century Schoolbook"/>
          <w:sz w:val="24"/>
          <w:szCs w:val="24"/>
        </w:rPr>
        <w:t xml:space="preserve">a). </w:t>
      </w:r>
      <w:r w:rsidR="00FE6A21">
        <w:rPr>
          <w:rFonts w:ascii="Century Schoolbook" w:hAnsi="Century Schoolbook"/>
          <w:sz w:val="24"/>
          <w:szCs w:val="24"/>
        </w:rPr>
        <w:t>In the dorsal network,</w:t>
      </w:r>
      <w:r w:rsidR="00D2611D">
        <w:rPr>
          <w:rFonts w:ascii="Century Schoolbook" w:hAnsi="Century Schoolbook"/>
          <w:sz w:val="24"/>
          <w:szCs w:val="24"/>
        </w:rPr>
        <w:t xml:space="preserve"> </w:t>
      </w:r>
      <w:r w:rsidR="00FE6A21">
        <w:rPr>
          <w:rFonts w:ascii="Century Schoolbook" w:hAnsi="Century Schoolbook"/>
          <w:sz w:val="24"/>
          <w:szCs w:val="24"/>
        </w:rPr>
        <w:t>w</w:t>
      </w:r>
      <w:r w:rsidRPr="009E17AF">
        <w:rPr>
          <w:rFonts w:ascii="Century Schoolbook" w:hAnsi="Century Schoolbook"/>
          <w:sz w:val="24"/>
          <w:szCs w:val="24"/>
        </w:rPr>
        <w:t xml:space="preserve">e identified two clusters </w:t>
      </w:r>
      <w:r w:rsidR="00FE6A21">
        <w:rPr>
          <w:rFonts w:ascii="Century Schoolbook" w:hAnsi="Century Schoolbook"/>
          <w:sz w:val="24"/>
          <w:szCs w:val="24"/>
        </w:rPr>
        <w:t>that</w:t>
      </w:r>
      <w:r w:rsidRPr="009E17AF">
        <w:rPr>
          <w:rFonts w:ascii="Century Schoolbook" w:hAnsi="Century Schoolbook"/>
          <w:sz w:val="24"/>
          <w:szCs w:val="24"/>
        </w:rPr>
        <w:t xml:space="preserve"> were located almost entirely in LFC: dorsal and ventral lateral premotor cortex–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and </w:t>
      </w:r>
      <w:proofErr w:type="spellStart"/>
      <w:r w:rsidRPr="009E17AF">
        <w:rPr>
          <w:rFonts w:ascii="Century Schoolbook" w:hAnsi="Century Schoolbook"/>
          <w:sz w:val="24"/>
          <w:szCs w:val="24"/>
        </w:rPr>
        <w:t>PMv</w:t>
      </w:r>
      <w:proofErr w:type="spellEnd"/>
      <w:r w:rsidRPr="009E17AF">
        <w:rPr>
          <w:rFonts w:ascii="Century Schoolbook" w:hAnsi="Century Schoolbook"/>
          <w:sz w:val="24"/>
          <w:szCs w:val="24"/>
        </w:rPr>
        <w:t xml:space="preserve">, respectively. Both of these areas were located in the dorsal half of BA 6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1649CD69-4FAA-4D34-9EEA-9DBB7F62F572&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2007)</w:t>
      </w:r>
      <w:r w:rsidRPr="009E17AF">
        <w:rPr>
          <w:rFonts w:ascii="Century Schoolbook" w:hAnsi="Century Schoolbook"/>
          <w:sz w:val="24"/>
          <w:szCs w:val="24"/>
        </w:rPr>
        <w:fldChar w:fldCharType="end"/>
      </w:r>
      <w:r w:rsidRPr="009E17AF">
        <w:rPr>
          <w:rFonts w:ascii="Century Schoolbook" w:hAnsi="Century Schoolbook"/>
          <w:sz w:val="24"/>
          <w:szCs w:val="24"/>
        </w:rPr>
        <w:t xml:space="preserve">, although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was located slightly more anterior; </w:t>
      </w:r>
      <w:proofErr w:type="spellStart"/>
      <w:r w:rsidRPr="009E17AF">
        <w:rPr>
          <w:rFonts w:ascii="Century Schoolbook" w:hAnsi="Century Schoolbook"/>
          <w:sz w:val="24"/>
          <w:szCs w:val="24"/>
        </w:rPr>
        <w:t>PMv</w:t>
      </w:r>
      <w:proofErr w:type="spellEnd"/>
      <w:r w:rsidRPr="009E17AF">
        <w:rPr>
          <w:rFonts w:ascii="Century Schoolbook" w:hAnsi="Century Schoolbook"/>
          <w:sz w:val="24"/>
          <w:szCs w:val="24"/>
        </w:rPr>
        <w:t xml:space="preserve"> slightly encroached into primary motor cortex as a result of its slightly more posterior location. Notably,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also included a small </w:t>
      </w:r>
      <w:del w:id="126" w:author="Microsoft Office User" w:date="2016-04-17T18:06:00Z">
        <w:r w:rsidRPr="009E17AF" w:rsidDel="007D4FB8">
          <w:rPr>
            <w:rFonts w:ascii="Century Schoolbook" w:hAnsi="Century Schoolbook"/>
            <w:sz w:val="24"/>
            <w:szCs w:val="24"/>
          </w:rPr>
          <w:delText xml:space="preserve">amount </w:delText>
        </w:r>
      </w:del>
      <w:ins w:id="127" w:author="Microsoft Office User" w:date="2016-04-17T18:06:00Z">
        <w:r w:rsidR="007D4FB8">
          <w:rPr>
            <w:rFonts w:ascii="Century Schoolbook" w:hAnsi="Century Schoolbook"/>
            <w:sz w:val="24"/>
            <w:szCs w:val="24"/>
          </w:rPr>
          <w:t>number</w:t>
        </w:r>
        <w:r w:rsidR="007D4FB8" w:rsidRPr="009E17AF">
          <w:rPr>
            <w:rFonts w:ascii="Century Schoolbook" w:hAnsi="Century Schoolbook"/>
            <w:sz w:val="24"/>
            <w:szCs w:val="24"/>
          </w:rPr>
          <w:t xml:space="preserve"> </w:t>
        </w:r>
      </w:ins>
      <w:r w:rsidRPr="009E17AF">
        <w:rPr>
          <w:rFonts w:ascii="Century Schoolbook" w:hAnsi="Century Schoolbook"/>
          <w:sz w:val="24"/>
          <w:szCs w:val="24"/>
        </w:rPr>
        <w:t xml:space="preserve">of voxels outside of LFC in the right primary somatosensory cortex. Investigation at finer-grained levels of granularity indicated these voxels remained grouped even past 100 whole-cortex clusters, suggesting the co-activation of these regions is strongly coupled. At the coarser solution of k=33,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grouped with the medial supplementary motor area (SMA), suggesting these regions perform relatively similar roles in motor function. </w:t>
      </w:r>
    </w:p>
    <w:p w14:paraId="39BEFE2D" w14:textId="0498DDCC" w:rsidR="00F22624" w:rsidRDefault="0094566E" w:rsidP="00F22624">
      <w:pPr>
        <w:pStyle w:val="Normal1"/>
        <w:ind w:firstLine="720"/>
        <w:rPr>
          <w:rFonts w:ascii="Century Schoolbook" w:hAnsi="Century Schoolbook"/>
          <w:sz w:val="24"/>
          <w:szCs w:val="24"/>
        </w:rPr>
      </w:pPr>
      <w:r w:rsidRPr="009E17AF">
        <w:rPr>
          <w:rFonts w:ascii="Century Schoolbook" w:hAnsi="Century Schoolbook"/>
          <w:sz w:val="24"/>
          <w:szCs w:val="24"/>
        </w:rPr>
        <w:t xml:space="preserve">Immediately ventral to these two regions was the only lateral frontal cluster </w:t>
      </w:r>
      <w:del w:id="128" w:author="Microsoft Office User" w:date="2016-04-17T18:06:00Z">
        <w:r w:rsidRPr="009E17AF" w:rsidDel="007D4FB8">
          <w:rPr>
            <w:rFonts w:ascii="Century Schoolbook" w:hAnsi="Century Schoolbook"/>
            <w:sz w:val="24"/>
            <w:szCs w:val="24"/>
          </w:rPr>
          <w:delText xml:space="preserve">from </w:delText>
        </w:r>
      </w:del>
      <w:ins w:id="129" w:author="Microsoft Office User" w:date="2016-04-17T18:06:00Z">
        <w:r w:rsidR="007D4FB8">
          <w:rPr>
            <w:rFonts w:ascii="Century Schoolbook" w:hAnsi="Century Schoolbook"/>
            <w:sz w:val="24"/>
            <w:szCs w:val="24"/>
          </w:rPr>
          <w:t>associated with the</w:t>
        </w:r>
        <w:r w:rsidR="007D4FB8" w:rsidRPr="009E17AF">
          <w:rPr>
            <w:rFonts w:ascii="Century Schoolbook" w:hAnsi="Century Schoolbook"/>
            <w:sz w:val="24"/>
            <w:szCs w:val="24"/>
          </w:rPr>
          <w:t xml:space="preserve"> </w:t>
        </w:r>
      </w:ins>
      <w:r w:rsidR="00FE6A21">
        <w:rPr>
          <w:rFonts w:ascii="Century Schoolbook" w:hAnsi="Century Schoolbook"/>
          <w:sz w:val="24"/>
          <w:szCs w:val="24"/>
        </w:rPr>
        <w:t>ventral somatosensory network</w:t>
      </w:r>
      <w:r w:rsidRPr="009E17AF">
        <w:rPr>
          <w:rFonts w:ascii="Century Schoolbook" w:hAnsi="Century Schoolbook"/>
          <w:sz w:val="24"/>
          <w:szCs w:val="24"/>
        </w:rPr>
        <w:t>. This center of this cluster was located in the fundus of the central sulcus, and extended onto ventral primary motor cortex (PMC) and ventral primary somatosensory cortices (SCX); as such, we refer to this cluster as “PMC/</w:t>
      </w:r>
      <w:proofErr w:type="spellStart"/>
      <w:r w:rsidRPr="009E17AF">
        <w:rPr>
          <w:rFonts w:ascii="Century Schoolbook" w:hAnsi="Century Schoolbook"/>
          <w:sz w:val="24"/>
          <w:szCs w:val="24"/>
        </w:rPr>
        <w:t>SCXv</w:t>
      </w:r>
      <w:proofErr w:type="spellEnd"/>
      <w:r w:rsidRPr="009E17AF">
        <w:rPr>
          <w:rFonts w:ascii="Century Schoolbook" w:hAnsi="Century Schoolbook"/>
          <w:sz w:val="24"/>
          <w:szCs w:val="24"/>
        </w:rPr>
        <w:t xml:space="preserve">”. The lack of a clean </w:t>
      </w:r>
      <w:r w:rsidR="00FE6A21">
        <w:rPr>
          <w:rFonts w:ascii="Century Schoolbook" w:hAnsi="Century Schoolbook"/>
          <w:sz w:val="24"/>
          <w:szCs w:val="24"/>
        </w:rPr>
        <w:t>boundary</w:t>
      </w:r>
      <w:r w:rsidRPr="009E17AF">
        <w:rPr>
          <w:rFonts w:ascii="Century Schoolbook" w:hAnsi="Century Schoolbook"/>
          <w:sz w:val="24"/>
          <w:szCs w:val="24"/>
        </w:rPr>
        <w:t xml:space="preserve"> between clusters within and outside LFC, and across distinct cytoarchitechtonic areas suggests that anatomical boundaries do not necessarily reflect task-dependent functional </w:t>
      </w:r>
      <w:r w:rsidRPr="009E17AF">
        <w:rPr>
          <w:rFonts w:ascii="Century Schoolbook" w:hAnsi="Century Schoolbook"/>
          <w:sz w:val="24"/>
          <w:szCs w:val="24"/>
        </w:rPr>
        <w:lastRenderedPageBreak/>
        <w:t>boundaries</w:t>
      </w:r>
      <w:ins w:id="130" w:author="Microsoft Office User" w:date="2016-04-17T18:06:00Z">
        <w:r w:rsidR="007D4FB8">
          <w:rPr>
            <w:rFonts w:ascii="Century Schoolbook" w:hAnsi="Century Schoolbook"/>
            <w:sz w:val="24"/>
            <w:szCs w:val="24"/>
          </w:rPr>
          <w:t xml:space="preserve"> at least for these </w:t>
        </w:r>
        <w:proofErr w:type="spellStart"/>
        <w:r w:rsidR="007D4FB8">
          <w:rPr>
            <w:rFonts w:ascii="Century Schoolbook" w:hAnsi="Century Schoolbook"/>
            <w:sz w:val="24"/>
            <w:szCs w:val="24"/>
          </w:rPr>
          <w:t>sensori</w:t>
        </w:r>
        <w:proofErr w:type="spellEnd"/>
        <w:r w:rsidR="007D4FB8">
          <w:rPr>
            <w:rFonts w:ascii="Century Schoolbook" w:hAnsi="Century Schoolbook"/>
            <w:sz w:val="24"/>
            <w:szCs w:val="24"/>
          </w:rPr>
          <w:t>-motor regions</w:t>
        </w:r>
      </w:ins>
      <w:r w:rsidRPr="009E17AF">
        <w:rPr>
          <w:rFonts w:ascii="Century Schoolbook" w:hAnsi="Century Schoolbook"/>
          <w:sz w:val="24"/>
          <w:szCs w:val="24"/>
        </w:rPr>
        <w:t xml:space="preserve">. </w:t>
      </w:r>
      <w:r w:rsidR="00D2611D">
        <w:rPr>
          <w:rFonts w:ascii="Century Schoolbook" w:hAnsi="Century Schoolbook"/>
          <w:sz w:val="24"/>
          <w:szCs w:val="24"/>
        </w:rPr>
        <w:br/>
      </w:r>
      <w:r w:rsidR="00C92B7D">
        <w:rPr>
          <w:rFonts w:ascii="Century Schoolbook" w:hAnsi="Century Schoolbook"/>
          <w:noProof/>
          <w:sz w:val="24"/>
          <w:szCs w:val="24"/>
        </w:rPr>
        <mc:AlternateContent>
          <mc:Choice Requires="wpg">
            <w:drawing>
              <wp:inline distT="0" distB="0" distL="0" distR="0" wp14:anchorId="20B12EAF" wp14:editId="01FFA228">
                <wp:extent cx="6286500" cy="5715000"/>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715000"/>
                          <a:chOff x="1440" y="4140"/>
                          <a:chExt cx="9900" cy="9000"/>
                        </a:xfrm>
                      </wpg:grpSpPr>
                      <wps:wsp>
                        <wps:cNvPr id="27" name="Text Box 18"/>
                        <wps:cNvSpPr txBox="1">
                          <a:spLocks noChangeArrowheads="1"/>
                        </wps:cNvSpPr>
                        <wps:spPr bwMode="auto">
                          <a:xfrm>
                            <a:off x="8280" y="4140"/>
                            <a:ext cx="3060" cy="9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F1DCA2C" w14:textId="100CBADE" w:rsidR="003A6A56" w:rsidRPr="00D2611D" w:rsidRDefault="003A6A5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w:t>
                              </w:r>
                              <w:proofErr w:type="spellStart"/>
                              <w:r w:rsidRPr="00D2611D">
                                <w:rPr>
                                  <w:rFonts w:ascii="Century Schoolbook" w:hAnsi="Century Schoolbook"/>
                                  <w:szCs w:val="24"/>
                                </w:rPr>
                                <w:t>PMv</w:t>
                              </w:r>
                              <w:proofErr w:type="spellEnd"/>
                              <w:r w:rsidRPr="00D2611D">
                                <w:rPr>
                                  <w:rFonts w:ascii="Century Schoolbook" w:hAnsi="Century Schoolbook"/>
                                  <w:szCs w:val="24"/>
                                </w:rPr>
                                <w:t xml:space="preserve"> belonged to </w:t>
                              </w:r>
                              <w:r>
                                <w:rPr>
                                  <w:rFonts w:ascii="Century Schoolbook" w:hAnsi="Century Schoolbook"/>
                                  <w:szCs w:val="24"/>
                                </w:rPr>
                                <w:t>a dorsal</w:t>
                              </w:r>
                              <w:r w:rsidRPr="00D2611D">
                                <w:rPr>
                                  <w:rFonts w:ascii="Century Schoolbook" w:hAnsi="Century Schoolbook"/>
                                  <w:szCs w:val="24"/>
                                </w:rPr>
                                <w:t xml:space="preserve"> somatosensory-motor network and area PM/</w:t>
                              </w:r>
                              <w:proofErr w:type="spellStart"/>
                              <w:r w:rsidRPr="00D2611D">
                                <w:rPr>
                                  <w:rFonts w:ascii="Century Schoolbook" w:hAnsi="Century Schoolbook"/>
                                  <w:szCs w:val="24"/>
                                </w:rPr>
                                <w:t>SCZv</w:t>
                              </w:r>
                              <w:proofErr w:type="spellEnd"/>
                              <w:r w:rsidRPr="00D2611D">
                                <w:rPr>
                                  <w:rFonts w:ascii="Century Schoolbook" w:hAnsi="Century Schoolbook"/>
                                  <w:szCs w:val="24"/>
                                </w:rPr>
                                <w:t xml:space="preserve">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3A6A56" w:rsidRDefault="003A6A56"/>
                          </w:txbxContent>
                        </wps:txbx>
                        <wps:bodyPr rot="0" vert="horz" wrap="square" lIns="91440" tIns="91440" rIns="91440" bIns="91440" anchor="t" anchorCtr="0" upright="1">
                          <a:noAutofit/>
                        </wps:bodyPr>
                      </wps:wsp>
                      <pic:pic xmlns:pic="http://schemas.openxmlformats.org/drawingml/2006/picture">
                        <pic:nvPicPr>
                          <pic:cNvPr id="28" name="Picture 19" descr="Figure 4 - Premotor - Long"/>
                          <pic:cNvPicPr>
                            <a:picLocks noChangeAspect="1" noChangeArrowheads="1"/>
                          </pic:cNvPicPr>
                        </pic:nvPicPr>
                        <pic:blipFill>
                          <a:blip r:embed="rId27">
                            <a:extLst>
                              <a:ext uri="{28A0092B-C50C-407E-A947-70E740481C1C}">
                                <a14:useLocalDpi xmlns:a14="http://schemas.microsoft.com/office/drawing/2010/main" val="0"/>
                              </a:ext>
                            </a:extLst>
                          </a:blip>
                          <a:srcRect t="3339"/>
                          <a:stretch>
                            <a:fillRect/>
                          </a:stretch>
                        </pic:blipFill>
                        <pic:spPr bwMode="auto">
                          <a:xfrm>
                            <a:off x="1440" y="4162"/>
                            <a:ext cx="6872" cy="86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20B12EAF" id="Group_x0020_21" o:spid="_x0000_s1029" style="width:495pt;height:450pt;mso-position-horizontal-relative:char;mso-position-vertical-relative:line" coordorigin="1440,4140" coordsize="9900,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">
                <v:shape id="Text_x0020_Box_x0020_18" o:spid="_x0000_s1030" type="#_x0000_t202" style="position:absolute;left:8280;top:4140;width:3060;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3F1DCA2C" w14:textId="100CBADE" w:rsidR="003A6A56" w:rsidRPr="00D2611D" w:rsidRDefault="003A6A5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w:t>
                        </w:r>
                        <w:proofErr w:type="spellStart"/>
                        <w:r w:rsidRPr="00D2611D">
                          <w:rPr>
                            <w:rFonts w:ascii="Century Schoolbook" w:hAnsi="Century Schoolbook"/>
                            <w:szCs w:val="24"/>
                          </w:rPr>
                          <w:t>PMv</w:t>
                        </w:r>
                        <w:proofErr w:type="spellEnd"/>
                        <w:r w:rsidRPr="00D2611D">
                          <w:rPr>
                            <w:rFonts w:ascii="Century Schoolbook" w:hAnsi="Century Schoolbook"/>
                            <w:szCs w:val="24"/>
                          </w:rPr>
                          <w:t xml:space="preserve"> belonged to </w:t>
                        </w:r>
                        <w:r>
                          <w:rPr>
                            <w:rFonts w:ascii="Century Schoolbook" w:hAnsi="Century Schoolbook"/>
                            <w:szCs w:val="24"/>
                          </w:rPr>
                          <w:t>a dorsal</w:t>
                        </w:r>
                        <w:r w:rsidRPr="00D2611D">
                          <w:rPr>
                            <w:rFonts w:ascii="Century Schoolbook" w:hAnsi="Century Schoolbook"/>
                            <w:szCs w:val="24"/>
                          </w:rPr>
                          <w:t xml:space="preserve"> somatosensory-motor network and area PM/</w:t>
                        </w:r>
                        <w:proofErr w:type="spellStart"/>
                        <w:r w:rsidRPr="00D2611D">
                          <w:rPr>
                            <w:rFonts w:ascii="Century Schoolbook" w:hAnsi="Century Schoolbook"/>
                            <w:szCs w:val="24"/>
                          </w:rPr>
                          <w:t>SCZv</w:t>
                        </w:r>
                        <w:proofErr w:type="spellEnd"/>
                        <w:r w:rsidRPr="00D2611D">
                          <w:rPr>
                            <w:rFonts w:ascii="Century Schoolbook" w:hAnsi="Century Schoolbook"/>
                            <w:szCs w:val="24"/>
                          </w:rPr>
                          <w:t xml:space="preserve">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3A6A56" w:rsidRDefault="003A6A56"/>
                    </w:txbxContent>
                  </v:textbox>
                </v:shape>
                <v:shape id="Picture_x0020_19" o:spid="_x0000_s1031" type="#_x0000_t75" alt="Figure 4 - Premotor - Long" style="position:absolute;left:1440;top:4162;width:6872;height:86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gvfDAAAA2wAAAA8AAABkcnMvZG93bnJldi54bWxET7tqwzAU3QP9B3ELXUIjx5RgXMuhlAYCHUoe&#10;Q7rdWreWW+vKWIrt/H00BDIezrtYT7YVA/W+caxguUhAEFdON1wrOB42zxkIH5A1to5JwYU8rMuH&#10;WYG5diPvaNiHWsQQ9jkqMCF0uZS+MmTRL1xHHLlf11sMEfa11D2OMdy2Mk2SlbTYcGww2NG7oep/&#10;f7YKXkx2Smk5//7kn6/xb5d+nIfLUamnx+ntFUSgKdzFN/dWK0jj2Pgl/gBZ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suC98MAAADbAAAADwAAAAAAAAAAAAAAAACcAgAA&#10;ZHJzL2Rvd25yZXYueG1sUEsFBgAAAAAEAAQA9wAAAIwDAAAAAA==&#10;">
                  <v:imagedata r:id="rId28" o:title="Figure 4 - Premotor - Long" croptop="2188f"/>
                </v:shape>
                <w10:anchorlock/>
              </v:group>
            </w:pict>
          </mc:Fallback>
        </mc:AlternateContent>
      </w:r>
    </w:p>
    <w:p w14:paraId="3632F99D" w14:textId="6F29C648" w:rsidR="0094566E" w:rsidRPr="00F22624" w:rsidRDefault="0094566E" w:rsidP="00F22624">
      <w:pPr>
        <w:pStyle w:val="Normal1"/>
        <w:ind w:firstLine="720"/>
        <w:rPr>
          <w:rFonts w:ascii="Century Schoolbook" w:hAnsi="Century Schoolbook"/>
        </w:rPr>
      </w:pPr>
      <w:r w:rsidRPr="00F22624">
        <w:rPr>
          <w:rFonts w:ascii="Century Schoolbook" w:hAnsi="Century Schoolbook"/>
          <w:b/>
          <w:sz w:val="24"/>
          <w:szCs w:val="24"/>
        </w:rPr>
        <w:t>Meta-analytic co-activation profiles</w:t>
      </w:r>
      <w:r w:rsidR="00F22624" w:rsidRPr="00F22624">
        <w:rPr>
          <w:rFonts w:ascii="Century Schoolbook" w:hAnsi="Century Schoolbook"/>
          <w:b/>
        </w:rPr>
        <w:t>.</w:t>
      </w:r>
      <w:r w:rsidR="00F22624">
        <w:rPr>
          <w:rFonts w:ascii="Century Schoolbook" w:hAnsi="Century Schoolbook"/>
        </w:rPr>
        <w:t xml:space="preserve"> </w:t>
      </w:r>
      <w:r w:rsidRPr="009E17AF">
        <w:rPr>
          <w:rFonts w:ascii="Century Schoolbook" w:hAnsi="Century Schoolbook"/>
          <w:sz w:val="24"/>
          <w:szCs w:val="24"/>
        </w:rPr>
        <w:t>Next, we examined differences in co-activation with the rest of the brain across fMRI studies, in order to better understand the functional differences</w:t>
      </w:r>
      <w:r w:rsidR="00993C23">
        <w:rPr>
          <w:rFonts w:ascii="Century Schoolbook" w:hAnsi="Century Schoolbook"/>
          <w:sz w:val="24"/>
          <w:szCs w:val="24"/>
        </w:rPr>
        <w:t xml:space="preserve"> between</w:t>
      </w:r>
      <w:r w:rsidR="008E161B">
        <w:rPr>
          <w:rFonts w:ascii="Century Schoolbook" w:hAnsi="Century Schoolbook"/>
          <w:sz w:val="24"/>
          <w:szCs w:val="24"/>
        </w:rPr>
        <w:t xml:space="preserve"> these regions (Figure 3.7</w:t>
      </w:r>
      <w:r w:rsidRPr="009E17AF">
        <w:rPr>
          <w:rFonts w:ascii="Century Schoolbook" w:hAnsi="Century Schoolbook"/>
          <w:sz w:val="24"/>
          <w:szCs w:val="24"/>
        </w:rPr>
        <w:t xml:space="preserve">b). To do so, we directly contrasted co-activation patterns of the three clusters– i.e., we sought to identify voxels across the brain that co-activated to a stronger degree with each </w:t>
      </w:r>
      <w:r w:rsidRPr="009E17AF">
        <w:rPr>
          <w:rFonts w:ascii="Century Schoolbook" w:hAnsi="Century Schoolbook"/>
          <w:sz w:val="24"/>
          <w:szCs w:val="24"/>
        </w:rPr>
        <w:lastRenderedPageBreak/>
        <w:t xml:space="preserve">cluster than with the other two (note that each cluster trivially co-activates with itself, as studies that activate a given cluster necessarily show robust activity within that cluster).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showed greater co-activation across parietal cortex, extending from the inter-parietal sulcus (IPS) into the superior parietal lobule (SPL), and mid-DLPFC– regions implicated in executive function and goal directed cognition. </w:t>
      </w:r>
      <w:proofErr w:type="spellStart"/>
      <w:r w:rsidRPr="009E17AF">
        <w:rPr>
          <w:rFonts w:ascii="Century Schoolbook" w:hAnsi="Century Schoolbook"/>
          <w:sz w:val="24"/>
          <w:szCs w:val="24"/>
        </w:rPr>
        <w:t>PMv</w:t>
      </w:r>
      <w:proofErr w:type="spellEnd"/>
      <w:r w:rsidRPr="009E17AF">
        <w:rPr>
          <w:rFonts w:ascii="Century Schoolbook" w:hAnsi="Century Schoolbook"/>
          <w:sz w:val="24"/>
          <w:szCs w:val="24"/>
        </w:rPr>
        <w:t xml:space="preserve">, on the other hand, showed greater co-activation with </w:t>
      </w:r>
      <w:proofErr w:type="spellStart"/>
      <w:r w:rsidRPr="009E17AF">
        <w:rPr>
          <w:rFonts w:ascii="Century Schoolbook" w:hAnsi="Century Schoolbook"/>
          <w:sz w:val="24"/>
          <w:szCs w:val="24"/>
        </w:rPr>
        <w:t>ventrolateral</w:t>
      </w:r>
      <w:proofErr w:type="spellEnd"/>
      <w:r w:rsidRPr="009E17AF">
        <w:rPr>
          <w:rFonts w:ascii="Century Schoolbook" w:hAnsi="Century Schoolbook"/>
          <w:sz w:val="24"/>
          <w:szCs w:val="24"/>
        </w:rPr>
        <w:t xml:space="preserve"> prefrontal cortex (i.e. IFG pars orbitals) and pre-SMA. Although co-activation cannot directly speak to the functional role of these regions, these results suggest dorsal and ventral premotor cortex perform dissociable roles. Finally, PMC/</w:t>
      </w:r>
      <w:proofErr w:type="spellStart"/>
      <w:r w:rsidRPr="009E17AF">
        <w:rPr>
          <w:rFonts w:ascii="Century Schoolbook" w:hAnsi="Century Schoolbook"/>
          <w:sz w:val="24"/>
          <w:szCs w:val="24"/>
        </w:rPr>
        <w:t>SCXv</w:t>
      </w:r>
      <w:proofErr w:type="spellEnd"/>
      <w:r w:rsidRPr="009E17AF">
        <w:rPr>
          <w:rFonts w:ascii="Century Schoolbook" w:hAnsi="Century Schoolbook"/>
          <w:sz w:val="24"/>
          <w:szCs w:val="24"/>
        </w:rPr>
        <w:t xml:space="preserve"> showed a somewhat more distinct pattern, exhibiting greater co-activation with the posterior insula (</w:t>
      </w:r>
      <w:proofErr w:type="spellStart"/>
      <w:r w:rsidRPr="009E17AF">
        <w:rPr>
          <w:rFonts w:ascii="Century Schoolbook" w:hAnsi="Century Schoolbook"/>
          <w:sz w:val="24"/>
          <w:szCs w:val="24"/>
        </w:rPr>
        <w:t>pIns</w:t>
      </w:r>
      <w:proofErr w:type="spellEnd"/>
      <w:r w:rsidRPr="009E17AF">
        <w:rPr>
          <w:rFonts w:ascii="Century Schoolbook" w:hAnsi="Century Schoolbook"/>
          <w:sz w:val="24"/>
          <w:szCs w:val="24"/>
        </w:rPr>
        <w:t>) and secondary somatosensory cortex (SII), posterior MCC and anterior medial prefrontal cortex (mPFC). This more distinct pattern is consistent with PMC/</w:t>
      </w:r>
      <w:proofErr w:type="spellStart"/>
      <w:r w:rsidRPr="009E17AF">
        <w:rPr>
          <w:rFonts w:ascii="Century Schoolbook" w:hAnsi="Century Schoolbook"/>
          <w:sz w:val="24"/>
          <w:szCs w:val="24"/>
        </w:rPr>
        <w:t>SCXv’s</w:t>
      </w:r>
      <w:proofErr w:type="spellEnd"/>
      <w:r w:rsidRPr="009E17AF">
        <w:rPr>
          <w:rFonts w:ascii="Century Schoolbook" w:hAnsi="Century Schoolbook"/>
          <w:sz w:val="24"/>
          <w:szCs w:val="24"/>
        </w:rPr>
        <w:t xml:space="preserve"> grouping into a different network from the two premotor clusters. </w:t>
      </w:r>
    </w:p>
    <w:p w14:paraId="52C517F6" w14:textId="7D0F01B9" w:rsidR="0094566E" w:rsidRPr="00F22624" w:rsidRDefault="0094566E" w:rsidP="00F22624">
      <w:pPr>
        <w:pStyle w:val="Normal1"/>
        <w:rPr>
          <w:rFonts w:ascii="Century Schoolbook" w:hAnsi="Century Schoolbook"/>
          <w:sz w:val="24"/>
          <w:szCs w:val="24"/>
        </w:rPr>
      </w:pPr>
      <w:r w:rsidRPr="00F22624">
        <w:rPr>
          <w:rFonts w:ascii="Century Schoolbook" w:hAnsi="Century Schoolbook"/>
          <w:b/>
          <w:sz w:val="24"/>
          <w:szCs w:val="24"/>
        </w:rPr>
        <w:t>Meta-analytic functional preference profiles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Next, we used a data-driven approach that surveyed a broad range of fMRI studies to determine which psychological states differentially recr</w:t>
      </w:r>
      <w:r w:rsidR="008E161B">
        <w:rPr>
          <w:rFonts w:ascii="Century Schoolbook" w:hAnsi="Century Schoolbook"/>
          <w:sz w:val="24"/>
          <w:szCs w:val="24"/>
        </w:rPr>
        <w:t>uited each LFC cluster (Figure 3.7</w:t>
      </w:r>
      <w:r w:rsidRPr="009E17AF">
        <w:rPr>
          <w:rFonts w:ascii="Century Schoolbook" w:hAnsi="Century Schoolbook"/>
          <w:sz w:val="24"/>
          <w:szCs w:val="24"/>
        </w:rPr>
        <w:t xml:space="preserve">c). For each cluster, we trained a multivariate classifier to predict if studies activated the cluster using a set of 60 psychological topics derived by applying a standard topic modeling approach to the abstracts of articles in the database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8CEDC71B-4BFF-422F-8A36-23391FBE01D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(Poldrack, Mumford, Schonberg, Kalar, Barman, &amp; Yarkoni, 2012a)</w:t>
      </w:r>
      <w:r w:rsidRPr="009E17AF">
        <w:rPr>
          <w:rFonts w:ascii="Century Schoolbook" w:hAnsi="Century Schoolbook"/>
          <w:sz w:val="24"/>
          <w:szCs w:val="24"/>
        </w:rPr>
        <w:fldChar w:fldCharType="end"/>
      </w:r>
      <w:r w:rsidRPr="009E17AF">
        <w:rPr>
          <w:rFonts w:ascii="Century Schoolbook" w:hAnsi="Century Schoolbook"/>
          <w:sz w:val="24"/>
          <w:szCs w:val="24"/>
        </w:rPr>
        <w:t xml:space="preserve">. From the resulting fitted classifiers, we calculated a measure of how strongly each topic indicated that a study activated </w:t>
      </w:r>
      <w:r w:rsidRPr="009E17AF">
        <w:rPr>
          <w:rFonts w:ascii="Century Schoolbook" w:hAnsi="Century Schoolbook"/>
          <w:sz w:val="24"/>
          <w:szCs w:val="24"/>
        </w:rPr>
        <w:lastRenderedPageBreak/>
        <w:t>each cluster (measured as the log odds-ratio [LOR] of the probability of each topic in studies that activated a given cluster to the probability of the same topic in studies that did not activate the cluster). Values over 0 indicate that the presence of that topic in a study predicts activity in a given reg</w:t>
      </w:r>
      <w:r w:rsidR="00993C23">
        <w:rPr>
          <w:rFonts w:ascii="Century Schoolbook" w:hAnsi="Century Schoolbook"/>
          <w:sz w:val="24"/>
          <w:szCs w:val="24"/>
        </w:rPr>
        <w:t>ion. We report the results of 16</w:t>
      </w:r>
      <w:r w:rsidRPr="009E17AF">
        <w:rPr>
          <w:rFonts w:ascii="Century Schoolbook" w:hAnsi="Century Schoolbook"/>
          <w:sz w:val="24"/>
          <w:szCs w:val="24"/>
        </w:rPr>
        <w:t xml:space="preserve"> psychological topics that loaded strongly onto LFC regions (Table 1) and restrict interpretation to significant associations using Fal</w:t>
      </w:r>
      <w:r w:rsidR="00993C23">
        <w:rPr>
          <w:rFonts w:ascii="Century Schoolbook" w:hAnsi="Century Schoolbook"/>
          <w:sz w:val="24"/>
          <w:szCs w:val="24"/>
        </w:rPr>
        <w:t>se Discovery Rate (FDR; q &lt; 0.01</w:t>
      </w:r>
      <w:r w:rsidRPr="009E17AF">
        <w:rPr>
          <w:rFonts w:ascii="Century Schoolbook" w:hAnsi="Century Schoolbook"/>
          <w:sz w:val="24"/>
          <w:szCs w:val="24"/>
        </w:rPr>
        <w:t xml:space="preserve">). In addition, </w:t>
      </w:r>
      <w:r w:rsidRPr="009E17AF">
        <w:rPr>
          <w:rFonts w:ascii="Century Schoolbook" w:hAnsi="Century Schoolbook"/>
          <w:color w:val="333333"/>
          <w:sz w:val="24"/>
          <w:szCs w:val="24"/>
        </w:rPr>
        <w:t>whenever we comparatively discuss sets of regions</w:t>
      </w:r>
      <w:r w:rsidRPr="009E17AF">
        <w:rPr>
          <w:rFonts w:ascii="Century Schoolbook" w:hAnsi="Century Schoolbook"/>
          <w:sz w:val="24"/>
          <w:szCs w:val="24"/>
        </w:rPr>
        <w:t xml:space="preserve">, we determined significance if the </w:t>
      </w:r>
      <w:r w:rsidRPr="009E17AF">
        <w:rPr>
          <w:rFonts w:ascii="Century Schoolbook" w:hAnsi="Century Schoolbook"/>
          <w:color w:val="333333"/>
          <w:sz w:val="24"/>
          <w:szCs w:val="24"/>
        </w:rPr>
        <w:t xml:space="preserve">95% confidence interval (CI) of a given topic did not overlap between two regions. As the latter comparisons are post-hoc and exploratory, caution in interpretation is warranted. A full reference figure of 95% CI for all regions is reported </w:t>
      </w:r>
      <w:r w:rsidR="00993C23">
        <w:rPr>
          <w:rFonts w:ascii="Century Schoolbook" w:hAnsi="Century Schoolbook"/>
          <w:color w:val="333333"/>
          <w:sz w:val="24"/>
          <w:szCs w:val="24"/>
        </w:rPr>
        <w:t xml:space="preserve">in </w:t>
      </w:r>
      <w:r w:rsidR="008E161B">
        <w:rPr>
          <w:rFonts w:ascii="Century Schoolbook" w:hAnsi="Century Schoolbook"/>
          <w:color w:val="333333"/>
          <w:sz w:val="24"/>
          <w:szCs w:val="24"/>
        </w:rPr>
        <w:t>Appendix II.</w:t>
      </w:r>
      <w:r w:rsidR="00993C23">
        <w:rPr>
          <w:rFonts w:ascii="Century Schoolbook" w:hAnsi="Century Schoolbook"/>
          <w:color w:val="333333"/>
          <w:sz w:val="24"/>
          <w:szCs w:val="24"/>
        </w:rPr>
        <w:t xml:space="preserve"> </w:t>
      </w:r>
    </w:p>
    <w:p w14:paraId="6E352696" w14:textId="7A2529BB"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rPr>
        <w:t xml:space="preserve">All three sub-regions showed relatively similar functional signatures, justifying their grouping. However, </w:t>
      </w:r>
      <w:r w:rsidRPr="009E17AF">
        <w:rPr>
          <w:rFonts w:ascii="Century Schoolbook" w:hAnsi="Century Schoolbook"/>
          <w:sz w:val="24"/>
          <w:szCs w:val="24"/>
        </w:rPr>
        <w:t>PMC/</w:t>
      </w:r>
      <w:proofErr w:type="spellStart"/>
      <w:r w:rsidRPr="009E17AF">
        <w:rPr>
          <w:rFonts w:ascii="Century Schoolbook" w:hAnsi="Century Schoolbook"/>
          <w:sz w:val="24"/>
          <w:szCs w:val="24"/>
        </w:rPr>
        <w:t>SCXv</w:t>
      </w:r>
      <w:proofErr w:type="spellEnd"/>
      <w:r w:rsidRPr="009E17AF">
        <w:rPr>
          <w:rFonts w:ascii="Century Schoolbook" w:hAnsi="Century Schoolbook"/>
          <w:sz w:val="24"/>
          <w:szCs w:val="24"/>
        </w:rPr>
        <w:t xml:space="preserve"> showed the most distinct signature, consistent with the relatively different co-activation pattern exhibited by this region. Notably, all three clusters were significantly associated with motor function (e.g. ‘motor’ &amp; ‘gaze’), although this relationship was stronger for the two pre-motor clusters. However, only pre-motor clusters were associated with higher-level motor planning (i.e. ‘action’) and working-memory– suggesting these clusters are involved in relatively high-level motoric function. Moreover, </w:t>
      </w:r>
      <w:proofErr w:type="spellStart"/>
      <w:r w:rsidRPr="009E17AF">
        <w:rPr>
          <w:rFonts w:ascii="Century Schoolbook" w:hAnsi="Century Schoolbook"/>
          <w:sz w:val="24"/>
          <w:szCs w:val="24"/>
        </w:rPr>
        <w:t>PMd</w:t>
      </w:r>
      <w:proofErr w:type="spellEnd"/>
      <w:r w:rsidRPr="009E17AF">
        <w:rPr>
          <w:rFonts w:ascii="Century Schoolbook" w:hAnsi="Century Schoolbook"/>
          <w:sz w:val="24"/>
          <w:szCs w:val="24"/>
        </w:rPr>
        <w:t xml:space="preserve"> was significantly associated with ‘conflict’ and ‘attention’, consistent with its stronger co-activation with regions implicated in attention control such as lateral parietal cortex and DLPFC. In contrast, ‘PMC/</w:t>
      </w:r>
      <w:proofErr w:type="spellStart"/>
      <w:r w:rsidRPr="009E17AF">
        <w:rPr>
          <w:rFonts w:ascii="Century Schoolbook" w:hAnsi="Century Schoolbook"/>
          <w:sz w:val="24"/>
          <w:szCs w:val="24"/>
        </w:rPr>
        <w:t>SCZv</w:t>
      </w:r>
      <w:proofErr w:type="spellEnd"/>
      <w:r w:rsidRPr="009E17AF">
        <w:rPr>
          <w:rFonts w:ascii="Century Schoolbook" w:hAnsi="Century Schoolbook"/>
          <w:sz w:val="24"/>
          <w:szCs w:val="24"/>
        </w:rPr>
        <w:t xml:space="preserve">’ was significantly associated with language topics (i.e. </w:t>
      </w:r>
      <w:r w:rsidRPr="009E17AF">
        <w:rPr>
          <w:rFonts w:ascii="Century Schoolbook" w:hAnsi="Century Schoolbook"/>
          <w:sz w:val="24"/>
          <w:szCs w:val="24"/>
        </w:rPr>
        <w:lastRenderedPageBreak/>
        <w:t xml:space="preserve">‘semantics’ and ‘speech’), consistent with its relatively proximity to the primary auditory cortex. Moreover, this cluster was strongly associated with ‘pain’, consistent with its co-activation with </w:t>
      </w:r>
      <w:proofErr w:type="spellStart"/>
      <w:r w:rsidRPr="009E17AF">
        <w:rPr>
          <w:rFonts w:ascii="Century Schoolbook" w:hAnsi="Century Schoolbook"/>
          <w:sz w:val="24"/>
          <w:szCs w:val="24"/>
        </w:rPr>
        <w:t>pIns</w:t>
      </w:r>
      <w:proofErr w:type="spellEnd"/>
      <w:r w:rsidRPr="009E17AF">
        <w:rPr>
          <w:rFonts w:ascii="Century Schoolbook" w:hAnsi="Century Schoolbook"/>
          <w:sz w:val="24"/>
          <w:szCs w:val="24"/>
        </w:rPr>
        <w:t xml:space="preserve"> and SII– key pain processing regions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7122CD8A-6357-4060-A99A-764B4EAF540C&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(Rolls et al., 2003; Wager et al., 2013)</w:t>
      </w:r>
      <w:r w:rsidRPr="009E17AF">
        <w:rPr>
          <w:rFonts w:ascii="Century Schoolbook" w:hAnsi="Century Schoolbook"/>
          <w:sz w:val="24"/>
          <w:szCs w:val="24"/>
        </w:rPr>
        <w:fldChar w:fldCharType="end"/>
      </w:r>
      <w:r w:rsidRPr="009E17AF">
        <w:rPr>
          <w:rFonts w:ascii="Century Schoolbook" w:hAnsi="Century Schoolbook"/>
          <w:sz w:val="24"/>
          <w:szCs w:val="24"/>
        </w:rPr>
        <w:t xml:space="preserve">. In sum, although clusters in posterior lateral frontal cortex showed relatively similar functional profiles– focused primarily on motor function– the present results suggest a dorsal-ventral gradient of function, with more dorsal regions being more involved in attentional control, and more ventral regions with language and pain processing. </w:t>
      </w:r>
    </w:p>
    <w:p w14:paraId="081629C1" w14:textId="77777777" w:rsidR="0094566E" w:rsidRDefault="0094566E" w:rsidP="00B619DC">
      <w:pPr>
        <w:pStyle w:val="Normal1"/>
        <w:ind w:firstLine="0"/>
        <w:rPr>
          <w:rFonts w:ascii="Century Schoolbook" w:hAnsi="Century Schoolbook"/>
          <w:b/>
          <w:sz w:val="24"/>
          <w:szCs w:val="24"/>
        </w:rPr>
      </w:pPr>
      <w:proofErr w:type="spellStart"/>
      <w:r w:rsidRPr="009E17AF">
        <w:rPr>
          <w:rFonts w:ascii="Century Schoolbook" w:hAnsi="Century Schoolbook"/>
          <w:b/>
          <w:sz w:val="24"/>
          <w:szCs w:val="24"/>
        </w:rPr>
        <w:t>Fronto</w:t>
      </w:r>
      <w:proofErr w:type="spellEnd"/>
      <w:r w:rsidRPr="009E17AF">
        <w:rPr>
          <w:rFonts w:ascii="Century Schoolbook" w:hAnsi="Century Schoolbook"/>
          <w:b/>
          <w:sz w:val="24"/>
          <w:szCs w:val="24"/>
        </w:rPr>
        <w:t>-parietal network</w:t>
      </w:r>
    </w:p>
    <w:p w14:paraId="7239F587" w14:textId="25F19DCF" w:rsidR="004A2401" w:rsidRPr="009E17AF" w:rsidRDefault="004A2401" w:rsidP="00F22624">
      <w:pPr>
        <w:pStyle w:val="Normal1"/>
        <w:ind w:firstLine="720"/>
        <w:rPr>
          <w:rFonts w:ascii="Century Schoolbook" w:hAnsi="Century Schoolbook"/>
          <w:sz w:val="24"/>
          <w:szCs w:val="24"/>
        </w:rPr>
      </w:pPr>
      <w:r w:rsidRPr="00F22624">
        <w:rPr>
          <w:rFonts w:ascii="Century Schoolbook" w:hAnsi="Century Schoolbook"/>
          <w:b/>
          <w:sz w:val="24"/>
          <w:szCs w:val="24"/>
        </w:rPr>
        <w:t>Anatomical correspondence</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The majority of lateral frontal cortex belonged to a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whole-brain network that additionally spanned the lateral parietal cortex (LPC), anterior insula (</w:t>
      </w:r>
      <w:proofErr w:type="spellStart"/>
      <w:r w:rsidRPr="009E17AF">
        <w:rPr>
          <w:rFonts w:ascii="Century Schoolbook" w:hAnsi="Century Schoolbook"/>
          <w:sz w:val="24"/>
          <w:szCs w:val="24"/>
        </w:rPr>
        <w:t>aI</w:t>
      </w:r>
      <w:proofErr w:type="spellEnd"/>
      <w:r w:rsidRPr="009E17AF">
        <w:rPr>
          <w:rFonts w:ascii="Century Schoolbook" w:hAnsi="Century Schoolbook"/>
          <w:sz w:val="24"/>
          <w:szCs w:val="24"/>
        </w:rPr>
        <w:t xml:space="preserve">), pre-SMA, mid-cingulate cortex (MCC) and the </w:t>
      </w:r>
      <w:proofErr w:type="spellStart"/>
      <w:r w:rsidRPr="009E17AF">
        <w:rPr>
          <w:rFonts w:ascii="Century Schoolbook" w:hAnsi="Century Schoolbook"/>
          <w:sz w:val="24"/>
          <w:szCs w:val="24"/>
        </w:rPr>
        <w:t>precuneus</w:t>
      </w:r>
      <w:proofErr w:type="spellEnd"/>
      <w:r w:rsidRPr="009E17AF">
        <w:rPr>
          <w:rFonts w:ascii="Century Schoolbook" w:hAnsi="Century Schoolbook"/>
          <w:sz w:val="24"/>
          <w:szCs w:val="24"/>
        </w:rPr>
        <w:t xml:space="preserve"> outside of LFC.  This network resembled previous descriptions of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network in addition to </w:t>
      </w:r>
      <w:ins w:id="131" w:author="Microsoft Office User" w:date="2016-04-17T18:34:00Z">
        <w:r w:rsidR="002D33F6">
          <w:rPr>
            <w:rFonts w:ascii="Century Schoolbook" w:hAnsi="Century Schoolbook"/>
            <w:sz w:val="24"/>
            <w:szCs w:val="24"/>
          </w:rPr>
          <w:t xml:space="preserve">including some </w:t>
        </w:r>
      </w:ins>
      <w:r w:rsidRPr="009E17AF">
        <w:rPr>
          <w:rFonts w:ascii="Century Schoolbook" w:hAnsi="Century Schoolbook"/>
          <w:sz w:val="24"/>
          <w:szCs w:val="24"/>
        </w:rPr>
        <w:t>regions sometimes</w:t>
      </w:r>
      <w:r>
        <w:rPr>
          <w:rFonts w:ascii="Century Schoolbook" w:hAnsi="Century Schoolbook"/>
          <w:sz w:val="24"/>
          <w:szCs w:val="24"/>
        </w:rPr>
        <w:t xml:space="preserve"> ascribed to </w:t>
      </w:r>
      <w:proofErr w:type="spellStart"/>
      <w:r>
        <w:rPr>
          <w:rFonts w:ascii="Century Schoolbook" w:hAnsi="Century Schoolbook"/>
          <w:sz w:val="24"/>
          <w:szCs w:val="24"/>
        </w:rPr>
        <w:t>cingulo-opercular</w:t>
      </w:r>
      <w:proofErr w:type="spellEnd"/>
      <w:r>
        <w:rPr>
          <w:rFonts w:ascii="Century Schoolbook" w:hAnsi="Century Schoolbook"/>
          <w:sz w:val="24"/>
          <w:szCs w:val="24"/>
        </w:rPr>
        <w:t xml:space="preserve"> (</w:t>
      </w:r>
      <w:r w:rsidRPr="009E17AF">
        <w:rPr>
          <w:rFonts w:ascii="Century Schoolbook" w:hAnsi="Century Schoolbook"/>
          <w:sz w:val="24"/>
          <w:szCs w:val="24"/>
        </w:rPr>
        <w:t>Power et al., 2011) or ventral attention networks (Yeo et al., 2011), such as MCC. This network fractionated into nine LFC clusters in the 7</w:t>
      </w:r>
      <w:r w:rsidR="008E161B">
        <w:rPr>
          <w:rFonts w:ascii="Century Schoolbook" w:hAnsi="Century Schoolbook"/>
          <w:sz w:val="24"/>
          <w:szCs w:val="24"/>
        </w:rPr>
        <w:t>0 whole-brain solution (Figure 3.8</w:t>
      </w:r>
      <w:r w:rsidRPr="009E17AF">
        <w:rPr>
          <w:rFonts w:ascii="Century Schoolbook" w:hAnsi="Century Schoolbook"/>
          <w:sz w:val="24"/>
          <w:szCs w:val="24"/>
        </w:rPr>
        <w:t xml:space="preserve">). Four of these clusters grouped at k=33 into a single ‘mid’ lateral prefrontal cluster, and three grouped into a ‘rostral’ lateral prefrontal cluster. Two additional clusters did not group until much later in the clustering process, but we have organized them into a ‘caudal’ group due to their spatial proximity in caudal LPFC. </w:t>
      </w:r>
    </w:p>
    <w:p w14:paraId="348D271E" w14:textId="77A8E905" w:rsidR="004A2401" w:rsidRPr="009E17AF"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In caudal LPFC, we identified two distinct</w:t>
      </w:r>
      <w:r>
        <w:rPr>
          <w:rFonts w:ascii="Century Schoolbook" w:hAnsi="Century Schoolbook"/>
          <w:sz w:val="24"/>
          <w:szCs w:val="24"/>
        </w:rPr>
        <w:t xml:space="preserve"> </w:t>
      </w:r>
      <w:commentRangeStart w:id="132"/>
      <w:r>
        <w:rPr>
          <w:rFonts w:ascii="Century Schoolbook" w:hAnsi="Century Schoolbook"/>
          <w:sz w:val="24"/>
          <w:szCs w:val="24"/>
        </w:rPr>
        <w:t>d</w:t>
      </w:r>
      <w:r w:rsidR="008E161B">
        <w:rPr>
          <w:rFonts w:ascii="Century Schoolbook" w:hAnsi="Century Schoolbook"/>
          <w:sz w:val="24"/>
          <w:szCs w:val="24"/>
        </w:rPr>
        <w:t>ors</w:t>
      </w:r>
      <w:ins w:id="133" w:author="Microsoft Office User" w:date="2016-04-17T18:35:00Z">
        <w:r w:rsidR="002D33F6">
          <w:rPr>
            <w:rFonts w:ascii="Century Schoolbook" w:hAnsi="Century Schoolbook"/>
            <w:sz w:val="24"/>
            <w:szCs w:val="24"/>
          </w:rPr>
          <w:t>al</w:t>
        </w:r>
      </w:ins>
      <w:del w:id="134" w:author="Microsoft Office User" w:date="2016-04-17T18:35:00Z">
        <w:r w:rsidR="008E161B" w:rsidDel="002D33F6">
          <w:rPr>
            <w:rFonts w:ascii="Century Schoolbook" w:hAnsi="Century Schoolbook"/>
            <w:sz w:val="24"/>
            <w:szCs w:val="24"/>
          </w:rPr>
          <w:delText>olateral</w:delText>
        </w:r>
      </w:del>
      <w:commentRangeEnd w:id="132"/>
      <w:r w:rsidR="002D33F6">
        <w:rPr>
          <w:rStyle w:val="CommentReference"/>
          <w:rFonts w:ascii="Times" w:hAnsi="Times"/>
        </w:rPr>
        <w:commentReference w:id="132"/>
      </w:r>
      <w:r w:rsidR="008E161B">
        <w:rPr>
          <w:rFonts w:ascii="Century Schoolbook" w:hAnsi="Century Schoolbook"/>
          <w:sz w:val="24"/>
          <w:szCs w:val="24"/>
        </w:rPr>
        <w:t xml:space="preserve"> clusters (Figure 3.8a</w:t>
      </w:r>
      <w:r w:rsidRPr="009E17AF">
        <w:rPr>
          <w:rFonts w:ascii="Century Schoolbook" w:hAnsi="Century Schoolbook"/>
          <w:sz w:val="24"/>
          <w:szCs w:val="24"/>
        </w:rPr>
        <w:t>). The most posterior cluster was located ant</w:t>
      </w:r>
      <w:r>
        <w:rPr>
          <w:rFonts w:ascii="Century Schoolbook" w:hAnsi="Century Schoolbook"/>
          <w:sz w:val="24"/>
          <w:szCs w:val="24"/>
        </w:rPr>
        <w:t>erior to the premotor cortex– near BA 6 and 8– extending</w:t>
      </w:r>
      <w:r w:rsidRPr="009E17AF">
        <w:rPr>
          <w:rFonts w:ascii="Century Schoolbook" w:hAnsi="Century Schoolbook"/>
          <w:sz w:val="24"/>
          <w:szCs w:val="24"/>
        </w:rPr>
        <w:t xml:space="preserve"> from lateral superior frontal gyrus, into middle frontal gyrus dorsal to the intermediate frontal sulcus (i.e.</w:t>
      </w:r>
      <w:ins w:id="135" w:author="Microsoft Office User" w:date="2016-04-17T18:36:00Z">
        <w:r w:rsidR="00FD20A3">
          <w:rPr>
            <w:rFonts w:ascii="Century Schoolbook" w:hAnsi="Century Schoolbook"/>
            <w:sz w:val="24"/>
            <w:szCs w:val="24"/>
          </w:rPr>
          <w:t>,</w:t>
        </w:r>
      </w:ins>
      <w:r w:rsidRPr="009E17AF">
        <w:rPr>
          <w:rFonts w:ascii="Century Schoolbook" w:hAnsi="Century Schoolbook"/>
          <w:sz w:val="24"/>
          <w:szCs w:val="24"/>
        </w:rPr>
        <w:t xml:space="preserve"> area 9/46d). </w:t>
      </w:r>
      <w:r>
        <w:rPr>
          <w:rFonts w:ascii="Century Schoolbook" w:hAnsi="Century Schoolbook"/>
          <w:sz w:val="24"/>
          <w:szCs w:val="24"/>
        </w:rPr>
        <w:t xml:space="preserve">This cluster, which we refer to as area 6/8, was co-located near the </w:t>
      </w:r>
      <w:r w:rsidRPr="009E17AF">
        <w:rPr>
          <w:rFonts w:ascii="Century Schoolbook" w:hAnsi="Century Schoolbook"/>
          <w:sz w:val="24"/>
          <w:szCs w:val="24"/>
        </w:rPr>
        <w:t xml:space="preserve">frontal eye fields (FEF)– a region important to volitional eye saccades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2BE271E5-9F3F-4FEB-903F-6A672D38CBA0&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(Paus, 1996)</w:t>
      </w:r>
      <w:r w:rsidRPr="009E17AF">
        <w:rPr>
          <w:rFonts w:ascii="Century Schoolbook" w:hAnsi="Century Schoolbook"/>
          <w:sz w:val="24"/>
          <w:szCs w:val="24"/>
        </w:rPr>
        <w:fldChar w:fldCharType="end"/>
      </w:r>
      <w:r w:rsidRPr="009E17AF">
        <w:rPr>
          <w:rFonts w:ascii="Century Schoolbook" w:hAnsi="Century Schoolbook"/>
          <w:sz w:val="24"/>
          <w:szCs w:val="24"/>
        </w:rPr>
        <w:t>. Lying anterior and ventral to FEF, we identified a cluster that spanned a small area of caudal area 9/46 (</w:t>
      </w:r>
      <w:r>
        <w:rPr>
          <w:rFonts w:ascii="Century Schoolbook" w:hAnsi="Century Schoolbook"/>
          <w:sz w:val="24"/>
          <w:szCs w:val="24"/>
        </w:rPr>
        <w:t xml:space="preserve">cluster </w:t>
      </w:r>
      <w:r w:rsidRPr="009E17AF">
        <w:rPr>
          <w:rFonts w:ascii="Century Schoolbook" w:hAnsi="Century Schoolbook"/>
          <w:sz w:val="24"/>
          <w:szCs w:val="24"/>
        </w:rPr>
        <w:t>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622731B" w14:textId="3B1F8BEC" w:rsidR="004A2401" w:rsidRPr="004A2401"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t>Anterior and ventral to caudal LPFC, we identified four clusters that grouped together into a single cluster at 33 c</w:t>
      </w:r>
      <w:r>
        <w:rPr>
          <w:rFonts w:ascii="Century Schoolbook" w:hAnsi="Century Schoolbook"/>
          <w:sz w:val="24"/>
          <w:szCs w:val="24"/>
        </w:rPr>
        <w:t>lu</w:t>
      </w:r>
      <w:r w:rsidR="008E161B">
        <w:rPr>
          <w:rFonts w:ascii="Century Schoolbook" w:hAnsi="Century Schoolbook"/>
          <w:sz w:val="24"/>
          <w:szCs w:val="24"/>
        </w:rPr>
        <w:t>sters of granularity (Figure 3.8b</w:t>
      </w:r>
      <w:r w:rsidRPr="009E17AF">
        <w:rPr>
          <w:rFonts w:ascii="Century Schoolbook" w:hAnsi="Century Schoolbook"/>
          <w:sz w:val="24"/>
          <w:szCs w:val="24"/>
        </w:rPr>
        <w:t>). These four clusters spanned most of what many refer to as ‘mid’ lateral prefrontal clusters. Most dorsally</w:t>
      </w:r>
      <w:r>
        <w:rPr>
          <w:rFonts w:ascii="Century Schoolbook" w:hAnsi="Century Schoolbook"/>
          <w:sz w:val="24"/>
          <w:szCs w:val="24"/>
        </w:rPr>
        <w:t>,</w:t>
      </w:r>
      <w:r w:rsidRPr="009E17AF">
        <w:rPr>
          <w:rFonts w:ascii="Century Schoolbook" w:hAnsi="Century Schoolbook"/>
          <w:sz w:val="24"/>
          <w:szCs w:val="24"/>
        </w:rPr>
        <w:t xml:space="preserve"> we identified a cluster that spanned the majority of area 9/46v ventral to the 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right IFG (IFG [R]), extended dorsally into the inferior frontal sulcus near area 9/46v. Notably, the </w:t>
      </w:r>
      <w:r w:rsidRPr="009E17AF">
        <w:rPr>
          <w:rFonts w:ascii="Century Schoolbook" w:hAnsi="Century Schoolbook"/>
          <w:sz w:val="24"/>
          <w:szCs w:val="24"/>
        </w:rPr>
        <w:lastRenderedPageBreak/>
        <w:t xml:space="preserve">contralateral analogue of this cluster was not </w:t>
      </w:r>
      <w:del w:id="136" w:author="Microsoft Office User" w:date="2016-04-17T18:37:00Z">
        <w:r w:rsidRPr="009E17AF" w:rsidDel="00FD20A3">
          <w:rPr>
            <w:rFonts w:ascii="Century Schoolbook" w:hAnsi="Century Schoolbook"/>
            <w:sz w:val="24"/>
            <w:szCs w:val="24"/>
          </w:rPr>
          <w:delText xml:space="preserve">found </w:delText>
        </w:r>
      </w:del>
      <w:ins w:id="137" w:author="Microsoft Office User" w:date="2016-04-17T18:37:00Z">
        <w:r w:rsidR="00FD20A3">
          <w:rPr>
            <w:rFonts w:ascii="Century Schoolbook" w:hAnsi="Century Schoolbook"/>
            <w:sz w:val="24"/>
            <w:szCs w:val="24"/>
          </w:rPr>
          <w:t>part of</w:t>
        </w:r>
        <w:r w:rsidR="00FD20A3" w:rsidRPr="009E17AF">
          <w:rPr>
            <w:rFonts w:ascii="Century Schoolbook" w:hAnsi="Century Schoolbook"/>
            <w:sz w:val="24"/>
            <w:szCs w:val="24"/>
          </w:rPr>
          <w:t xml:space="preserve"> </w:t>
        </w:r>
      </w:ins>
      <w:del w:id="138" w:author="Microsoft Office User" w:date="2016-04-17T18:37:00Z">
        <w:r w:rsidRPr="009E17AF" w:rsidDel="00FD20A3">
          <w:rPr>
            <w:rFonts w:ascii="Century Schoolbook" w:hAnsi="Century Schoolbook"/>
            <w:sz w:val="24"/>
            <w:szCs w:val="24"/>
          </w:rPr>
          <w:delText xml:space="preserve">in </w:delText>
        </w:r>
      </w:del>
      <w:r w:rsidRPr="009E17AF">
        <w:rPr>
          <w:rFonts w:ascii="Century Schoolbook" w:hAnsi="Century Schoolbook"/>
          <w:sz w:val="24"/>
          <w:szCs w:val="24"/>
        </w:rPr>
        <w:t xml:space="preserve">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network.  This asymmetry </w:t>
      </w:r>
      <w:ins w:id="139" w:author="Microsoft Office User" w:date="2016-04-17T18:37:00Z">
        <w:r w:rsidR="00FD20A3">
          <w:rPr>
            <w:rFonts w:ascii="Century Schoolbook" w:hAnsi="Century Schoolbook"/>
            <w:sz w:val="24"/>
            <w:szCs w:val="24"/>
          </w:rPr>
          <w:t xml:space="preserve">between the hemispheres </w:t>
        </w:r>
      </w:ins>
      <w:r w:rsidRPr="009E17AF">
        <w:rPr>
          <w:rFonts w:ascii="Century Schoolbook" w:hAnsi="Century Schoolbook"/>
          <w:sz w:val="24"/>
          <w:szCs w:val="24"/>
        </w:rPr>
        <w:t xml:space="preserve">is consistent with the observation that right IFG </w:t>
      </w:r>
      <w:ins w:id="140" w:author="Microsoft Office User" w:date="2016-04-17T18:37:00Z">
        <w:r w:rsidR="00FD20A3">
          <w:rPr>
            <w:rFonts w:ascii="Century Schoolbook" w:hAnsi="Century Schoolbook"/>
            <w:sz w:val="24"/>
            <w:szCs w:val="24"/>
          </w:rPr>
          <w:t xml:space="preserve">activation </w:t>
        </w:r>
      </w:ins>
      <w:r w:rsidRPr="009E17AF">
        <w:rPr>
          <w:rFonts w:ascii="Century Schoolbook" w:hAnsi="Century Schoolbook"/>
          <w:sz w:val="24"/>
          <w:szCs w:val="24"/>
        </w:rPr>
        <w:t xml:space="preserve">is consistently observed </w:t>
      </w:r>
      <w:del w:id="141" w:author="Microsoft Office User" w:date="2016-04-17T18:37:00Z">
        <w:r w:rsidRPr="009E17AF" w:rsidDel="00FD20A3">
          <w:rPr>
            <w:rFonts w:ascii="Century Schoolbook" w:hAnsi="Century Schoolbook"/>
            <w:sz w:val="24"/>
            <w:szCs w:val="24"/>
          </w:rPr>
          <w:delText xml:space="preserve">in </w:delText>
        </w:r>
      </w:del>
      <w:ins w:id="142" w:author="Microsoft Office User" w:date="2016-04-17T18:37:00Z">
        <w:r w:rsidR="00FD20A3">
          <w:rPr>
            <w:rFonts w:ascii="Century Schoolbook" w:hAnsi="Century Schoolbook"/>
            <w:sz w:val="24"/>
            <w:szCs w:val="24"/>
          </w:rPr>
          <w:t>during</w:t>
        </w:r>
        <w:r w:rsidR="00FD20A3" w:rsidRPr="009E17AF">
          <w:rPr>
            <w:rFonts w:ascii="Century Schoolbook" w:hAnsi="Century Schoolbook"/>
            <w:sz w:val="24"/>
            <w:szCs w:val="24"/>
          </w:rPr>
          <w:t xml:space="preserve"> </w:t>
        </w:r>
      </w:ins>
      <w:r w:rsidRPr="009E17AF">
        <w:rPr>
          <w:rFonts w:ascii="Century Schoolbook" w:hAnsi="Century Schoolbook"/>
          <w:sz w:val="24"/>
          <w:szCs w:val="24"/>
        </w:rPr>
        <w:t xml:space="preserve">goal-directed cognition, and hence groups with regions in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network, whereas left IFG is more consistently involved in language</w:t>
      </w:r>
      <w:ins w:id="143" w:author="Microsoft Office User" w:date="2016-04-17T18:37:00Z">
        <w:r w:rsidR="00FD20A3">
          <w:rPr>
            <w:rFonts w:ascii="Century Schoolbook" w:hAnsi="Century Schoolbook"/>
            <w:sz w:val="24"/>
            <w:szCs w:val="24"/>
          </w:rPr>
          <w:t xml:space="preserve"> processing</w:t>
        </w:r>
      </w:ins>
      <w:r w:rsidRPr="009E17AF">
        <w:rPr>
          <w:rFonts w:ascii="Century Schoolbook" w:hAnsi="Century Schoolbook"/>
          <w:sz w:val="24"/>
          <w:szCs w:val="24"/>
        </w:rPr>
        <w:t>.</w:t>
      </w:r>
      <w:r w:rsidRPr="004A2401">
        <w:rPr>
          <w:rFonts w:ascii="Century Schoolbook" w:hAnsi="Century Schoolbook"/>
          <w:sz w:val="24"/>
          <w:szCs w:val="24"/>
        </w:rPr>
        <w:t xml:space="preserve"> </w:t>
      </w:r>
      <w:r w:rsidRPr="009E17AF">
        <w:rPr>
          <w:rFonts w:ascii="Century Schoolbook" w:hAnsi="Century Schoolbook"/>
          <w:sz w:val="24"/>
          <w:szCs w:val="24"/>
        </w:rPr>
        <w:t xml:space="preserve">Anterior to both of these clusters, we identified a bilateral cluster located in the caudal end of the inferior frontal sulcus, spanning </w:t>
      </w:r>
      <w:proofErr w:type="spellStart"/>
      <w:r w:rsidRPr="009E17AF">
        <w:rPr>
          <w:rFonts w:ascii="Century Schoolbook" w:hAnsi="Century Schoolbook"/>
          <w:sz w:val="24"/>
          <w:szCs w:val="24"/>
        </w:rPr>
        <w:t>precentral</w:t>
      </w:r>
      <w:proofErr w:type="spellEnd"/>
      <w:r w:rsidRPr="009E17AF">
        <w:rPr>
          <w:rFonts w:ascii="Century Schoolbook" w:hAnsi="Century Schoolbook"/>
          <w:sz w:val="24"/>
          <w:szCs w:val="24"/>
        </w:rPr>
        <w:t xml:space="preserve">, inferior frontal and middle frontal </w:t>
      </w:r>
      <w:proofErr w:type="spellStart"/>
      <w:r w:rsidRPr="009E17AF">
        <w:rPr>
          <w:rFonts w:ascii="Century Schoolbook" w:hAnsi="Century Schoolbook"/>
          <w:sz w:val="24"/>
          <w:szCs w:val="24"/>
        </w:rPr>
        <w:t>gyri</w:t>
      </w:r>
      <w:proofErr w:type="spellEnd"/>
      <w:r w:rsidRPr="009E17AF">
        <w:rPr>
          <w:rFonts w:ascii="Century Schoolbook" w:hAnsi="Century Schoolbook"/>
          <w:sz w:val="24"/>
          <w:szCs w:val="24"/>
        </w:rPr>
        <w:t xml:space="preserve">. The cluster was mostly buried in the fundus of the sulci and is consistent with previous reports, and co-activation based parcellations, of an IFJ region (e.g. MNI coordinates 48, 4, 33;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F1B88D72-8927-4C91-A793-C1C0F234934B&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9E17AF">
        <w:rPr>
          <w:rFonts w:ascii="Century Schoolbook" w:hAnsi="Century Schoolbook"/>
          <w:sz w:val="24"/>
          <w:szCs w:val="24"/>
        </w:rPr>
        <w:fldChar w:fldCharType="separate"/>
      </w:r>
      <w:r w:rsidR="006D609F">
        <w:rPr>
          <w:rFonts w:cs="Cambria"/>
          <w:i/>
        </w:rPr>
        <w:t>(Brass, Derrfuss, Forstmann, &amp; Cramon, 2005; Muhle-Karbe, Derrfuss, Lynn, Neubert, Fox, Brass, &amp; Eickhoff, 2015a)</w:t>
      </w:r>
      <w:r w:rsidRPr="009E17AF">
        <w:rPr>
          <w:rFonts w:ascii="Century Schoolbook" w:hAnsi="Century Schoolbook"/>
          <w:sz w:val="24"/>
          <w:szCs w:val="24"/>
        </w:rPr>
        <w:fldChar w:fldCharType="end"/>
      </w:r>
      <w:r w:rsidRPr="009E17AF">
        <w:rPr>
          <w:rFonts w:ascii="Century Schoolbook" w:hAnsi="Century Schoolbook"/>
          <w:sz w:val="24"/>
          <w:szCs w:val="24"/>
        </w:rPr>
        <w:t>. Finally, ventral to this cluster in the right hemisphere, we identified a fourth cluster</w:t>
      </w:r>
      <w:r>
        <w:rPr>
          <w:rFonts w:ascii="Century Schoolbook" w:hAnsi="Century Schoolbook"/>
          <w:sz w:val="24"/>
          <w:szCs w:val="24"/>
        </w:rPr>
        <w:t xml:space="preserve"> (cluster 44[R])</w:t>
      </w:r>
      <w:r w:rsidRPr="009E17AF">
        <w:rPr>
          <w:rFonts w:ascii="Century Schoolbook" w:hAnsi="Century Schoolbook"/>
          <w:sz w:val="24"/>
          <w:szCs w:val="24"/>
        </w:rPr>
        <w:t xml:space="preserve">, which was located in the posterior end of IFG, likely spanning BA44 </w:t>
      </w:r>
      <w:ins w:id="144" w:author="Microsoft Office User" w:date="2016-04-17T18:38:00Z">
        <w:r w:rsidR="00FD20A3">
          <w:rPr>
            <w:rFonts w:ascii="Century Schoolbook" w:hAnsi="Century Schoolbook"/>
            <w:sz w:val="24"/>
            <w:szCs w:val="24"/>
          </w:rPr>
          <w:t xml:space="preserve">and </w:t>
        </w:r>
      </w:ins>
      <w:r w:rsidRPr="009E17AF">
        <w:rPr>
          <w:rFonts w:ascii="Century Schoolbook" w:hAnsi="Century Schoolbook"/>
          <w:sz w:val="24"/>
          <w:szCs w:val="24"/>
        </w:rPr>
        <w:t xml:space="preserve">abutting BA6. </w:t>
      </w:r>
    </w:p>
    <w:p w14:paraId="12A6980C" w14:textId="547B11A7" w:rsidR="0094566E" w:rsidRDefault="00C92B7D" w:rsidP="00D92371">
      <w:pPr>
        <w:pStyle w:val="Normal1"/>
        <w:spacing w:line="240" w:lineRule="auto"/>
        <w:ind w:firstLine="0"/>
        <w:rPr>
          <w:sz w:val="24"/>
          <w:szCs w:val="24"/>
        </w:rPr>
      </w:pPr>
      <w:r>
        <w:rPr>
          <w:rFonts w:ascii="Century Schoolbook" w:hAnsi="Century Schoolbook"/>
          <w:b/>
          <w:noProof/>
          <w:sz w:val="24"/>
          <w:szCs w:val="24"/>
        </w:rPr>
        <w:lastRenderedPageBreak/>
        <w:drawing>
          <wp:inline distT="0" distB="0" distL="0" distR="0" wp14:anchorId="35DD4A94" wp14:editId="46FC85CA">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29">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00EA7E02">
        <w:rPr>
          <w:rFonts w:ascii="Century Schoolbook" w:hAnsi="Century Schoolbook"/>
          <w:b/>
          <w:sz w:val="24"/>
          <w:szCs w:val="24"/>
        </w:rPr>
        <w:br/>
        <w:t>Figure 3.8</w:t>
      </w:r>
      <w:r w:rsidR="0094566E" w:rsidRPr="009E17AF">
        <w:rPr>
          <w:rFonts w:ascii="Century Schoolbook" w:hAnsi="Century Schoolbook"/>
          <w:b/>
          <w:sz w:val="24"/>
          <w:szCs w:val="24"/>
        </w:rPr>
        <w:t xml:space="preserve">. </w:t>
      </w:r>
      <w:r w:rsidR="004A2401">
        <w:rPr>
          <w:rFonts w:ascii="Century Schoolbook" w:hAnsi="Century Schoolbook"/>
          <w:b/>
          <w:sz w:val="24"/>
          <w:szCs w:val="24"/>
        </w:rPr>
        <w:t>Anatomical location and meta-analytic contrast of l</w:t>
      </w:r>
      <w:r w:rsidR="0094566E" w:rsidRPr="009E17AF">
        <w:rPr>
          <w:rFonts w:ascii="Century Schoolbook" w:hAnsi="Century Schoolbook"/>
          <w:b/>
          <w:sz w:val="24"/>
          <w:szCs w:val="24"/>
        </w:rPr>
        <w:t xml:space="preserve">ateral frontal clusters of the </w:t>
      </w:r>
      <w:proofErr w:type="spellStart"/>
      <w:r w:rsidR="0094566E" w:rsidRPr="009E17AF">
        <w:rPr>
          <w:rFonts w:ascii="Century Schoolbook" w:hAnsi="Century Schoolbook"/>
          <w:b/>
          <w:sz w:val="24"/>
          <w:szCs w:val="24"/>
        </w:rPr>
        <w:t>fronto</w:t>
      </w:r>
      <w:proofErr w:type="spellEnd"/>
      <w:r w:rsidR="0094566E" w:rsidRPr="009E17AF">
        <w:rPr>
          <w:rFonts w:ascii="Century Schoolbook" w:hAnsi="Century Schoolbook"/>
          <w:b/>
          <w:sz w:val="24"/>
          <w:szCs w:val="24"/>
        </w:rPr>
        <w:t>-parietal network.</w:t>
      </w:r>
      <w:r w:rsidR="004A2401">
        <w:rPr>
          <w:rFonts w:ascii="Century Schoolbook" w:hAnsi="Century Schoolbook"/>
          <w:sz w:val="24"/>
          <w:szCs w:val="24"/>
        </w:rPr>
        <w:t xml:space="preserve"> Left) a) Two clusters</w:t>
      </w:r>
      <w:r w:rsidR="0094566E" w:rsidRPr="009E17AF">
        <w:rPr>
          <w:rFonts w:ascii="Century Schoolbook" w:hAnsi="Century Schoolbook"/>
          <w:sz w:val="24"/>
          <w:szCs w:val="24"/>
        </w:rPr>
        <w:t xml:space="preserve"> located in caudal </w:t>
      </w:r>
      <w:r w:rsidR="004A2401">
        <w:rPr>
          <w:rFonts w:ascii="Century Schoolbook" w:hAnsi="Century Schoolbook"/>
          <w:sz w:val="24"/>
          <w:szCs w:val="24"/>
        </w:rPr>
        <w:t>frontal cortex</w:t>
      </w:r>
      <w:r w:rsidR="0094566E" w:rsidRPr="009E17AF">
        <w:rPr>
          <w:rFonts w:ascii="Century Schoolbook" w:hAnsi="Century Schoolbook"/>
          <w:sz w:val="24"/>
          <w:szCs w:val="24"/>
        </w:rPr>
        <w:t xml:space="preserve">. </w:t>
      </w:r>
      <w:r w:rsidR="004A2401">
        <w:rPr>
          <w:rFonts w:ascii="Century Schoolbook" w:hAnsi="Century Schoolbook"/>
          <w:sz w:val="24"/>
          <w:szCs w:val="24"/>
        </w:rPr>
        <w:t>b</w:t>
      </w:r>
      <w:r w:rsidR="0094566E" w:rsidRPr="009E17AF">
        <w:rPr>
          <w:rFonts w:ascii="Century Schoolbook" w:hAnsi="Century Schoolbook"/>
          <w:sz w:val="24"/>
          <w:szCs w:val="24"/>
        </w:rPr>
        <w:t xml:space="preserve">) Four clusters located in mid-lateral pre-frontal cortex, which grouped together into single cluster at 33 whole-cortex clusters of granularity. </w:t>
      </w:r>
      <w:r w:rsidR="004A2401">
        <w:rPr>
          <w:rFonts w:ascii="Century Schoolbook" w:hAnsi="Century Schoolbook"/>
          <w:sz w:val="24"/>
          <w:szCs w:val="24"/>
        </w:rPr>
        <w:t>c</w:t>
      </w:r>
      <w:r w:rsidR="0094566E" w:rsidRPr="009E17AF">
        <w:rPr>
          <w:rFonts w:ascii="Century Schoolbook" w:hAnsi="Century Schoolbook"/>
          <w:sz w:val="24"/>
          <w:szCs w:val="24"/>
        </w:rPr>
        <w:t xml:space="preserve">) Three clusters located in </w:t>
      </w:r>
      <w:proofErr w:type="spellStart"/>
      <w:r w:rsidR="0094566E" w:rsidRPr="009E17AF">
        <w:rPr>
          <w:rFonts w:ascii="Century Schoolbook" w:hAnsi="Century Schoolbook"/>
          <w:sz w:val="24"/>
          <w:szCs w:val="24"/>
        </w:rPr>
        <w:t>rostrolateral</w:t>
      </w:r>
      <w:proofErr w:type="spellEnd"/>
      <w:r w:rsidR="0094566E" w:rsidRPr="009E17AF">
        <w:rPr>
          <w:rFonts w:ascii="Century Schoolbook" w:hAnsi="Century Schoolbook"/>
          <w:sz w:val="24"/>
          <w:szCs w:val="24"/>
        </w:rPr>
        <w:t xml:space="preserve"> pre-frontal cortex</w:t>
      </w:r>
      <w:r w:rsidR="004A2401">
        <w:rPr>
          <w:rFonts w:ascii="Century Schoolbook" w:hAnsi="Century Schoolbook"/>
          <w:sz w:val="24"/>
          <w:szCs w:val="24"/>
        </w:rPr>
        <w:t xml:space="preserve">, </w:t>
      </w:r>
      <w:r w:rsidR="0094566E" w:rsidRPr="009E17AF">
        <w:rPr>
          <w:rFonts w:ascii="Century Schoolbook" w:hAnsi="Century Schoolbook"/>
          <w:sz w:val="24"/>
          <w:szCs w:val="24"/>
        </w:rPr>
        <w:t xml:space="preserve">which grouped together into a single cluster at </w:t>
      </w:r>
      <w:r w:rsidR="004A2401">
        <w:rPr>
          <w:rFonts w:ascii="Century Schoolbook" w:hAnsi="Century Schoolbook"/>
          <w:i/>
          <w:sz w:val="24"/>
          <w:szCs w:val="24"/>
        </w:rPr>
        <w:t>k</w:t>
      </w:r>
      <w:r w:rsidR="004A2401">
        <w:rPr>
          <w:rFonts w:ascii="Century Schoolbook" w:hAnsi="Century Schoolbook"/>
          <w:sz w:val="24"/>
          <w:szCs w:val="24"/>
        </w:rPr>
        <w:t xml:space="preserve"> = 33.</w:t>
      </w:r>
      <w:r w:rsidR="0094566E" w:rsidRPr="009E17AF">
        <w:rPr>
          <w:rFonts w:ascii="Century Schoolbook" w:hAnsi="Century Schoolbook"/>
          <w:sz w:val="24"/>
          <w:szCs w:val="24"/>
        </w:rPr>
        <w:t xml:space="preserve"> Clusters were assigned </w:t>
      </w:r>
      <w:r w:rsidR="000D339D">
        <w:rPr>
          <w:rFonts w:ascii="Century Schoolbook" w:hAnsi="Century Schoolbook"/>
          <w:sz w:val="24"/>
          <w:szCs w:val="24"/>
        </w:rPr>
        <w:t>labels</w:t>
      </w:r>
      <w:r w:rsidR="0094566E" w:rsidRPr="009E17AF">
        <w:rPr>
          <w:rFonts w:ascii="Century Schoolbook" w:hAnsi="Century Schoolbook"/>
          <w:sz w:val="24"/>
          <w:szCs w:val="24"/>
        </w:rPr>
        <w:t xml:space="preserve"> corresponding to cytoarchitechtonic areas whenever possible. In cases where the region spanned many cytoarchitechtonic areas, </w:t>
      </w:r>
      <w:r w:rsidR="000D339D">
        <w:rPr>
          <w:rFonts w:ascii="Century Schoolbook" w:hAnsi="Century Schoolbook"/>
          <w:sz w:val="24"/>
          <w:szCs w:val="24"/>
        </w:rPr>
        <w:t xml:space="preserve">broader </w:t>
      </w:r>
      <w:r w:rsidR="0094566E" w:rsidRPr="009E17AF">
        <w:rPr>
          <w:rFonts w:ascii="Century Schoolbook" w:hAnsi="Century Schoolbook"/>
          <w:sz w:val="24"/>
          <w:szCs w:val="24"/>
        </w:rPr>
        <w:t>anatomical (e.g. infe</w:t>
      </w:r>
      <w:r w:rsidR="000D339D">
        <w:rPr>
          <w:rFonts w:ascii="Century Schoolbook" w:hAnsi="Century Schoolbook"/>
          <w:sz w:val="24"/>
          <w:szCs w:val="24"/>
        </w:rPr>
        <w:t xml:space="preserve">rior </w:t>
      </w:r>
      <w:r w:rsidR="000D339D">
        <w:rPr>
          <w:rFonts w:ascii="Century Schoolbook" w:hAnsi="Century Schoolbook"/>
          <w:sz w:val="24"/>
          <w:szCs w:val="24"/>
        </w:rPr>
        <w:lastRenderedPageBreak/>
        <w:t xml:space="preserve">frontal junction [IFJ]) </w:t>
      </w:r>
      <w:r w:rsidR="0094566E" w:rsidRPr="009E17AF">
        <w:rPr>
          <w:rFonts w:ascii="Century Schoolbook" w:hAnsi="Century Schoolbook"/>
          <w:sz w:val="24"/>
          <w:szCs w:val="24"/>
        </w:rPr>
        <w:t>(</w:t>
      </w:r>
      <w:r w:rsidR="00993C23">
        <w:rPr>
          <w:rFonts w:ascii="Century Schoolbook" w:hAnsi="Century Schoolbook"/>
          <w:sz w:val="24"/>
          <w:szCs w:val="24"/>
        </w:rPr>
        <w:t>inferior frontal junction</w:t>
      </w:r>
      <w:r w:rsidR="0094566E" w:rsidRPr="009E17AF">
        <w:rPr>
          <w:rFonts w:ascii="Century Schoolbook" w:hAnsi="Century Schoolbook"/>
          <w:sz w:val="24"/>
          <w:szCs w:val="24"/>
        </w:rPr>
        <w:t xml:space="preserve"> [</w:t>
      </w:r>
      <w:r w:rsidR="00993C23">
        <w:rPr>
          <w:rFonts w:ascii="Century Schoolbook" w:hAnsi="Century Schoolbook"/>
          <w:sz w:val="24"/>
          <w:szCs w:val="24"/>
        </w:rPr>
        <w:t>IFJ</w:t>
      </w:r>
      <w:r w:rsidR="0094566E" w:rsidRPr="009E17AF">
        <w:rPr>
          <w:rFonts w:ascii="Century Schoolbook" w:hAnsi="Century Schoolbook"/>
          <w:sz w:val="24"/>
          <w:szCs w:val="24"/>
        </w:rPr>
        <w:t xml:space="preserve">]) </w:t>
      </w:r>
      <w:r w:rsidR="000D339D">
        <w:rPr>
          <w:rFonts w:ascii="Century Schoolbook" w:hAnsi="Century Schoolbook"/>
          <w:sz w:val="24"/>
          <w:szCs w:val="24"/>
        </w:rPr>
        <w:t>labels</w:t>
      </w:r>
      <w:r w:rsidR="0094566E" w:rsidRPr="009E17AF">
        <w:rPr>
          <w:rFonts w:ascii="Century Schoolbook" w:hAnsi="Century Schoolbook"/>
          <w:sz w:val="24"/>
          <w:szCs w:val="24"/>
        </w:rPr>
        <w:t xml:space="preserve"> were assigned. </w:t>
      </w:r>
      <w:r w:rsidR="004A2401">
        <w:rPr>
          <w:rFonts w:ascii="Century Schoolbook" w:hAnsi="Century Schoolbook"/>
          <w:sz w:val="24"/>
          <w:szCs w:val="24"/>
        </w:rPr>
        <w:t xml:space="preserve">Right) </w:t>
      </w:r>
      <w:r w:rsidR="004A2401" w:rsidRPr="004A2401">
        <w:rPr>
          <w:sz w:val="24"/>
          <w:szCs w:val="24"/>
        </w:rPr>
        <w:t>Colored voxels indicate significantly greater co-activation with the seed region</w:t>
      </w:r>
      <w:r w:rsidR="00EA7E02">
        <w:rPr>
          <w:sz w:val="24"/>
          <w:szCs w:val="24"/>
        </w:rPr>
        <w:t xml:space="preserve"> of the same color </w:t>
      </w:r>
      <w:r w:rsidR="004A2401" w:rsidRPr="004A2401">
        <w:rPr>
          <w:sz w:val="24"/>
          <w:szCs w:val="24"/>
        </w:rPr>
        <w:t xml:space="preserve">than other lateral frontal regions in the </w:t>
      </w:r>
      <w:proofErr w:type="spellStart"/>
      <w:r w:rsidR="004A2401" w:rsidRPr="004A2401">
        <w:rPr>
          <w:sz w:val="24"/>
          <w:szCs w:val="24"/>
        </w:rPr>
        <w:t>fronto</w:t>
      </w:r>
      <w:proofErr w:type="spellEnd"/>
      <w:r w:rsidR="004A2401" w:rsidRPr="004A2401">
        <w:rPr>
          <w:sz w:val="24"/>
          <w:szCs w:val="24"/>
        </w:rPr>
        <w:t xml:space="preserve">-parietal network. Images are presented using neurological convention and were whole-brain corrected using a false discovery rate (FDR) of q = 0.00001 to prevent excessive overlap. </w:t>
      </w:r>
    </w:p>
    <w:p w14:paraId="1C23B18B" w14:textId="77777777" w:rsidR="00D92371" w:rsidRPr="004A2401" w:rsidRDefault="00D92371" w:rsidP="00D92371">
      <w:pPr>
        <w:pStyle w:val="Normal1"/>
        <w:spacing w:line="240" w:lineRule="auto"/>
        <w:ind w:firstLine="0"/>
        <w:rPr>
          <w:sz w:val="24"/>
          <w:szCs w:val="24"/>
        </w:rPr>
      </w:pPr>
    </w:p>
    <w:p w14:paraId="205EE948" w14:textId="52BBFB94"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At the most anterior portion of LFC, we identified three bilateral clusters which grouped together in the </w:t>
      </w:r>
      <w:r w:rsidRPr="00422D61">
        <w:rPr>
          <w:rFonts w:ascii="Century Schoolbook" w:hAnsi="Century Schoolbook"/>
          <w:i/>
          <w:sz w:val="24"/>
          <w:szCs w:val="24"/>
        </w:rPr>
        <w:t>k</w:t>
      </w:r>
      <w:r w:rsidR="00422D61">
        <w:rPr>
          <w:rFonts w:ascii="Century Schoolbook" w:hAnsi="Century Schoolbook"/>
          <w:sz w:val="24"/>
          <w:szCs w:val="24"/>
        </w:rPr>
        <w:t xml:space="preserve"> </w:t>
      </w:r>
      <w:r w:rsidRPr="009E17AF">
        <w:rPr>
          <w:rFonts w:ascii="Century Schoolbook" w:hAnsi="Century Schoolbook"/>
          <w:sz w:val="24"/>
          <w:szCs w:val="24"/>
        </w:rPr>
        <w:t>=</w:t>
      </w:r>
      <w:r w:rsidR="00422D61">
        <w:rPr>
          <w:rFonts w:ascii="Century Schoolbook" w:hAnsi="Century Schoolbook"/>
          <w:sz w:val="24"/>
          <w:szCs w:val="24"/>
        </w:rPr>
        <w:t xml:space="preserve"> </w:t>
      </w:r>
      <w:r w:rsidRPr="009E17AF">
        <w:rPr>
          <w:rFonts w:ascii="Century Schoolbook" w:hAnsi="Century Schoolbook"/>
          <w:sz w:val="24"/>
          <w:szCs w:val="24"/>
        </w:rPr>
        <w:t xml:space="preserve">33 solution into a single </w:t>
      </w:r>
      <w:proofErr w:type="spellStart"/>
      <w:r w:rsidRPr="009E17AF">
        <w:rPr>
          <w:rFonts w:ascii="Century Schoolbook" w:hAnsi="Century Schoolbook"/>
          <w:sz w:val="24"/>
          <w:szCs w:val="24"/>
        </w:rPr>
        <w:t>fro</w:t>
      </w:r>
      <w:r w:rsidR="00EA7E02">
        <w:rPr>
          <w:rFonts w:ascii="Century Schoolbook" w:hAnsi="Century Schoolbook"/>
          <w:sz w:val="24"/>
          <w:szCs w:val="24"/>
        </w:rPr>
        <w:t>nto</w:t>
      </w:r>
      <w:proofErr w:type="spellEnd"/>
      <w:r w:rsidR="00EA7E02">
        <w:rPr>
          <w:rFonts w:ascii="Century Schoolbook" w:hAnsi="Century Schoolbook"/>
          <w:sz w:val="24"/>
          <w:szCs w:val="24"/>
        </w:rPr>
        <w:t>-polar cluster (FP) (Figure 3.8c</w:t>
      </w:r>
      <w:r w:rsidRPr="009E17AF">
        <w:rPr>
          <w:rFonts w:ascii="Century Schoolbook" w:hAnsi="Century Schoolbook"/>
          <w:sz w:val="24"/>
          <w:szCs w:val="24"/>
        </w:rPr>
        <w:t>). These three clusters spanned the entirety of lateral BA10 and</w:t>
      </w:r>
      <w:r w:rsidR="00422D61">
        <w:rPr>
          <w:rFonts w:ascii="Century Schoolbook" w:hAnsi="Century Schoolbook"/>
          <w:sz w:val="24"/>
          <w:szCs w:val="24"/>
        </w:rPr>
        <w:t xml:space="preserve"> fractionated </w:t>
      </w:r>
      <w:r w:rsidRPr="009E17AF">
        <w:rPr>
          <w:rFonts w:ascii="Century Schoolbook" w:hAnsi="Century Schoolbook"/>
          <w:sz w:val="24"/>
          <w:szCs w:val="24"/>
        </w:rPr>
        <w:t>along a ventral-dorsal axis, consistent with a recent DTI parcellation</w:t>
      </w:r>
      <w:ins w:id="145" w:author="Microsoft Office User" w:date="2016-04-18T10:20:00Z">
        <w:r w:rsidR="00FB3153">
          <w:rPr>
            <w:rFonts w:ascii="Century Schoolbook" w:hAnsi="Century Schoolbook"/>
            <w:sz w:val="24"/>
            <w:szCs w:val="24"/>
          </w:rPr>
          <w:t xml:space="preserve"> of this region</w:t>
        </w:r>
      </w:ins>
      <w:r w:rsidRPr="009E17AF">
        <w:rPr>
          <w:rFonts w:ascii="Century Schoolbook" w:hAnsi="Century Schoolbook"/>
          <w:sz w:val="24"/>
          <w:szCs w:val="24"/>
        </w:rPr>
        <w:t xml:space="preserve">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66060BC2-6179-4823-B0BA-9928FD615641&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006D609F">
        <w:rPr>
          <w:rFonts w:cs="Century Schoolbook"/>
          <w:i/>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Notably, none of these cluster</w:t>
      </w:r>
      <w:r w:rsidR="00422D61">
        <w:rPr>
          <w:rFonts w:ascii="Century Schoolbook" w:hAnsi="Century Schoolbook"/>
          <w:sz w:val="24"/>
          <w:szCs w:val="24"/>
        </w:rPr>
        <w:t>s</w:t>
      </w:r>
      <w:r w:rsidRPr="009E17AF">
        <w:rPr>
          <w:rFonts w:ascii="Century Schoolbook" w:hAnsi="Century Schoolbook"/>
          <w:sz w:val="24"/>
          <w:szCs w:val="24"/>
        </w:rPr>
        <w:t xml:space="preserve"> exten</w:t>
      </w:r>
      <w:r w:rsidR="00422D61">
        <w:rPr>
          <w:rFonts w:ascii="Century Schoolbook" w:hAnsi="Century Schoolbook"/>
          <w:sz w:val="24"/>
          <w:szCs w:val="24"/>
        </w:rPr>
        <w:t>ded into medial aspects of BA10</w:t>
      </w:r>
      <w:r w:rsidRPr="009E17AF">
        <w:rPr>
          <w:rFonts w:ascii="Century Schoolbook" w:hAnsi="Century Schoolbook"/>
          <w:sz w:val="24"/>
          <w:szCs w:val="24"/>
        </w:rPr>
        <w:t xml:space="preserve"> or ventrally into orbitofrontal cortex, consistent with recent cytoarchitechtonic evidence of a lateral-medial distinction in frontal pole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6953FB4A-7FEF-4AA8-BBFA-05C9136584CA&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(Bludau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The most dorsal of these three clusters extended well into </w:t>
      </w:r>
      <w:r w:rsidR="00422D61">
        <w:rPr>
          <w:rFonts w:ascii="Century Schoolbook" w:hAnsi="Century Schoolbook"/>
          <w:sz w:val="24"/>
          <w:szCs w:val="24"/>
        </w:rPr>
        <w:t>rostral</w:t>
      </w:r>
      <w:r w:rsidRPr="009E17AF">
        <w:rPr>
          <w:rFonts w:ascii="Century Schoolbook" w:hAnsi="Century Schoolbook"/>
          <w:sz w:val="24"/>
          <w:szCs w:val="24"/>
        </w:rPr>
        <w:t xml:space="preserve"> portions of </w:t>
      </w:r>
      <w:r w:rsidR="00422D61">
        <w:rPr>
          <w:rFonts w:ascii="Century Schoolbook" w:hAnsi="Century Schoolbook"/>
          <w:sz w:val="24"/>
          <w:szCs w:val="24"/>
        </w:rPr>
        <w:t>BA</w:t>
      </w:r>
      <w:r w:rsidRPr="009E17AF">
        <w:rPr>
          <w:rFonts w:ascii="Century Schoolbook" w:hAnsi="Century Schoolbook"/>
          <w:sz w:val="24"/>
          <w:szCs w:val="24"/>
        </w:rPr>
        <w:t xml:space="preserve"> 9/46d, bilaterally. As such, w</w:t>
      </w:r>
      <w:r w:rsidR="00422D61">
        <w:rPr>
          <w:rFonts w:ascii="Century Schoolbook" w:hAnsi="Century Schoolbook"/>
          <w:sz w:val="24"/>
          <w:szCs w:val="24"/>
        </w:rPr>
        <w:t>e refer to this cluster as 9/46dr</w:t>
      </w:r>
      <w:r w:rsidRPr="009E17AF">
        <w:rPr>
          <w:rFonts w:ascii="Century Schoolbook" w:hAnsi="Century Schoolbook"/>
          <w:sz w:val="24"/>
          <w:szCs w:val="24"/>
        </w:rPr>
        <w:t xml:space="preserve">. The next two clusters separated along the most anterior portion of the brain in BA10; as such, as refer to these clusters as ‘10d’ and 10v’, respectively. </w:t>
      </w:r>
    </w:p>
    <w:p w14:paraId="42D6B1BF" w14:textId="336C3B0C"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sz w:val="24"/>
          <w:szCs w:val="24"/>
        </w:rPr>
        <w:t>Meta-analytic co-activation profiles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Next, we contrasted the whole-brain co-activation of </w:t>
      </w:r>
      <w:ins w:id="146" w:author="Microsoft Office User" w:date="2016-04-18T10:21:00Z">
        <w:r w:rsidR="00FB3153">
          <w:rPr>
            <w:rFonts w:ascii="Century Schoolbook" w:hAnsi="Century Schoolbook"/>
            <w:sz w:val="24"/>
            <w:szCs w:val="24"/>
          </w:rPr>
          <w:t xml:space="preserve">the </w:t>
        </w:r>
      </w:ins>
      <w:del w:id="147" w:author="Microsoft Office User" w:date="2016-04-18T10:21:00Z">
        <w:r w:rsidRPr="009E17AF" w:rsidDel="00FB3153">
          <w:rPr>
            <w:rFonts w:ascii="Century Schoolbook" w:hAnsi="Century Schoolbook"/>
            <w:sz w:val="24"/>
            <w:szCs w:val="24"/>
          </w:rPr>
          <w:delText xml:space="preserve">fronto-parietal </w:delText>
        </w:r>
      </w:del>
      <w:r w:rsidRPr="009E17AF">
        <w:rPr>
          <w:rFonts w:ascii="Century Schoolbook" w:hAnsi="Century Schoolbook"/>
          <w:sz w:val="24"/>
          <w:szCs w:val="24"/>
        </w:rPr>
        <w:t>LFC clusters</w:t>
      </w:r>
      <w:ins w:id="148" w:author="Microsoft Office User" w:date="2016-04-18T10:21:00Z">
        <w:r w:rsidR="00FB3153">
          <w:rPr>
            <w:rFonts w:ascii="Century Schoolbook" w:hAnsi="Century Schoolbook"/>
            <w:sz w:val="24"/>
            <w:szCs w:val="24"/>
          </w:rPr>
          <w:t xml:space="preserve"> that fall within the </w:t>
        </w:r>
        <w:proofErr w:type="spellStart"/>
        <w:r w:rsidR="00FB3153">
          <w:rPr>
            <w:rFonts w:ascii="Century Schoolbook" w:hAnsi="Century Schoolbook"/>
            <w:sz w:val="24"/>
            <w:szCs w:val="24"/>
          </w:rPr>
          <w:t>fronto</w:t>
        </w:r>
        <w:proofErr w:type="spellEnd"/>
        <w:r w:rsidR="00FB3153">
          <w:rPr>
            <w:rFonts w:ascii="Century Schoolbook" w:hAnsi="Century Schoolbook"/>
            <w:sz w:val="24"/>
            <w:szCs w:val="24"/>
          </w:rPr>
          <w:t xml:space="preserve">-parietal </w:t>
        </w:r>
        <w:proofErr w:type="spellStart"/>
        <w:r w:rsidR="00FB3153">
          <w:rPr>
            <w:rFonts w:ascii="Century Schoolbook" w:hAnsi="Century Schoolbook"/>
            <w:sz w:val="24"/>
            <w:szCs w:val="24"/>
          </w:rPr>
          <w:t>netwrok</w:t>
        </w:r>
      </w:ins>
      <w:proofErr w:type="spellEnd"/>
      <w:r w:rsidRPr="009E17AF">
        <w:rPr>
          <w:rFonts w:ascii="Century Schoolbook" w:hAnsi="Century Schoolbook"/>
          <w:sz w:val="24"/>
          <w:szCs w:val="24"/>
        </w:rPr>
        <w:t xml:space="preserve">, </w:t>
      </w:r>
      <w:ins w:id="149" w:author="Microsoft Office User" w:date="2016-04-18T10:22:00Z">
        <w:r w:rsidR="00FB3153">
          <w:rPr>
            <w:rFonts w:ascii="Century Schoolbook" w:hAnsi="Century Schoolbook"/>
            <w:sz w:val="24"/>
            <w:szCs w:val="24"/>
          </w:rPr>
          <w:t xml:space="preserve">which </w:t>
        </w:r>
      </w:ins>
      <w:del w:id="150" w:author="Microsoft Office User" w:date="2016-04-18T10:22:00Z">
        <w:r w:rsidRPr="009E17AF" w:rsidDel="00FB3153">
          <w:rPr>
            <w:rFonts w:ascii="Century Schoolbook" w:hAnsi="Century Schoolbook"/>
            <w:sz w:val="24"/>
            <w:szCs w:val="24"/>
          </w:rPr>
          <w:delText xml:space="preserve">revealing </w:delText>
        </w:r>
      </w:del>
      <w:ins w:id="151" w:author="Microsoft Office User" w:date="2016-04-18T10:22:00Z">
        <w:r w:rsidR="00FB3153" w:rsidRPr="009E17AF">
          <w:rPr>
            <w:rFonts w:ascii="Century Schoolbook" w:hAnsi="Century Schoolbook"/>
            <w:sz w:val="24"/>
            <w:szCs w:val="24"/>
          </w:rPr>
          <w:t>reveal</w:t>
        </w:r>
        <w:r w:rsidR="00FB3153">
          <w:rPr>
            <w:rFonts w:ascii="Century Schoolbook" w:hAnsi="Century Schoolbook"/>
            <w:sz w:val="24"/>
            <w:szCs w:val="24"/>
          </w:rPr>
          <w:t>ed</w:t>
        </w:r>
        <w:r w:rsidR="00FB3153" w:rsidRPr="009E17AF">
          <w:rPr>
            <w:rFonts w:ascii="Century Schoolbook" w:hAnsi="Century Schoolbook"/>
            <w:sz w:val="24"/>
            <w:szCs w:val="24"/>
          </w:rPr>
          <w:t xml:space="preserve"> </w:t>
        </w:r>
      </w:ins>
      <w:r w:rsidRPr="009E17AF">
        <w:rPr>
          <w:rFonts w:ascii="Century Schoolbook" w:hAnsi="Century Schoolbook"/>
          <w:sz w:val="24"/>
          <w:szCs w:val="24"/>
        </w:rPr>
        <w:t>distinct pa</w:t>
      </w:r>
      <w:r w:rsidR="00EA7E02">
        <w:rPr>
          <w:rFonts w:ascii="Century Schoolbook" w:hAnsi="Century Schoolbook"/>
          <w:sz w:val="24"/>
          <w:szCs w:val="24"/>
        </w:rPr>
        <w:t>tterns for each region (Figure 3.8, right panel</w:t>
      </w:r>
      <w:r w:rsidRPr="009E17AF">
        <w:rPr>
          <w:rFonts w:ascii="Century Schoolbook" w:hAnsi="Century Schoolbook"/>
          <w:sz w:val="24"/>
          <w:szCs w:val="24"/>
        </w:rPr>
        <w:t xml:space="preserve">). We observed a striking pattern of co-activation differences, such that the majority of clusters co-activated with distinct sub-portions of </w:t>
      </w:r>
      <w:r w:rsidR="00422D61">
        <w:rPr>
          <w:rFonts w:ascii="Century Schoolbook" w:hAnsi="Century Schoolbook"/>
          <w:sz w:val="24"/>
          <w:szCs w:val="24"/>
        </w:rPr>
        <w:t>other cortical association areas</w:t>
      </w:r>
      <w:r w:rsidRPr="009E17AF">
        <w:rPr>
          <w:rFonts w:ascii="Century Schoolbook" w:hAnsi="Century Schoolbook"/>
          <w:sz w:val="24"/>
          <w:szCs w:val="24"/>
        </w:rPr>
        <w:t xml:space="preserve">. Across parietal cortex, each LFC cluster co-activated most strongly with distinct areas across a gradient extending from tempo-parietal junction (TPJ) to the lateral </w:t>
      </w:r>
      <w:proofErr w:type="spellStart"/>
      <w:r w:rsidRPr="009E17AF">
        <w:rPr>
          <w:rFonts w:ascii="Century Schoolbook" w:hAnsi="Century Schoolbook"/>
          <w:sz w:val="24"/>
          <w:szCs w:val="24"/>
        </w:rPr>
        <w:lastRenderedPageBreak/>
        <w:t>parieto</w:t>
      </w:r>
      <w:proofErr w:type="spellEnd"/>
      <w:r w:rsidRPr="009E17AF">
        <w:rPr>
          <w:rFonts w:ascii="Century Schoolbook" w:hAnsi="Century Schoolbook"/>
          <w:sz w:val="24"/>
          <w:szCs w:val="24"/>
        </w:rPr>
        <w:t xml:space="preserve">-occipital sulcus. For example, clusters ‘9/46c’ and all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-polar clusters showed greater co-activation with parietal cortex ventral to the </w:t>
      </w:r>
      <w:proofErr w:type="spellStart"/>
      <w:r w:rsidRPr="009E17AF">
        <w:rPr>
          <w:rFonts w:ascii="Century Schoolbook" w:hAnsi="Century Schoolbook"/>
          <w:sz w:val="24"/>
          <w:szCs w:val="24"/>
        </w:rPr>
        <w:t>intraparietal</w:t>
      </w:r>
      <w:proofErr w:type="spellEnd"/>
      <w:r w:rsidRPr="009E17AF">
        <w:rPr>
          <w:rFonts w:ascii="Century Schoolbook" w:hAnsi="Century Schoolbook"/>
          <w:sz w:val="24"/>
          <w:szCs w:val="24"/>
        </w:rPr>
        <w:t xml:space="preserve"> sulcus. In contrast, ‘FEF’ and all four ‘mid’ LPFC clusters showed grea</w:t>
      </w:r>
      <w:r w:rsidR="00422D61">
        <w:rPr>
          <w:rFonts w:ascii="Century Schoolbook" w:hAnsi="Century Schoolbook"/>
          <w:sz w:val="24"/>
          <w:szCs w:val="24"/>
        </w:rPr>
        <w:t xml:space="preserve">ter co-activation with the </w:t>
      </w:r>
      <w:proofErr w:type="spellStart"/>
      <w:r w:rsidR="00422D61">
        <w:rPr>
          <w:rFonts w:ascii="Century Schoolbook" w:hAnsi="Century Schoolbook"/>
          <w:sz w:val="24"/>
          <w:szCs w:val="24"/>
        </w:rPr>
        <w:t>intra</w:t>
      </w:r>
      <w:r w:rsidRPr="009E17AF">
        <w:rPr>
          <w:rFonts w:ascii="Century Schoolbook" w:hAnsi="Century Schoolbook"/>
          <w:sz w:val="24"/>
          <w:szCs w:val="24"/>
        </w:rPr>
        <w:t>parietal</w:t>
      </w:r>
      <w:proofErr w:type="spellEnd"/>
      <w:r w:rsidRPr="009E17AF">
        <w:rPr>
          <w:rFonts w:ascii="Century Schoolbook" w:hAnsi="Century Schoolbook"/>
          <w:sz w:val="24"/>
          <w:szCs w:val="24"/>
        </w:rPr>
        <w:t xml:space="preserve"> sulcus itself and areas slightly dorsal to it. This gradient of co-activation across LPC </w:t>
      </w:r>
      <w:r w:rsidR="00422D61">
        <w:rPr>
          <w:rFonts w:ascii="Century Schoolbook" w:hAnsi="Century Schoolbook"/>
          <w:sz w:val="24"/>
          <w:szCs w:val="24"/>
        </w:rPr>
        <w:t xml:space="preserve">is consistent observations from </w:t>
      </w:r>
      <w:proofErr w:type="spellStart"/>
      <w:r w:rsidR="00422D61">
        <w:rPr>
          <w:rFonts w:ascii="Century Schoolbook" w:hAnsi="Century Schoolbook"/>
          <w:sz w:val="24"/>
          <w:szCs w:val="24"/>
        </w:rPr>
        <w:t>rsfc</w:t>
      </w:r>
      <w:proofErr w:type="spellEnd"/>
      <w:r w:rsidR="00422D61">
        <w:rPr>
          <w:rFonts w:ascii="Century Schoolbook" w:hAnsi="Century Schoolbook"/>
          <w:sz w:val="24"/>
          <w:szCs w:val="24"/>
        </w:rPr>
        <w:t xml:space="preserve">-fMRI and the associated hypothesis that association cortex is composed of parallel interdigitated networks that are highly integrative in nature </w:t>
      </w:r>
      <w:r w:rsidR="00422D61">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16042AC7-902A-4E00-A6DF-873108B2002A&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p>
    <w:p w14:paraId="416DD36A" w14:textId="77777777" w:rsidR="0094566E" w:rsidRPr="009E17AF" w:rsidRDefault="0094566E" w:rsidP="00B619DC">
      <w:pPr>
        <w:pStyle w:val="Normal1"/>
        <w:tabs>
          <w:tab w:val="left" w:pos="720"/>
          <w:tab w:val="left" w:pos="1440"/>
          <w:tab w:val="left" w:pos="2314"/>
        </w:tabs>
        <w:ind w:firstLine="0"/>
        <w:rPr>
          <w:rFonts w:ascii="Century Schoolbook" w:hAnsi="Century Schoolbook"/>
          <w:sz w:val="24"/>
          <w:szCs w:val="24"/>
        </w:rPr>
      </w:pPr>
      <w:r w:rsidRPr="009E17AF">
        <w:rPr>
          <w:rFonts w:ascii="Century Schoolbook" w:hAnsi="Century Schoolbook"/>
          <w:sz w:val="24"/>
          <w:szCs w:val="24"/>
        </w:rPr>
        <w:tab/>
        <w:t xml:space="preserve">Similarly, all clusters except right IFG co-activated most strongly with distinct portions of pre-SMA and MCC. Generally, more anterior clusters co-activated more strongly with more anterior portions of pre-SMA/MCC. For instance, cluster ‘10d’ co-activated most strongly with a portion of mid-cingulate cortex that extended into </w:t>
      </w:r>
      <w:proofErr w:type="spellStart"/>
      <w:r w:rsidRPr="009E17AF">
        <w:rPr>
          <w:rFonts w:ascii="Century Schoolbook" w:hAnsi="Century Schoolbook"/>
          <w:sz w:val="24"/>
          <w:szCs w:val="24"/>
        </w:rPr>
        <w:t>perigenual</w:t>
      </w:r>
      <w:proofErr w:type="spellEnd"/>
      <w:r w:rsidRPr="009E17AF">
        <w:rPr>
          <w:rFonts w:ascii="Century Schoolbook" w:hAnsi="Century Schoolbook"/>
          <w:sz w:val="24"/>
          <w:szCs w:val="24"/>
        </w:rPr>
        <w:t xml:space="preserve"> ACC. In contrast, cluster ‘44 [R]’ co-activated with a more posterior portion in the supplementary motor area (SMA). Given the importance of MFC for motoric and executive function, and the strong coupling of these regions at a network, these results suggest that distinct areas of lateral frontal cortex work in concer</w:t>
      </w:r>
      <w:r w:rsidR="00422D61">
        <w:rPr>
          <w:rFonts w:ascii="Century Schoolbook" w:hAnsi="Century Schoolbook"/>
          <w:sz w:val="24"/>
          <w:szCs w:val="24"/>
        </w:rPr>
        <w:t>t with distinct medial areas in support of</w:t>
      </w:r>
      <w:r w:rsidRPr="009E17AF">
        <w:rPr>
          <w:rFonts w:ascii="Century Schoolbook" w:hAnsi="Century Schoolbook"/>
          <w:sz w:val="24"/>
          <w:szCs w:val="24"/>
        </w:rPr>
        <w:t xml:space="preserve"> goal-directed cognition. </w:t>
      </w:r>
    </w:p>
    <w:p w14:paraId="2D5459FB" w14:textId="7D3D66B6"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addition to the differences in co-activation across parietal and frontal cortex, we observed strong differences </w:t>
      </w:r>
      <w:ins w:id="152" w:author="Microsoft Office User" w:date="2016-04-18T10:23:00Z">
        <w:r w:rsidR="00FB3153">
          <w:rPr>
            <w:rFonts w:ascii="Century Schoolbook" w:hAnsi="Century Schoolbook"/>
            <w:sz w:val="24"/>
            <w:szCs w:val="24"/>
          </w:rPr>
          <w:t xml:space="preserve">in co-activation with (**Is this what you meant here?) </w:t>
        </w:r>
      </w:ins>
      <w:r w:rsidRPr="009E17AF">
        <w:rPr>
          <w:rFonts w:ascii="Century Schoolbook" w:hAnsi="Century Schoolbook"/>
          <w:sz w:val="24"/>
          <w:szCs w:val="24"/>
        </w:rPr>
        <w:t xml:space="preserve">the insula. Cluster 44 [R] showed the most distinct pattern, </w:t>
      </w:r>
      <w:del w:id="153" w:author="Microsoft Office User" w:date="2016-04-18T10:23:00Z">
        <w:r w:rsidRPr="009E17AF" w:rsidDel="00FB3153">
          <w:rPr>
            <w:rFonts w:ascii="Century Schoolbook" w:hAnsi="Century Schoolbook"/>
            <w:sz w:val="24"/>
            <w:szCs w:val="24"/>
          </w:rPr>
          <w:delText xml:space="preserve">showing </w:delText>
        </w:r>
      </w:del>
      <w:ins w:id="154" w:author="Microsoft Office User" w:date="2016-04-18T10:23:00Z">
        <w:r w:rsidR="00FB3153">
          <w:rPr>
            <w:rFonts w:ascii="Century Schoolbook" w:hAnsi="Century Schoolbook"/>
            <w:sz w:val="24"/>
            <w:szCs w:val="24"/>
          </w:rPr>
          <w:t>exhibiting</w:t>
        </w:r>
        <w:r w:rsidR="00FB3153" w:rsidRPr="009E17AF">
          <w:rPr>
            <w:rFonts w:ascii="Century Schoolbook" w:hAnsi="Century Schoolbook"/>
            <w:sz w:val="24"/>
            <w:szCs w:val="24"/>
          </w:rPr>
          <w:t xml:space="preserve"> </w:t>
        </w:r>
      </w:ins>
      <w:r w:rsidRPr="009E17AF">
        <w:rPr>
          <w:rFonts w:ascii="Century Schoolbook" w:hAnsi="Century Schoolbook"/>
          <w:sz w:val="24"/>
          <w:szCs w:val="24"/>
        </w:rPr>
        <w:t>strong co-activation with posterior insula (</w:t>
      </w:r>
      <w:proofErr w:type="spellStart"/>
      <w:r w:rsidRPr="009E17AF">
        <w:rPr>
          <w:rFonts w:ascii="Century Schoolbook" w:hAnsi="Century Schoolbook"/>
          <w:sz w:val="24"/>
          <w:szCs w:val="24"/>
        </w:rPr>
        <w:t>pI</w:t>
      </w:r>
      <w:proofErr w:type="spellEnd"/>
      <w:r w:rsidRPr="009E17AF">
        <w:rPr>
          <w:rFonts w:ascii="Century Schoolbook" w:hAnsi="Century Schoolbook"/>
          <w:sz w:val="24"/>
          <w:szCs w:val="24"/>
        </w:rPr>
        <w:t xml:space="preserve">), an region for pain and sensorimotor processing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83FC18A3-4FD8-47DA-AA22-009CD23471E4&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(Chang et al., 2013)</w:t>
      </w:r>
      <w:r w:rsidRPr="009E17AF">
        <w:rPr>
          <w:rFonts w:ascii="Century Schoolbook" w:hAnsi="Century Schoolbook"/>
          <w:sz w:val="24"/>
          <w:szCs w:val="24"/>
        </w:rPr>
        <w:fldChar w:fldCharType="end"/>
      </w:r>
      <w:r w:rsidRPr="009E17AF">
        <w:rPr>
          <w:rFonts w:ascii="Century Schoolbook" w:hAnsi="Century Schoolbook"/>
          <w:sz w:val="24"/>
          <w:szCs w:val="24"/>
        </w:rPr>
        <w:t>. In contrast, the remaining clus</w:t>
      </w:r>
      <w:r w:rsidR="00422D61">
        <w:rPr>
          <w:rFonts w:ascii="Century Schoolbook" w:hAnsi="Century Schoolbook"/>
          <w:sz w:val="24"/>
          <w:szCs w:val="24"/>
        </w:rPr>
        <w:t>t</w:t>
      </w:r>
      <w:r w:rsidRPr="009E17AF">
        <w:rPr>
          <w:rFonts w:ascii="Century Schoolbook" w:hAnsi="Century Schoolbook"/>
          <w:sz w:val="24"/>
          <w:szCs w:val="24"/>
        </w:rPr>
        <w:t>ers showed strong co-activation with different portions of anterior insula (</w:t>
      </w:r>
      <w:proofErr w:type="spellStart"/>
      <w:r w:rsidRPr="009E17AF">
        <w:rPr>
          <w:rFonts w:ascii="Century Schoolbook" w:hAnsi="Century Schoolbook"/>
          <w:sz w:val="24"/>
          <w:szCs w:val="24"/>
        </w:rPr>
        <w:t>aI</w:t>
      </w:r>
      <w:proofErr w:type="spellEnd"/>
      <w:r w:rsidRPr="009E17AF">
        <w:rPr>
          <w:rFonts w:ascii="Century Schoolbook" w:hAnsi="Century Schoolbook"/>
          <w:sz w:val="24"/>
          <w:szCs w:val="24"/>
        </w:rPr>
        <w:t>). For instance, IFJ co-</w:t>
      </w:r>
      <w:r w:rsidRPr="009E17AF">
        <w:rPr>
          <w:rFonts w:ascii="Century Schoolbook" w:hAnsi="Century Schoolbook"/>
          <w:sz w:val="24"/>
          <w:szCs w:val="24"/>
        </w:rPr>
        <w:lastRenderedPageBreak/>
        <w:t xml:space="preserve">activated most strongly with </w:t>
      </w:r>
      <w:proofErr w:type="spellStart"/>
      <w:r w:rsidRPr="009E17AF">
        <w:rPr>
          <w:rFonts w:ascii="Century Schoolbook" w:hAnsi="Century Schoolbook"/>
          <w:sz w:val="24"/>
          <w:szCs w:val="24"/>
        </w:rPr>
        <w:t>dorsoanterior</w:t>
      </w:r>
      <w:proofErr w:type="spellEnd"/>
      <w:r w:rsidRPr="009E17AF">
        <w:rPr>
          <w:rFonts w:ascii="Century Schoolbook" w:hAnsi="Century Schoolbook"/>
          <w:sz w:val="24"/>
          <w:szCs w:val="24"/>
        </w:rPr>
        <w:t xml:space="preserve"> Insula, a sub-region implicated in goal-directed cognition. In contrast, areas 10d and 10v generally showed greater co-activation with </w:t>
      </w:r>
      <w:proofErr w:type="spellStart"/>
      <w:r w:rsidRPr="009E17AF">
        <w:rPr>
          <w:rFonts w:ascii="Century Schoolbook" w:hAnsi="Century Schoolbook"/>
          <w:sz w:val="24"/>
          <w:szCs w:val="24"/>
        </w:rPr>
        <w:t>ventroanterior</w:t>
      </w:r>
      <w:proofErr w:type="spellEnd"/>
      <w:r w:rsidRPr="009E17AF">
        <w:rPr>
          <w:rFonts w:ascii="Century Schoolbook" w:hAnsi="Century Schoolbook"/>
          <w:sz w:val="24"/>
          <w:szCs w:val="24"/>
        </w:rPr>
        <w:t xml:space="preserve"> insula, which has been implicated in chemo-sensory processing. </w:t>
      </w:r>
    </w:p>
    <w:p w14:paraId="180CCF2C" w14:textId="5E0B8C37"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sum, the primary differences in co-activation across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regions in lateral frontal cortex were within highly active ‘task-positive’ association areas, perhaps due to a requirement for different types of multi-modal information depending on the type of cognitive control that needs to be exerted by each region. </w:t>
      </w:r>
      <w:r w:rsidR="00422D61">
        <w:rPr>
          <w:rFonts w:ascii="Century Schoolbook" w:hAnsi="Century Schoolbook"/>
          <w:sz w:val="24"/>
          <w:szCs w:val="24"/>
        </w:rPr>
        <w:t>Moreover, this finding is consistent with the hypothesis that association cortex across the brain is composed of parallel inter-</w:t>
      </w:r>
      <w:proofErr w:type="spellStart"/>
      <w:r w:rsidR="00422D61">
        <w:rPr>
          <w:rFonts w:ascii="Century Schoolbook" w:hAnsi="Century Schoolbook"/>
          <w:sz w:val="24"/>
          <w:szCs w:val="24"/>
        </w:rPr>
        <w:t>digitated</w:t>
      </w:r>
      <w:proofErr w:type="spellEnd"/>
      <w:r w:rsidR="00422D61">
        <w:rPr>
          <w:rFonts w:ascii="Century Schoolbook" w:hAnsi="Century Schoolbook"/>
          <w:sz w:val="24"/>
          <w:szCs w:val="24"/>
        </w:rPr>
        <w:t xml:space="preserve"> networks with high levels of cross talk between each other </w:t>
      </w:r>
      <w:r w:rsidR="00422D61">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0BFC13E-7CF4-47FD-9EFB-D6796D182073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r w:rsidRPr="009E17AF">
        <w:rPr>
          <w:rFonts w:ascii="Century Schoolbook" w:hAnsi="Century Schoolbook"/>
          <w:sz w:val="24"/>
          <w:szCs w:val="24"/>
        </w:rPr>
        <w:t xml:space="preserve">The exceptions to this pattern were area 9/46c and the two clusters in BA10, which showed stronger co-activation areas of the default network, including vmPFC and PCC. This pattern is consistent with the hypothesis that frontal pole may serve as a relay between the task-positive front-parietal network and the internally-oriented default network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25789DB2-04C8-4FCB-8A1C-FD019433C9C6&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(Burgess, Dumontheil, &amp; Gilbert, 2007)</w:t>
      </w:r>
      <w:r w:rsidRPr="009E17AF">
        <w:rPr>
          <w:rFonts w:ascii="Century Schoolbook" w:hAnsi="Century Schoolbook"/>
          <w:sz w:val="24"/>
          <w:szCs w:val="24"/>
        </w:rPr>
        <w:fldChar w:fldCharType="end"/>
      </w:r>
      <w:r w:rsidRPr="009E17AF">
        <w:rPr>
          <w:rFonts w:ascii="Century Schoolbook" w:hAnsi="Century Schoolbook"/>
          <w:sz w:val="24"/>
          <w:szCs w:val="24"/>
        </w:rPr>
        <w:t>.</w:t>
      </w:r>
    </w:p>
    <w:p w14:paraId="18888AFF" w14:textId="47042945"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sz w:val="24"/>
          <w:szCs w:val="24"/>
        </w:rPr>
        <w:t>Meta-analytic functional preference profiles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Having observed distinct patterns of co-activation between </w:t>
      </w:r>
      <w:proofErr w:type="spellStart"/>
      <w:r w:rsidRPr="009E17AF">
        <w:rPr>
          <w:rFonts w:ascii="Century Schoolbook" w:hAnsi="Century Schoolbook"/>
          <w:sz w:val="24"/>
          <w:szCs w:val="24"/>
        </w:rPr>
        <w:t>fr</w:t>
      </w:r>
      <w:r w:rsidR="00422D61">
        <w:rPr>
          <w:rFonts w:ascii="Century Schoolbook" w:hAnsi="Century Schoolbook"/>
          <w:sz w:val="24"/>
          <w:szCs w:val="24"/>
        </w:rPr>
        <w:t>onto</w:t>
      </w:r>
      <w:proofErr w:type="spellEnd"/>
      <w:r w:rsidR="00422D61">
        <w:rPr>
          <w:rFonts w:ascii="Century Schoolbook" w:hAnsi="Century Schoolbook"/>
          <w:sz w:val="24"/>
          <w:szCs w:val="24"/>
        </w:rPr>
        <w:t>-parietal LFC clusters</w:t>
      </w:r>
      <w:r w:rsidRPr="009E17AF">
        <w:rPr>
          <w:rFonts w:ascii="Century Schoolbook" w:hAnsi="Century Schoolbook"/>
          <w:sz w:val="24"/>
          <w:szCs w:val="24"/>
        </w:rPr>
        <w:t xml:space="preserve">, we probed the semantic data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to determine if psychological states differentially </w:t>
      </w:r>
      <w:r w:rsidR="00EA7E02">
        <w:rPr>
          <w:rFonts w:ascii="Century Schoolbook" w:hAnsi="Century Schoolbook"/>
          <w:sz w:val="24"/>
          <w:szCs w:val="24"/>
        </w:rPr>
        <w:t>recruited each cluster (Figure 3.9</w:t>
      </w:r>
      <w:r w:rsidRPr="009E17AF">
        <w:rPr>
          <w:rFonts w:ascii="Century Schoolbook" w:hAnsi="Century Schoolbook"/>
          <w:sz w:val="24"/>
          <w:szCs w:val="24"/>
        </w:rPr>
        <w:t xml:space="preserve">). Consistent with distributed role for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network in goal-directed cognition, all nine clusters were significantly associated with working-memory, all clusters except 1</w:t>
      </w:r>
      <w:r w:rsidR="00813DAE">
        <w:rPr>
          <w:rFonts w:ascii="Century Schoolbook" w:hAnsi="Century Schoolbook"/>
          <w:sz w:val="24"/>
          <w:szCs w:val="24"/>
        </w:rPr>
        <w:t>0d and 1</w:t>
      </w:r>
      <w:r w:rsidRPr="009E17AF">
        <w:rPr>
          <w:rFonts w:ascii="Century Schoolbook" w:hAnsi="Century Schoolbook"/>
          <w:sz w:val="24"/>
          <w:szCs w:val="24"/>
        </w:rPr>
        <w:t xml:space="preserve">0v were associated </w:t>
      </w:r>
      <w:r w:rsidRPr="009E17AF">
        <w:rPr>
          <w:rFonts w:ascii="Century Schoolbook" w:hAnsi="Century Schoolbook"/>
          <w:sz w:val="24"/>
          <w:szCs w:val="24"/>
        </w:rPr>
        <w:lastRenderedPageBreak/>
        <w:t xml:space="preserve">with conflict, and </w:t>
      </w:r>
      <w:r w:rsidR="00813DAE">
        <w:rPr>
          <w:rFonts w:ascii="Century Schoolbook" w:hAnsi="Century Schoolbook"/>
          <w:sz w:val="24"/>
          <w:szCs w:val="24"/>
        </w:rPr>
        <w:t>seven</w:t>
      </w:r>
      <w:r w:rsidRPr="009E17AF">
        <w:rPr>
          <w:rFonts w:ascii="Century Schoolbook" w:hAnsi="Century Schoolbook"/>
          <w:sz w:val="24"/>
          <w:szCs w:val="24"/>
        </w:rPr>
        <w:t xml:space="preserve"> clusters were associated with switching. The present results are inconsistent with focal anatomical locations for high-level executive processes and instead suggest these processes likely rely on distributed firing across the network to perform goal-directed cognition in the face of interference and </w:t>
      </w:r>
      <w:commentRangeStart w:id="155"/>
      <w:r w:rsidRPr="009E17AF">
        <w:rPr>
          <w:rFonts w:ascii="Century Schoolbook" w:hAnsi="Century Schoolbook"/>
          <w:sz w:val="24"/>
          <w:szCs w:val="24"/>
        </w:rPr>
        <w:t>conflict</w:t>
      </w:r>
      <w:commentRangeEnd w:id="155"/>
      <w:r w:rsidR="00FB3153">
        <w:rPr>
          <w:rStyle w:val="CommentReference"/>
          <w:rFonts w:ascii="Times" w:hAnsi="Times"/>
        </w:rPr>
        <w:commentReference w:id="155"/>
      </w:r>
      <w:r w:rsidRPr="009E17AF">
        <w:rPr>
          <w:rFonts w:ascii="Century Schoolbook" w:hAnsi="Century Schoolbook"/>
          <w:sz w:val="24"/>
          <w:szCs w:val="24"/>
        </w:rPr>
        <w:t xml:space="preserve">. </w:t>
      </w:r>
    </w:p>
    <w:p w14:paraId="7A6BC6B2" w14:textId="27CD093A" w:rsidR="0054564B" w:rsidRPr="00F22624" w:rsidRDefault="0054564B" w:rsidP="00F22624">
      <w:pPr>
        <w:spacing w:line="480" w:lineRule="auto"/>
        <w:ind w:firstLine="720"/>
        <w:rPr>
          <w:i w:val="0"/>
          <w:sz w:val="24"/>
        </w:rPr>
      </w:pPr>
      <w:r w:rsidRPr="00F22624">
        <w:rPr>
          <w:b/>
          <w:sz w:val="24"/>
        </w:rPr>
        <w:t xml:space="preserve">Caudal </w:t>
      </w:r>
      <w:proofErr w:type="spellStart"/>
      <w:r w:rsidRPr="00F22624">
        <w:rPr>
          <w:b/>
          <w:sz w:val="24"/>
        </w:rPr>
        <w:t>fronto</w:t>
      </w:r>
      <w:proofErr w:type="spellEnd"/>
      <w:r w:rsidRPr="00F22624">
        <w:rPr>
          <w:b/>
          <w:sz w:val="24"/>
        </w:rPr>
        <w:t>-parietal LFC</w:t>
      </w:r>
      <w:r w:rsidR="00F22624" w:rsidRPr="00F22624">
        <w:rPr>
          <w:b/>
          <w:sz w:val="24"/>
        </w:rPr>
        <w:t>.</w:t>
      </w:r>
      <w:r w:rsidR="00F22624">
        <w:rPr>
          <w:i w:val="0"/>
          <w:sz w:val="24"/>
        </w:rPr>
        <w:t xml:space="preserve"> </w:t>
      </w:r>
      <w:r w:rsidRPr="00F22624">
        <w:rPr>
          <w:i w:val="0"/>
          <w:sz w:val="24"/>
        </w:rPr>
        <w:t>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movements (</w:t>
      </w:r>
      <w:proofErr w:type="spellStart"/>
      <w:r w:rsidRPr="00F22624">
        <w:rPr>
          <w:i w:val="0"/>
          <w:sz w:val="24"/>
        </w:rPr>
        <w:t>i.e</w:t>
      </w:r>
      <w:proofErr w:type="spellEnd"/>
      <w:r w:rsidRPr="00F22624">
        <w:rPr>
          <w:i w:val="0"/>
          <w:sz w:val="24"/>
        </w:rPr>
        <w:t xml:space="preserve"> ‘gaze’) in the </w:t>
      </w:r>
      <w:proofErr w:type="spellStart"/>
      <w:r w:rsidRPr="00F22624">
        <w:rPr>
          <w:i w:val="0"/>
          <w:sz w:val="24"/>
        </w:rPr>
        <w:t>fronto</w:t>
      </w:r>
      <w:proofErr w:type="spellEnd"/>
      <w:r w:rsidRPr="00F22624">
        <w:rPr>
          <w:i w:val="0"/>
          <w:sz w:val="24"/>
        </w:rPr>
        <w:t xml:space="preserve">-parietal network, and was also associated with ‘attention’. This pattern suggests that the area ‘6/8’ works in concert with other </w:t>
      </w:r>
      <w:proofErr w:type="spellStart"/>
      <w:r w:rsidRPr="00F22624">
        <w:rPr>
          <w:i w:val="0"/>
          <w:sz w:val="24"/>
        </w:rPr>
        <w:t>fronto</w:t>
      </w:r>
      <w:proofErr w:type="spellEnd"/>
      <w:r w:rsidRPr="00F22624">
        <w:rPr>
          <w:i w:val="0"/>
          <w:sz w:val="24"/>
        </w:rPr>
        <w:t xml:space="preserve">-parietal regions in a supporting role by directing attention to relevant stimuli in the external environment to support downstream information processing. However, </w:t>
      </w:r>
      <w:del w:id="156" w:author="Microsoft Office User" w:date="2016-04-18T10:27:00Z">
        <w:r w:rsidRPr="00F22624" w:rsidDel="008C02D7">
          <w:rPr>
            <w:i w:val="0"/>
            <w:sz w:val="24"/>
          </w:rPr>
          <w:delText xml:space="preserve">it is notable cluster </w:delText>
        </w:r>
      </w:del>
      <w:r w:rsidRPr="00F22624">
        <w:rPr>
          <w:i w:val="0"/>
          <w:sz w:val="24"/>
        </w:rPr>
        <w:t xml:space="preserve">‘6/8’ was </w:t>
      </w:r>
      <w:ins w:id="157" w:author="Microsoft Office User" w:date="2016-04-18T10:27:00Z">
        <w:r w:rsidR="008C02D7">
          <w:rPr>
            <w:i w:val="0"/>
            <w:sz w:val="24"/>
          </w:rPr>
          <w:t xml:space="preserve">also </w:t>
        </w:r>
      </w:ins>
      <w:r w:rsidRPr="00F22624">
        <w:rPr>
          <w:i w:val="0"/>
          <w:sz w:val="24"/>
        </w:rPr>
        <w:t xml:space="preserve">significantly associated with ‘action’– a topic representing motor planning– and  ‘working-memory’. </w:t>
      </w:r>
      <w:commentRangeStart w:id="158"/>
      <w:r w:rsidRPr="00F22624">
        <w:rPr>
          <w:i w:val="0"/>
          <w:sz w:val="24"/>
        </w:rPr>
        <w:t xml:space="preserve">These results are notable as the FEF has been recently implicated in a critical role in the oculomotor delayed response task in a recent lesion study </w:t>
      </w:r>
      <w:r w:rsidRPr="00F22624">
        <w:rPr>
          <w:i w:val="0"/>
          <w:sz w:val="24"/>
        </w:rPr>
        <w:fldChar w:fldCharType="begin"/>
      </w:r>
      <w:r w:rsidR="0000334A" w:rsidRPr="00F22624">
        <w:rPr>
          <w:i w:val="0"/>
          <w:sz w:val="24"/>
        </w:rPr>
        <w:instrText xml:space="preserve"> ADDIN PAPERS2_CITATIONS &lt;citation&gt;&lt;uuid&gt;DEFB7087-A8C7-426B-A482-AEDB87804DB0&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C12F1750-E534-4EED-A560-05AD2E20FC7C&lt;/uuid&gt;&lt;subtype&gt;400&lt;/subtype&gt;&lt;endpage&gt;2856&lt;/endpage&gt;&lt;type&gt;400&lt;/type&gt;&lt;url&gt;http://www.jneurosci.org/cgi/doi/10.1523/JNEUROSCI.3618-15.2016&lt;/url&gt;&lt;bundle&gt;&lt;publication&gt;&lt;title&gt;Journal of Neuroscience&lt;/title&gt;&lt;type&gt;-100&lt;/type&gt;&lt;subtype&gt;-100&lt;/subtype&gt;&lt;uuid&gt;CC88A2A9-C75C-400B-A600-3E9CED9CB2E1&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Pr="00F22624">
        <w:rPr>
          <w:i w:val="0"/>
          <w:sz w:val="24"/>
        </w:rPr>
        <w:fldChar w:fldCharType="separate"/>
      </w:r>
      <w:r w:rsidRPr="00F22624">
        <w:rPr>
          <w:rFonts w:cs="Century Schoolbook"/>
          <w:i w:val="0"/>
          <w:sz w:val="24"/>
        </w:rPr>
        <w:t>(W. E. Mackey, Devinsky, Doyle, Meager, &amp; Curtis, 2016)</w:t>
      </w:r>
      <w:r w:rsidRPr="00F22624">
        <w:rPr>
          <w:i w:val="0"/>
          <w:sz w:val="24"/>
        </w:rPr>
        <w:fldChar w:fldCharType="end"/>
      </w:r>
      <w:r w:rsidRPr="00F22624">
        <w:rPr>
          <w:i w:val="0"/>
          <w:sz w:val="24"/>
        </w:rPr>
        <w:t xml:space="preserve">. </w:t>
      </w:r>
      <w:commentRangeEnd w:id="158"/>
      <w:r w:rsidR="008C02D7">
        <w:rPr>
          <w:rStyle w:val="CommentReference"/>
          <w:rFonts w:ascii="Times" w:eastAsia="ＭＳ 明朝" w:hAnsi="Times"/>
          <w:i w:val="0"/>
        </w:rPr>
        <w:commentReference w:id="158"/>
      </w:r>
      <w:r w:rsidRPr="00F22624">
        <w:rPr>
          <w:i w:val="0"/>
          <w:sz w:val="24"/>
        </w:rPr>
        <w:t>As such, these present results suggest the region containing the FEF is not merely involved in saccadic eye movements, but plays an important role in higher-level cognitive function.</w:t>
      </w:r>
    </w:p>
    <w:p w14:paraId="4949103C" w14:textId="77777777" w:rsidR="0094566E" w:rsidRPr="009E17AF" w:rsidRDefault="0094566E" w:rsidP="009E17AF">
      <w:pPr>
        <w:pStyle w:val="Normal1"/>
        <w:spacing w:line="420" w:lineRule="auto"/>
        <w:ind w:firstLine="0"/>
        <w:rPr>
          <w:rFonts w:ascii="Century Schoolbook" w:hAnsi="Century Schoolbook"/>
          <w:sz w:val="24"/>
          <w:szCs w:val="24"/>
        </w:rPr>
      </w:pPr>
    </w:p>
    <w:p w14:paraId="13009F19" w14:textId="42B20271" w:rsidR="00DE76C5" w:rsidRDefault="00C92B7D" w:rsidP="00D92371">
      <w:pPr>
        <w:rPr>
          <w:i w:val="0"/>
          <w:sz w:val="24"/>
        </w:rPr>
      </w:pPr>
      <w:r>
        <w:rPr>
          <w:noProof/>
        </w:rPr>
        <w:lastRenderedPageBreak/>
        <mc:AlternateContent>
          <mc:Choice Requires="wpg">
            <w:drawing>
              <wp:anchor distT="0" distB="0" distL="114300" distR="114300" simplePos="0" relativeHeight="251655680" behindDoc="0" locked="0" layoutInCell="1" allowOverlap="1" wp14:anchorId="4858A200" wp14:editId="60A56522">
                <wp:simplePos x="0" y="0"/>
                <wp:positionH relativeFrom="column">
                  <wp:posOffset>0</wp:posOffset>
                </wp:positionH>
                <wp:positionV relativeFrom="paragraph">
                  <wp:posOffset>0</wp:posOffset>
                </wp:positionV>
                <wp:extent cx="5829300" cy="8412480"/>
                <wp:effectExtent l="0" t="0" r="0" b="0"/>
                <wp:wrapTight wrapText="bothSides">
                  <wp:wrapPolygon edited="0">
                    <wp:start x="94" y="65"/>
                    <wp:lineTo x="94" y="21457"/>
                    <wp:lineTo x="15153" y="21457"/>
                    <wp:lineTo x="21459" y="21196"/>
                    <wp:lineTo x="21365" y="65"/>
                    <wp:lineTo x="94" y="65"/>
                  </wp:wrapPolygon>
                </wp:wrapTight>
                <wp:docPr id="2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412480"/>
                          <a:chOff x="1440" y="1440"/>
                          <a:chExt cx="9180" cy="13248"/>
                        </a:xfrm>
                      </wpg:grpSpPr>
                      <wps:wsp>
                        <wps:cNvPr id="24" name="Text Box 22"/>
                        <wps:cNvSpPr txBox="1">
                          <a:spLocks noChangeArrowheads="1"/>
                        </wps:cNvSpPr>
                        <wps:spPr bwMode="auto">
                          <a:xfrm>
                            <a:off x="1440" y="1440"/>
                            <a:ext cx="6534" cy="1324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6AFF4DC" w14:textId="01974E76" w:rsidR="003A6A56" w:rsidRPr="00184C04" w:rsidRDefault="003A6A56"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wps:txbx>
                        <wps:bodyPr rot="0" vert="horz" wrap="none" lIns="91440" tIns="91440" rIns="91440" bIns="91440" anchor="t" anchorCtr="0" upright="1">
                          <a:spAutoFit/>
                        </wps:bodyPr>
                      </wps:wsp>
                      <wps:wsp>
                        <wps:cNvPr id="25" name="Text Box 23"/>
                        <wps:cNvSpPr txBox="1">
                          <a:spLocks noChangeArrowheads="1"/>
                        </wps:cNvSpPr>
                        <wps:spPr bwMode="auto">
                          <a:xfrm>
                            <a:off x="7920" y="1440"/>
                            <a:ext cx="2700" cy="1314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A19F748" w14:textId="510A8E86" w:rsidR="003A6A56" w:rsidRPr="00DE76C5" w:rsidRDefault="003A6A56" w:rsidP="00D92371">
                              <w:pPr>
                                <w:rPr>
                                  <w:i w:val="0"/>
                                  <w:sz w:val="24"/>
                                </w:rPr>
                              </w:pPr>
                              <w:r>
                                <w:rPr>
                                  <w:b/>
                                  <w:i w:val="0"/>
                                  <w:sz w:val="24"/>
                                </w:rPr>
                                <w:t>Figure 3.9</w:t>
                              </w:r>
                              <w:r w:rsidRPr="00DE76C5">
                                <w:rPr>
                                  <w:b/>
                                  <w:i w:val="0"/>
                                  <w:sz w:val="24"/>
                                </w:rPr>
                                <w:t xml:space="preserve">. Meta-analytic functional preference profiles for lateral frontal regions in the </w:t>
                              </w:r>
                              <w:proofErr w:type="spellStart"/>
                              <w:r w:rsidRPr="00DE76C5">
                                <w:rPr>
                                  <w:b/>
                                  <w:i w:val="0"/>
                                  <w:sz w:val="24"/>
                                </w:rPr>
                                <w:t>fronto</w:t>
                              </w:r>
                              <w:proofErr w:type="spellEnd"/>
                              <w:r w:rsidRPr="00DE76C5">
                                <w:rPr>
                                  <w:b/>
                                  <w:i w:val="0"/>
                                  <w:sz w:val="24"/>
                                </w:rPr>
                                <w:t xml:space="preserve">-parietal network. </w:t>
                              </w:r>
                            </w:p>
                            <w:p w14:paraId="413055EE" w14:textId="77777777" w:rsidR="003A6A56" w:rsidRDefault="003A6A5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3A6A56" w:rsidRDefault="003A6A56"/>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8A200" id="Group_x0020_24" o:spid="_x0000_s1032" style="position:absolute;margin-left:0;margin-top:0;width:459pt;height:662.4pt;z-index:251655680;mso-position-horizontal-relative:text;mso-position-vertical-relative:text" coordorigin="1440,1440" coordsize="9180,13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">
                <v:shape id="Text_x0020_Box_x0020_22" o:spid="_x0000_s1033" type="#_x0000_t202" style="position:absolute;left:1440;top:1440;width:6534;height:1324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RtTxAAA&#10;ANsAAAAPAAAAZHJzL2Rvd25yZXYueG1sRI9Ba8JAFITvQv/D8gq9SN00BCnRVWyhpQeDaHvw+Mi+&#10;bkKzb8PuatJ/7wqCx2FmvmGW69F24kw+tI4VvMwyEMS10y0bBT/fH8+vIEJE1tg5JgX/FGC9epgs&#10;sdRu4D2dD9GIBOFQooImxr6UMtQNWQwz1xMn79d5izFJb6T2OCS47WSeZXNpseW00GBP7w3Vf4eT&#10;VeBPlSn83Fabzh2zMP2Ub2a7U+rpcdwsQEQa4z18a39pBXkB1y/pB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UbU8QAAADbAAAADwAAAAAAAAAAAAAAAACXAgAAZHJzL2Rv&#10;d25yZXYueG1sUEsFBgAAAAAEAAQA9QAAAIgDAAAAAA==&#10;" filled="f" stroked="f">
                  <v:textbox style="mso-fit-shape-to-text:t" inset=",7.2pt,,7.2pt">
                    <w:txbxContent>
                      <w:p w14:paraId="36AFF4DC" w14:textId="01974E76" w:rsidR="003A6A56" w:rsidRPr="00184C04" w:rsidRDefault="003A6A56"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v:textbox>
                </v:shape>
                <v:shape id="Text_x0020_Box_x0020_23" o:spid="_x0000_s1034" type="#_x0000_t202" style="position:absolute;left:7920;top:1440;width:2700;height:1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2A19F748" w14:textId="510A8E86" w:rsidR="003A6A56" w:rsidRPr="00DE76C5" w:rsidRDefault="003A6A56" w:rsidP="00D92371">
                        <w:pPr>
                          <w:rPr>
                            <w:i w:val="0"/>
                            <w:sz w:val="24"/>
                          </w:rPr>
                        </w:pPr>
                        <w:r>
                          <w:rPr>
                            <w:b/>
                            <w:i w:val="0"/>
                            <w:sz w:val="24"/>
                          </w:rPr>
                          <w:t>Figure 3.9</w:t>
                        </w:r>
                        <w:r w:rsidRPr="00DE76C5">
                          <w:rPr>
                            <w:b/>
                            <w:i w:val="0"/>
                            <w:sz w:val="24"/>
                          </w:rPr>
                          <w:t xml:space="preserve">. Meta-analytic functional preference profiles for lateral frontal regions in the </w:t>
                        </w:r>
                        <w:proofErr w:type="spellStart"/>
                        <w:r w:rsidRPr="00DE76C5">
                          <w:rPr>
                            <w:b/>
                            <w:i w:val="0"/>
                            <w:sz w:val="24"/>
                          </w:rPr>
                          <w:t>fronto</w:t>
                        </w:r>
                        <w:proofErr w:type="spellEnd"/>
                        <w:r w:rsidRPr="00DE76C5">
                          <w:rPr>
                            <w:b/>
                            <w:i w:val="0"/>
                            <w:sz w:val="24"/>
                          </w:rPr>
                          <w:t xml:space="preserve">-parietal network. </w:t>
                        </w:r>
                      </w:p>
                      <w:p w14:paraId="413055EE" w14:textId="77777777" w:rsidR="003A6A56" w:rsidRDefault="003A6A5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3A6A56" w:rsidRDefault="003A6A56"/>
                    </w:txbxContent>
                  </v:textbox>
                </v:shape>
                <w10:wrap type="tight"/>
              </v:group>
            </w:pict>
          </mc:Fallback>
        </mc:AlternateContent>
      </w:r>
    </w:p>
    <w:p w14:paraId="0F8522AC" w14:textId="44655E16"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 xml:space="preserve">Cluster 9/46 showed the least distinctive functional signature, showing no significant associations outside of </w:t>
      </w:r>
      <w:r w:rsidR="00813DAE">
        <w:rPr>
          <w:rFonts w:ascii="Century Schoolbook" w:hAnsi="Century Schoolbook"/>
          <w:sz w:val="24"/>
          <w:szCs w:val="24"/>
        </w:rPr>
        <w:t>core EF processes</w:t>
      </w:r>
      <w:r w:rsidRPr="009E17AF">
        <w:rPr>
          <w:rFonts w:ascii="Century Schoolbook" w:hAnsi="Century Schoolbook"/>
          <w:sz w:val="24"/>
          <w:szCs w:val="24"/>
        </w:rPr>
        <w:t xml:space="preserve">. Given that this cluster did not join with other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regions until much later in the clustering process suggests this region may be involved in psychological states not well characterized by our topic model</w:t>
      </w:r>
      <w:ins w:id="159" w:author="Microsoft Office User" w:date="2016-04-18T16:39:00Z">
        <w:r w:rsidR="00C85972">
          <w:rPr>
            <w:rFonts w:ascii="Century Schoolbook" w:hAnsi="Century Schoolbook"/>
            <w:sz w:val="24"/>
            <w:szCs w:val="24"/>
          </w:rPr>
          <w:t>ling</w:t>
        </w:r>
      </w:ins>
      <w:r w:rsidRPr="009E17AF">
        <w:rPr>
          <w:rFonts w:ascii="Century Schoolbook" w:hAnsi="Century Schoolbook"/>
          <w:sz w:val="24"/>
          <w:szCs w:val="24"/>
        </w:rPr>
        <w:t xml:space="preserve">, or is involved in a domain-general process that supersedes these more specific processes. </w:t>
      </w:r>
    </w:p>
    <w:p w14:paraId="06530F94" w14:textId="61D37BBB"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i/>
          <w:sz w:val="24"/>
          <w:szCs w:val="24"/>
        </w:rPr>
        <w:t xml:space="preserve">Mid </w:t>
      </w:r>
      <w:proofErr w:type="spellStart"/>
      <w:r w:rsidRPr="00F22624">
        <w:rPr>
          <w:rFonts w:ascii="Century Schoolbook" w:hAnsi="Century Schoolbook"/>
          <w:b/>
          <w:i/>
          <w:sz w:val="24"/>
          <w:szCs w:val="24"/>
        </w:rPr>
        <w:t>fronto</w:t>
      </w:r>
      <w:proofErr w:type="spellEnd"/>
      <w:r w:rsidRPr="00F22624">
        <w:rPr>
          <w:rFonts w:ascii="Century Schoolbook" w:hAnsi="Century Schoolbook"/>
          <w:b/>
          <w:i/>
          <w:sz w:val="24"/>
          <w:szCs w:val="24"/>
        </w:rPr>
        <w:t>-parietal LFC</w:t>
      </w:r>
      <w:r w:rsidR="00F22624" w:rsidRPr="00F22624">
        <w:rPr>
          <w:rFonts w:ascii="Century Schoolbook" w:hAnsi="Century Schoolbook"/>
          <w:b/>
          <w:i/>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In mid-LPFC, cluster 9/46v and IFJ showed similar functional profiles, exhibiting robust associations with various executive functions (e.g. ‘</w:t>
      </w:r>
      <w:proofErr w:type="spellStart"/>
      <w:r w:rsidRPr="009E17AF">
        <w:rPr>
          <w:rFonts w:ascii="Century Schoolbook" w:hAnsi="Century Schoolbook"/>
          <w:sz w:val="24"/>
          <w:szCs w:val="24"/>
        </w:rPr>
        <w:t>wm</w:t>
      </w:r>
      <w:proofErr w:type="spellEnd"/>
      <w:r w:rsidRPr="009E17AF">
        <w:rPr>
          <w:rFonts w:ascii="Century Schoolbook" w:hAnsi="Century Schoolbook"/>
          <w:sz w:val="24"/>
          <w:szCs w:val="24"/>
        </w:rPr>
        <w:t xml:space="preserve">’, ‘conflict’, ‘switching’) in addition to semantics. Cluster 9/46v showed a particularly strong association with executive control processes, as the relationship between this region and ‘conflict’ was significantly greater than all other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clusters except IFJ. These results are consistent with a hypothesized role for mid-DLPFC as the seat of high-level executive processes, although the cluster we identified is located more ventral– extending into inferior frontal sulcus– than </w:t>
      </w:r>
      <w:del w:id="160" w:author="Microsoft Office User" w:date="2016-04-18T16:40:00Z">
        <w:r w:rsidRPr="009E17AF" w:rsidDel="00C85972">
          <w:rPr>
            <w:rFonts w:ascii="Century Schoolbook" w:hAnsi="Century Schoolbook"/>
            <w:sz w:val="24"/>
            <w:szCs w:val="24"/>
          </w:rPr>
          <w:delText>may be</w:delText>
        </w:r>
      </w:del>
      <w:ins w:id="161" w:author="Microsoft Office User" w:date="2016-04-18T16:40:00Z">
        <w:r w:rsidR="00C85972">
          <w:rPr>
            <w:rFonts w:ascii="Century Schoolbook" w:hAnsi="Century Schoolbook"/>
            <w:sz w:val="24"/>
            <w:szCs w:val="24"/>
          </w:rPr>
          <w:t>has been</w:t>
        </w:r>
      </w:ins>
      <w:r w:rsidRPr="009E17AF">
        <w:rPr>
          <w:rFonts w:ascii="Century Schoolbook" w:hAnsi="Century Schoolbook"/>
          <w:sz w:val="24"/>
          <w:szCs w:val="24"/>
        </w:rPr>
        <w:t xml:space="preserve"> </w:t>
      </w:r>
      <w:del w:id="162" w:author="Microsoft Office User" w:date="2016-04-18T16:40:00Z">
        <w:r w:rsidRPr="009E17AF" w:rsidDel="00C85972">
          <w:rPr>
            <w:rFonts w:ascii="Century Schoolbook" w:hAnsi="Century Schoolbook"/>
            <w:sz w:val="24"/>
            <w:szCs w:val="24"/>
          </w:rPr>
          <w:delText>hypothesized</w:delText>
        </w:r>
      </w:del>
      <w:ins w:id="163" w:author="Microsoft Office User" w:date="2016-04-18T16:40:00Z">
        <w:r w:rsidR="00C85972">
          <w:rPr>
            <w:rFonts w:ascii="Century Schoolbook" w:hAnsi="Century Schoolbook"/>
            <w:sz w:val="24"/>
            <w:szCs w:val="24"/>
          </w:rPr>
          <w:t xml:space="preserve">suggested </w:t>
        </w:r>
        <w:commentRangeStart w:id="164"/>
        <w:r w:rsidR="00C85972">
          <w:rPr>
            <w:rFonts w:ascii="Century Schoolbook" w:hAnsi="Century Schoolbook"/>
            <w:sz w:val="24"/>
            <w:szCs w:val="24"/>
          </w:rPr>
          <w:t>previously</w:t>
        </w:r>
        <w:commentRangeEnd w:id="164"/>
        <w:r w:rsidR="00C85972">
          <w:rPr>
            <w:rStyle w:val="CommentReference"/>
            <w:rFonts w:ascii="Times" w:hAnsi="Times"/>
          </w:rPr>
          <w:commentReference w:id="164"/>
        </w:r>
      </w:ins>
      <w:r w:rsidRPr="009E17AF">
        <w:rPr>
          <w:rFonts w:ascii="Century Schoolbook" w:hAnsi="Century Schoolbook"/>
          <w:sz w:val="24"/>
          <w:szCs w:val="24"/>
        </w:rPr>
        <w:t xml:space="preserve">.  </w:t>
      </w:r>
      <w:r w:rsidR="00813DAE">
        <w:rPr>
          <w:rFonts w:ascii="Century Schoolbook" w:hAnsi="Century Schoolbook"/>
          <w:sz w:val="24"/>
          <w:szCs w:val="24"/>
        </w:rPr>
        <w:t xml:space="preserve">However, the association of these regions to ‘semantic’ processing suggests that language and executive function are not mutually exclusive processes and are consistent with the hypothesis that language is dependent on core executive function processes. As such, this view is in contrast with models in which </w:t>
      </w:r>
      <w:ins w:id="165" w:author="Microsoft Office User" w:date="2016-04-18T16:40:00Z">
        <w:r w:rsidR="00C85972">
          <w:rPr>
            <w:rFonts w:ascii="Century Schoolbook" w:hAnsi="Century Schoolbook"/>
            <w:sz w:val="24"/>
            <w:szCs w:val="24"/>
          </w:rPr>
          <w:t xml:space="preserve">left </w:t>
        </w:r>
      </w:ins>
      <w:del w:id="166" w:author="Microsoft Office User" w:date="2016-04-18T16:40:00Z">
        <w:r w:rsidR="00813DAE" w:rsidDel="00C85972">
          <w:rPr>
            <w:rFonts w:ascii="Century Schoolbook" w:hAnsi="Century Schoolbook"/>
            <w:sz w:val="24"/>
            <w:szCs w:val="24"/>
          </w:rPr>
          <w:delText xml:space="preserve">only </w:delText>
        </w:r>
      </w:del>
      <w:proofErr w:type="spellStart"/>
      <w:r w:rsidR="00813DAE">
        <w:rPr>
          <w:rFonts w:ascii="Century Schoolbook" w:hAnsi="Century Schoolbook"/>
          <w:sz w:val="24"/>
          <w:szCs w:val="24"/>
        </w:rPr>
        <w:t>ventrolateral</w:t>
      </w:r>
      <w:proofErr w:type="spellEnd"/>
      <w:r w:rsidR="00813DAE">
        <w:rPr>
          <w:rFonts w:ascii="Century Schoolbook" w:hAnsi="Century Schoolbook"/>
          <w:sz w:val="24"/>
          <w:szCs w:val="24"/>
        </w:rPr>
        <w:t xml:space="preserve"> PFC is </w:t>
      </w:r>
      <w:ins w:id="167" w:author="Microsoft Office User" w:date="2016-04-18T16:40:00Z">
        <w:r w:rsidR="00C85972">
          <w:rPr>
            <w:rFonts w:ascii="Century Schoolbook" w:hAnsi="Century Schoolbook"/>
            <w:sz w:val="24"/>
            <w:szCs w:val="24"/>
          </w:rPr>
          <w:t xml:space="preserve">mainly </w:t>
        </w:r>
      </w:ins>
      <w:del w:id="168" w:author="Microsoft Office User" w:date="2016-04-18T16:40:00Z">
        <w:r w:rsidR="00813DAE" w:rsidDel="00C85972">
          <w:rPr>
            <w:rFonts w:ascii="Century Schoolbook" w:hAnsi="Century Schoolbook"/>
            <w:sz w:val="24"/>
            <w:szCs w:val="24"/>
          </w:rPr>
          <w:delText xml:space="preserve">response </w:delText>
        </w:r>
      </w:del>
      <w:ins w:id="169" w:author="Microsoft Office User" w:date="2016-04-18T16:40:00Z">
        <w:r w:rsidR="00C85972">
          <w:rPr>
            <w:rFonts w:ascii="Century Schoolbook" w:hAnsi="Century Schoolbook"/>
            <w:sz w:val="24"/>
            <w:szCs w:val="24"/>
          </w:rPr>
          <w:t xml:space="preserve">related to </w:t>
        </w:r>
      </w:ins>
      <w:del w:id="170" w:author="Microsoft Office User" w:date="2016-04-18T16:40:00Z">
        <w:r w:rsidR="00813DAE" w:rsidDel="00C85972">
          <w:rPr>
            <w:rFonts w:ascii="Century Schoolbook" w:hAnsi="Century Schoolbook"/>
            <w:sz w:val="24"/>
            <w:szCs w:val="24"/>
          </w:rPr>
          <w:delText xml:space="preserve">for </w:delText>
        </w:r>
      </w:del>
      <w:r w:rsidR="00813DAE">
        <w:rPr>
          <w:rFonts w:ascii="Century Schoolbook" w:hAnsi="Century Schoolbook"/>
          <w:sz w:val="24"/>
          <w:szCs w:val="24"/>
        </w:rPr>
        <w:t xml:space="preserve">language function.  </w:t>
      </w:r>
    </w:p>
    <w:p w14:paraId="3B89458F" w14:textId="50FFA0A5" w:rsidR="0094566E" w:rsidRPr="009E17AF" w:rsidRDefault="00813DAE" w:rsidP="00B619DC">
      <w:pPr>
        <w:pStyle w:val="Normal1"/>
        <w:ind w:firstLine="720"/>
        <w:rPr>
          <w:rFonts w:ascii="Century Schoolbook" w:hAnsi="Century Schoolbook"/>
          <w:sz w:val="24"/>
          <w:szCs w:val="24"/>
        </w:rPr>
      </w:pPr>
      <w:r>
        <w:rPr>
          <w:rFonts w:ascii="Century Schoolbook" w:hAnsi="Century Schoolbook"/>
          <w:sz w:val="24"/>
          <w:szCs w:val="24"/>
        </w:rPr>
        <w:t>These</w:t>
      </w:r>
      <w:r w:rsidR="0094566E" w:rsidRPr="009E17AF">
        <w:rPr>
          <w:rFonts w:ascii="Century Schoolbook" w:hAnsi="Century Schoolbook"/>
          <w:sz w:val="24"/>
          <w:szCs w:val="24"/>
        </w:rPr>
        <w:t xml:space="preserve"> results are</w:t>
      </w:r>
      <w:r>
        <w:rPr>
          <w:rFonts w:ascii="Century Schoolbook" w:hAnsi="Century Schoolbook"/>
          <w:sz w:val="24"/>
          <w:szCs w:val="24"/>
        </w:rPr>
        <w:t xml:space="preserve"> also</w:t>
      </w:r>
      <w:r w:rsidR="0094566E" w:rsidRPr="009E17AF">
        <w:rPr>
          <w:rFonts w:ascii="Century Schoolbook" w:hAnsi="Century Schoolbook"/>
          <w:sz w:val="24"/>
          <w:szCs w:val="24"/>
        </w:rPr>
        <w:t xml:space="preserve"> consistent with the hypothesis that IFJ is involved in </w:t>
      </w:r>
      <w:commentRangeStart w:id="171"/>
      <w:r w:rsidR="0094566E" w:rsidRPr="009E17AF">
        <w:rPr>
          <w:rFonts w:ascii="Century Schoolbook" w:hAnsi="Century Schoolbook"/>
          <w:sz w:val="24"/>
          <w:szCs w:val="24"/>
        </w:rPr>
        <w:t>switching</w:t>
      </w:r>
      <w:commentRangeEnd w:id="171"/>
      <w:r w:rsidR="00C85972">
        <w:rPr>
          <w:rStyle w:val="CommentReference"/>
          <w:rFonts w:ascii="Times" w:hAnsi="Times"/>
        </w:rPr>
        <w:commentReference w:id="171"/>
      </w:r>
      <w:r w:rsidR="0094566E" w:rsidRPr="009E17AF">
        <w:rPr>
          <w:rFonts w:ascii="Century Schoolbook" w:hAnsi="Century Schoolbook"/>
          <w:sz w:val="24"/>
          <w:szCs w:val="24"/>
        </w:rPr>
        <w:t xml:space="preserve"> </w:t>
      </w:r>
      <w:r w:rsidR="0094566E"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D48067B-BF3D-4D0F-BB45-1EF2DAE5BDD8&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94566E" w:rsidRPr="009E17AF">
        <w:rPr>
          <w:rFonts w:ascii="Century Schoolbook" w:hAnsi="Century Schoolbook"/>
          <w:sz w:val="24"/>
          <w:szCs w:val="24"/>
        </w:rPr>
        <w:fldChar w:fldCharType="separate"/>
      </w:r>
      <w:r w:rsidR="006D609F">
        <w:rPr>
          <w:rFonts w:cs="Century Schoolbook"/>
          <w:i/>
          <w:sz w:val="24"/>
          <w:szCs w:val="24"/>
        </w:rPr>
        <w:t>(Brass et al., 2005; Derrfuss, Brass, Neumann, &amp; Cramon, 2005b)</w:t>
      </w:r>
      <w:r w:rsidR="0094566E" w:rsidRPr="009E17AF">
        <w:rPr>
          <w:rFonts w:ascii="Century Schoolbook" w:hAnsi="Century Schoolbook"/>
          <w:sz w:val="24"/>
          <w:szCs w:val="24"/>
        </w:rPr>
        <w:fldChar w:fldCharType="end"/>
      </w:r>
      <w:r w:rsidR="0094566E" w:rsidRPr="009E17AF">
        <w:rPr>
          <w:rFonts w:ascii="Century Schoolbook" w:hAnsi="Century Schoolbook"/>
          <w:sz w:val="24"/>
          <w:szCs w:val="24"/>
        </w:rPr>
        <w:t xml:space="preserve"> and is </w:t>
      </w:r>
      <w:r w:rsidR="0094566E" w:rsidRPr="009E17AF">
        <w:rPr>
          <w:rFonts w:ascii="Century Schoolbook" w:hAnsi="Century Schoolbook"/>
          <w:sz w:val="24"/>
          <w:szCs w:val="24"/>
        </w:rPr>
        <w:lastRenderedPageBreak/>
        <w:t xml:space="preserve">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(i.e. ‘motor’, ‘action’)– an association shared only by 44 [R] in the </w:t>
      </w:r>
      <w:proofErr w:type="spellStart"/>
      <w:r w:rsidR="0094566E" w:rsidRPr="009E17AF">
        <w:rPr>
          <w:rFonts w:ascii="Century Schoolbook" w:hAnsi="Century Schoolbook"/>
          <w:sz w:val="24"/>
          <w:szCs w:val="24"/>
        </w:rPr>
        <w:t>fronto</w:t>
      </w:r>
      <w:proofErr w:type="spellEnd"/>
      <w:r w:rsidR="0094566E" w:rsidRPr="009E17AF">
        <w:rPr>
          <w:rFonts w:ascii="Century Schoolbook" w:hAnsi="Century Schoolbook"/>
          <w:sz w:val="24"/>
          <w:szCs w:val="24"/>
        </w:rPr>
        <w:t xml:space="preserve">-parietal network.  As the only region strongly associated with both executive processes and motor function, IFJ is well positioned as a unique mediator between high-level plans and task-sets and low level motoric innervation. The potential ubiquity of such a </w:t>
      </w:r>
      <w:r>
        <w:rPr>
          <w:rFonts w:ascii="Century Schoolbook" w:hAnsi="Century Schoolbook"/>
          <w:sz w:val="24"/>
          <w:szCs w:val="24"/>
        </w:rPr>
        <w:t>process across domains</w:t>
      </w:r>
      <w:r w:rsidR="0094566E" w:rsidRPr="009E17AF">
        <w:rPr>
          <w:rFonts w:ascii="Century Schoolbook" w:hAnsi="Century Schoolbook"/>
          <w:sz w:val="24"/>
          <w:szCs w:val="24"/>
        </w:rPr>
        <w:t xml:space="preserve"> may explain its extremely high rate of activation across a wide range of studies. In contrast, cluster 44 [R]– with its much lower associations with executive functions and a significant association with ‘pain’– may be important for introducing negative affective signals that may require an immediate change in plans into such a process. Notably, </w:t>
      </w:r>
      <w:r>
        <w:rPr>
          <w:rFonts w:ascii="Century Schoolbook" w:hAnsi="Century Schoolbook"/>
          <w:sz w:val="24"/>
          <w:szCs w:val="24"/>
        </w:rPr>
        <w:t xml:space="preserve">although </w:t>
      </w:r>
      <w:r w:rsidR="0094566E" w:rsidRPr="009E17AF">
        <w:rPr>
          <w:rFonts w:ascii="Century Schoolbook" w:hAnsi="Century Schoolbook"/>
          <w:sz w:val="24"/>
          <w:szCs w:val="24"/>
        </w:rPr>
        <w:t>a similar role has been attributed</w:t>
      </w:r>
      <w:r>
        <w:rPr>
          <w:rFonts w:ascii="Century Schoolbook" w:hAnsi="Century Schoolbook"/>
          <w:sz w:val="24"/>
          <w:szCs w:val="24"/>
        </w:rPr>
        <w:t xml:space="preserve"> to mid-cingulate cortex (MCC), </w:t>
      </w:r>
      <w:commentRangeStart w:id="172"/>
      <w:r>
        <w:rPr>
          <w:rFonts w:ascii="Century Schoolbook" w:hAnsi="Century Schoolbook"/>
          <w:sz w:val="24"/>
          <w:szCs w:val="24"/>
        </w:rPr>
        <w:t>such models may underspecify the role of BA44 in cognitive motor control</w:t>
      </w:r>
      <w:commentRangeEnd w:id="172"/>
      <w:r w:rsidR="0054113D">
        <w:rPr>
          <w:rStyle w:val="CommentReference"/>
          <w:rFonts w:ascii="Times" w:hAnsi="Times"/>
        </w:rPr>
        <w:commentReference w:id="172"/>
      </w:r>
      <w:r>
        <w:rPr>
          <w:rFonts w:ascii="Century Schoolbook" w:hAnsi="Century Schoolbook"/>
          <w:sz w:val="24"/>
          <w:szCs w:val="24"/>
        </w:rPr>
        <w:t xml:space="preserve">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95981753-B661-438F-84AC-B93800B11F8B&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(Cavanagh &amp; Shackman, 2015; Shackman et al., 2011)</w:t>
      </w:r>
      <w:r>
        <w:rPr>
          <w:rFonts w:ascii="Century Schoolbook" w:hAnsi="Century Schoolbook"/>
          <w:sz w:val="24"/>
          <w:szCs w:val="24"/>
        </w:rPr>
        <w:fldChar w:fldCharType="end"/>
      </w:r>
    </w:p>
    <w:p w14:paraId="1C3E450B" w14:textId="57FEBD1A"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Finally,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showed a relatively distinct functional signature to other mid LPFC clusters. This cluster was more weakly associated with conflict, working memory and switching– processes not t</w:t>
      </w:r>
      <w:r w:rsidR="00813DAE">
        <w:rPr>
          <w:rFonts w:ascii="Century Schoolbook" w:hAnsi="Century Schoolbook"/>
          <w:sz w:val="24"/>
          <w:szCs w:val="24"/>
        </w:rPr>
        <w:t xml:space="preserve">ypically attributed to </w:t>
      </w:r>
      <w:proofErr w:type="spellStart"/>
      <w:r w:rsidR="00813DAE">
        <w:rPr>
          <w:rFonts w:ascii="Century Schoolbook" w:hAnsi="Century Schoolbook"/>
          <w:sz w:val="24"/>
          <w:szCs w:val="24"/>
        </w:rPr>
        <w:t>ventrolateral</w:t>
      </w:r>
      <w:proofErr w:type="spellEnd"/>
      <w:r w:rsidR="00813DAE">
        <w:rPr>
          <w:rFonts w:ascii="Century Schoolbook" w:hAnsi="Century Schoolbook"/>
          <w:sz w:val="24"/>
          <w:szCs w:val="24"/>
        </w:rPr>
        <w:t xml:space="preserve"> </w:t>
      </w:r>
      <w:r w:rsidRPr="009E17AF">
        <w:rPr>
          <w:rFonts w:ascii="Century Schoolbook" w:hAnsi="Century Schoolbook"/>
          <w:sz w:val="24"/>
          <w:szCs w:val="24"/>
        </w:rPr>
        <w:t xml:space="preserve">PFC. In contrast,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showed a significant</w:t>
      </w:r>
      <w:r w:rsidR="00813DAE">
        <w:rPr>
          <w:rFonts w:ascii="Century Schoolbook" w:hAnsi="Century Schoolbook"/>
          <w:sz w:val="24"/>
          <w:szCs w:val="24"/>
        </w:rPr>
        <w:t xml:space="preserve"> association with ‘inhibition’– </w:t>
      </w:r>
      <w:r w:rsidRPr="009E17AF">
        <w:rPr>
          <w:rFonts w:ascii="Century Schoolbook" w:hAnsi="Century Schoolbook"/>
          <w:sz w:val="24"/>
          <w:szCs w:val="24"/>
        </w:rPr>
        <w:t xml:space="preserve">consistent with an extensive literature on the role of right inferior frontal gyrus in inhibitory processes </w:t>
      </w:r>
      <w:commentRangeStart w:id="173"/>
      <w:del w:id="174" w:author="Alejandro Isaac De La Vega" w:date="2016-04-18T21:52:00Z">
        <w:r w:rsidRPr="009E17AF" w:rsidDel="003A6A56">
          <w:rPr>
            <w:rFonts w:ascii="Century Schoolbook" w:hAnsi="Century Schoolbook"/>
            <w:sz w:val="24"/>
            <w:szCs w:val="24"/>
          </w:rPr>
          <w:fldChar w:fldCharType="begin"/>
        </w:r>
        <w:r w:rsidR="0000334A" w:rsidDel="003A6A56">
          <w:rPr>
            <w:rFonts w:ascii="Century Schoolbook" w:hAnsi="Century Schoolbook"/>
            <w:sz w:val="24"/>
            <w:szCs w:val="24"/>
          </w:rPr>
          <w:delInstrText xml:space="preserve"> ADDIN PAPERS2_CITATIONS &lt;citation&gt;&lt;uuid&gt;5E78D1C6-EBC3-45F4-A5F3-3DA728A76101&lt;/uuid&gt;&lt;priority&gt;0&lt;/priority&gt;&lt;publications&gt;&lt;publication&gt;&lt;uuid&gt;5FCBEC0B-8187-49D2-B294-640DDF212EFD&lt;/uuid&gt;&lt;volume&gt;317&lt;/volume&gt;&lt;doi&gt;10.1126/science.1139560&lt;/doi&gt;&lt;startpage&gt;215&lt;/startpage&gt;&lt;publication_date&gt;99200707131200000000222000&lt;/publication_date&gt;&lt;url&gt;http://www.sciencemag.org/cgi/doi/10.1126/science.1139560&lt;/url&gt;&lt;type&gt;400&lt;/type&gt;&lt;title&gt;Prefrontal Regions Orchestrate Suppression of Emotional Memories via a Two-Phase Process&lt;/title&gt;&lt;publisher&gt;American Association for the Advancement of Science&lt;/publisher&gt;&lt;institution&gt;Department of Psychology, University of Colorado, Boulder, CO 80309, USA. depue@colorado.edu&lt;/institution&gt;&lt;number&gt;5835&lt;/number&gt;&lt;subtype&gt;400&lt;/subtype&gt;&lt;endpage&gt;219&lt;/endpage&gt;&lt;bundle&gt;&lt;publication&gt;&lt;publisher&gt;American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Brendan&lt;/firstName&gt;&lt;middleNames&gt;E&lt;/middleNames&gt;&lt;lastName&gt;Depue&lt;/lastName&gt;&lt;/author&gt;&lt;author&gt;&lt;firstName&gt;Tim&lt;/firstName&gt;&lt;lastName&gt;Curran&lt;/lastName&gt;&lt;/author&gt;&lt;author&gt;&lt;firstName&gt;Marie&lt;/firstName&gt;&lt;middleNames&gt;T&lt;/middleNames&gt;&lt;lastName&gt;Banich&lt;/lastName&gt;&lt;/author&gt;&lt;/authors&gt;&lt;/publication&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type&gt;400&lt;/type&gt;&lt;publication_date&gt;99200300001200000000200000&lt;/publication_date&gt;&lt;title&gt;Stop-signal inhibition disrupted by damage to right inferior frontal gyrus in humans&lt;/title&gt;&lt;url&gt;http://www.nature.com/neuro/journal/v6/n2/full/nn1003.html&lt;/url&gt;&lt;subtype&gt;400&lt;/subtype&gt;&lt;uuid&gt;5222FA9D-C93E-4BBC-AB6F-AF263F8EADAC&lt;/uuid&gt;&lt;bundle&gt;&lt;publication&gt;&lt;publisher&gt;Nature Publishing Group&lt;/publisher&gt;&lt;title&gt;Nature&lt;/title&gt;&lt;type&gt;-100&lt;/type&gt;&lt;subtype&gt;-100&lt;/subtype&gt;&lt;uuid&gt;8922E81F-FDC7-4EEB-AD52-F35F2C771D5A&lt;/uuid&gt;&lt;/publication&gt;&lt;/bundle&gt;&lt;authors&gt;&lt;author&gt;&lt;firstName&gt;A&lt;/firstName&gt;&lt;middleNames&gt;R&lt;/middleNames&gt;&lt;lastName&gt;Aron&lt;/lastName&gt;&lt;/author&gt;&lt;author&gt;&lt;firstName&gt;P&lt;/firstName&gt;&lt;middleNames&gt;C&lt;/middleNames&gt;&lt;lastName&gt;Fletcher&lt;/lastName&gt;&lt;/author&gt;&lt;author&gt;&lt;firstName&gt;E&lt;/firstName&gt;&lt;middleNames&gt;T&lt;/middleNames&gt;&lt;lastName&gt;Bullmore&lt;/lastName&gt;&lt;/author&gt;&lt;author&gt;&lt;firstName&gt;B&lt;/firstName&gt;&lt;middleNames&gt;J&lt;/middleNames&gt;&lt;lastName&gt;Sahakian&lt;/lastName&gt;&lt;/author&gt;&lt;/authors&gt;&lt;/publication&gt;&lt;/publications&gt;&lt;cites&gt;&lt;/cites&gt;&lt;/citation&gt;</w:delInstrText>
        </w:r>
        <w:r w:rsidRPr="009E17AF" w:rsidDel="003A6A56">
          <w:rPr>
            <w:rFonts w:ascii="Century Schoolbook" w:hAnsi="Century Schoolbook"/>
            <w:sz w:val="24"/>
            <w:szCs w:val="24"/>
          </w:rPr>
          <w:fldChar w:fldCharType="separate"/>
        </w:r>
        <w:r w:rsidRPr="009E17AF" w:rsidDel="003A6A56">
          <w:rPr>
            <w:rFonts w:ascii="Century Schoolbook" w:hAnsi="Century Schoolbook" w:cs="Times"/>
            <w:sz w:val="24"/>
            <w:szCs w:val="24"/>
          </w:rPr>
          <w:delText xml:space="preserve">(Aron, Fletcher, Bullmore, &amp; Sahakian, 2003; Aron, Robbins, &amp; Poldrack, 2004; </w:delText>
        </w:r>
        <w:r w:rsidRPr="00F77ACA" w:rsidDel="003A6A56">
          <w:rPr>
            <w:rFonts w:ascii="Century Schoolbook" w:hAnsi="Century Schoolbook" w:cs="Times"/>
            <w:strike/>
            <w:sz w:val="24"/>
            <w:szCs w:val="24"/>
            <w:rPrChange w:id="175" w:author="Microsoft Office User" w:date="2016-04-18T17:13:00Z">
              <w:rPr>
                <w:rFonts w:ascii="Century Schoolbook" w:hAnsi="Century Schoolbook" w:cs="Times"/>
                <w:sz w:val="24"/>
                <w:szCs w:val="24"/>
              </w:rPr>
            </w:rPrChange>
          </w:rPr>
          <w:delText>Depue, Curran, &amp; Banich, 2007</w:delText>
        </w:r>
        <w:r w:rsidRPr="009E17AF" w:rsidDel="003A6A56">
          <w:rPr>
            <w:rFonts w:ascii="Century Schoolbook" w:hAnsi="Century Schoolbook" w:cs="Times"/>
            <w:sz w:val="24"/>
            <w:szCs w:val="24"/>
          </w:rPr>
          <w:delText>)</w:delText>
        </w:r>
        <w:r w:rsidRPr="009E17AF" w:rsidDel="003A6A56">
          <w:rPr>
            <w:rFonts w:ascii="Century Schoolbook" w:hAnsi="Century Schoolbook"/>
            <w:sz w:val="24"/>
            <w:szCs w:val="24"/>
          </w:rPr>
          <w:fldChar w:fldCharType="end"/>
        </w:r>
        <w:commentRangeEnd w:id="173"/>
        <w:r w:rsidR="00F77ACA" w:rsidDel="003A6A56">
          <w:rPr>
            <w:rStyle w:val="CommentReference"/>
            <w:rFonts w:ascii="Times" w:hAnsi="Times"/>
          </w:rPr>
          <w:commentReference w:id="173"/>
        </w:r>
        <w:r w:rsidRPr="009E17AF" w:rsidDel="003A6A56">
          <w:rPr>
            <w:rFonts w:ascii="Century Schoolbook" w:hAnsi="Century Schoolbook"/>
            <w:sz w:val="24"/>
            <w:szCs w:val="24"/>
          </w:rPr>
          <w:delText xml:space="preserve">. </w:delText>
        </w:r>
      </w:del>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was also strongly associated with ‘emotion’, consistent the hypothesis that this </w:t>
      </w:r>
      <w:r w:rsidRPr="009E17AF">
        <w:rPr>
          <w:rFonts w:ascii="Century Schoolbook" w:hAnsi="Century Schoolbook"/>
          <w:sz w:val="24"/>
          <w:szCs w:val="24"/>
        </w:rPr>
        <w:lastRenderedPageBreak/>
        <w:t xml:space="preserve">region is crucial for effective emotion regular and reappraisal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CE6D4B8-358E-40B4-A518-35FD976EE54E&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(Frank, Dewitt, &amp; Hudgens-Haney, 2014; Opialla et al., 2015; Wager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However, the relationship between ‘inhibition’ and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was not particularly strong or significantly greater than with other regions, suggesting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may play a more general role that is not well encapsulated by the present topics. </w:t>
      </w:r>
    </w:p>
    <w:p w14:paraId="32ADE6A1" w14:textId="719D9EC8"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i/>
          <w:sz w:val="24"/>
          <w:szCs w:val="24"/>
        </w:rPr>
        <w:t xml:space="preserve">Rostral </w:t>
      </w:r>
      <w:proofErr w:type="spellStart"/>
      <w:r w:rsidRPr="00F22624">
        <w:rPr>
          <w:rFonts w:ascii="Century Schoolbook" w:hAnsi="Century Schoolbook"/>
          <w:b/>
          <w:i/>
          <w:sz w:val="24"/>
          <w:szCs w:val="24"/>
        </w:rPr>
        <w:t>fronto</w:t>
      </w:r>
      <w:proofErr w:type="spellEnd"/>
      <w:r w:rsidRPr="00F22624">
        <w:rPr>
          <w:rFonts w:ascii="Century Schoolbook" w:hAnsi="Century Schoolbook"/>
          <w:b/>
          <w:i/>
          <w:sz w:val="24"/>
          <w:szCs w:val="24"/>
        </w:rPr>
        <w:t>-parietal LFC</w:t>
      </w:r>
      <w:r w:rsidR="00F22624" w:rsidRPr="00F22624">
        <w:rPr>
          <w:rFonts w:ascii="Century Schoolbook" w:hAnsi="Century Schoolbook"/>
          <w:b/>
          <w:i/>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The three most rostral regions of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network</w:t>
      </w:r>
      <w:ins w:id="176" w:author="Microsoft Office User" w:date="2016-04-18T17:19:00Z">
        <w:r w:rsidR="00031DFD">
          <w:rPr>
            <w:rFonts w:ascii="Century Schoolbook" w:hAnsi="Century Schoolbook"/>
            <w:sz w:val="24"/>
            <w:szCs w:val="24"/>
          </w:rPr>
          <w:t xml:space="preserve"> (FPN)</w:t>
        </w:r>
      </w:ins>
      <w:r w:rsidRPr="009E17AF">
        <w:rPr>
          <w:rFonts w:ascii="Century Schoolbook" w:hAnsi="Century Schoolbook"/>
          <w:sz w:val="24"/>
          <w:szCs w:val="24"/>
        </w:rPr>
        <w:t xml:space="preserve"> </w:t>
      </w:r>
      <w:ins w:id="177" w:author="Microsoft Office User" w:date="2016-04-18T17:19:00Z">
        <w:r w:rsidR="00031DFD">
          <w:rPr>
            <w:rFonts w:ascii="Century Schoolbook" w:hAnsi="Century Schoolbook"/>
            <w:sz w:val="24"/>
            <w:szCs w:val="24"/>
          </w:rPr>
          <w:t xml:space="preserve">located within LFC </w:t>
        </w:r>
      </w:ins>
      <w:r w:rsidRPr="009E17AF">
        <w:rPr>
          <w:rFonts w:ascii="Century Schoolbook" w:hAnsi="Century Schoolbook"/>
          <w:sz w:val="24"/>
          <w:szCs w:val="24"/>
        </w:rPr>
        <w:t xml:space="preserve">showed relatively similarly functional profiles, consistent with their similar pattern of co-activation. Like other clusters in the FPN, these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-polar clusters showed robust, although not remarkably strong associations with various executive processes. Notably, both clusters ‘9/46dr’ and ‘10d’ showed a robust association with ‘inhibition’, while cluster ‘10d’ was also significantly associated with ‘novelty’. This pattern was remarkably similar to that shown by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suggesting inhibitory control is not the sole provenance of that area. However, these regions were </w:t>
      </w:r>
      <w:r w:rsidR="00813DAE">
        <w:rPr>
          <w:rFonts w:ascii="Century Schoolbook" w:hAnsi="Century Schoolbook"/>
          <w:sz w:val="24"/>
          <w:szCs w:val="24"/>
        </w:rPr>
        <w:t xml:space="preserve">not associated with ‘emotion’, </w:t>
      </w:r>
      <w:r w:rsidRPr="009E17AF">
        <w:rPr>
          <w:rFonts w:ascii="Century Schoolbook" w:hAnsi="Century Schoolbook"/>
          <w:sz w:val="24"/>
          <w:szCs w:val="24"/>
        </w:rPr>
        <w:t xml:space="preserve">in contrast to </w:t>
      </w:r>
      <w:proofErr w:type="spellStart"/>
      <w:r w:rsidRPr="009E17AF">
        <w:rPr>
          <w:rFonts w:ascii="Century Schoolbook" w:hAnsi="Century Schoolbook"/>
          <w:sz w:val="24"/>
          <w:szCs w:val="24"/>
        </w:rPr>
        <w:t>rIFG</w:t>
      </w:r>
      <w:proofErr w:type="spellEnd"/>
      <w:r w:rsidRPr="009E17AF">
        <w:rPr>
          <w:rFonts w:ascii="Century Schoolbook" w:hAnsi="Century Schoolbook"/>
          <w:sz w:val="24"/>
          <w:szCs w:val="24"/>
        </w:rPr>
        <w:t xml:space="preserve">. This pattern is potentially consistent with hierarchical models of control in LPFC, which postulate that more rostral regions represent more abstract goals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0733E722-4927-4698-962C-0AD9C5694B6F&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(Badre &amp; D'Esposito, 2009; Botvinick, 2008)</w:t>
      </w:r>
      <w:r w:rsidRPr="009E17AF">
        <w:rPr>
          <w:rFonts w:ascii="Century Schoolbook" w:hAnsi="Century Schoolbook"/>
          <w:sz w:val="24"/>
          <w:szCs w:val="24"/>
        </w:rPr>
        <w:fldChar w:fldCharType="end"/>
      </w:r>
      <w:r w:rsidRPr="009E17AF">
        <w:rPr>
          <w:rFonts w:ascii="Century Schoolbook" w:hAnsi="Century Schoolbook"/>
          <w:sz w:val="24"/>
          <w:szCs w:val="24"/>
        </w:rPr>
        <w:t>. This is particularly plausible in light of the lack of association between these regions and any low-level processes such as motor function or affective processing. However, it’s not clear the present pattern of results suggests that these rostral areas are more abstract in nature than mid-DLPFC (e.g. cluster 9/46v), unless ‘novelty’ detection is construed as a more abstract process than conflict processing.</w:t>
      </w:r>
      <w:r w:rsidR="00813DAE">
        <w:rPr>
          <w:rFonts w:ascii="Century Schoolbook" w:hAnsi="Century Schoolbook"/>
          <w:sz w:val="24"/>
          <w:szCs w:val="24"/>
        </w:rPr>
        <w:t xml:space="preserve"> </w:t>
      </w:r>
    </w:p>
    <w:p w14:paraId="54757632" w14:textId="46E14083"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lastRenderedPageBreak/>
        <w:tab/>
        <w:t xml:space="preserve">Finally, the most ventral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-polar region, cluster ‘10v’, showed a more distinct pattern, with </w:t>
      </w:r>
      <w:r w:rsidR="00813DAE">
        <w:rPr>
          <w:rFonts w:ascii="Century Schoolbook" w:hAnsi="Century Schoolbook"/>
          <w:sz w:val="24"/>
          <w:szCs w:val="24"/>
        </w:rPr>
        <w:t>weaker</w:t>
      </w:r>
      <w:r w:rsidRPr="009E17AF">
        <w:rPr>
          <w:rFonts w:ascii="Century Schoolbook" w:hAnsi="Century Schoolbook"/>
          <w:sz w:val="24"/>
          <w:szCs w:val="24"/>
        </w:rPr>
        <w:t xml:space="preserve"> associations with all executive processes. In contrast, this cluster was significantly </w:t>
      </w:r>
      <w:r w:rsidR="00813DAE">
        <w:rPr>
          <w:rFonts w:ascii="Century Schoolbook" w:hAnsi="Century Schoolbook"/>
          <w:sz w:val="24"/>
          <w:szCs w:val="24"/>
        </w:rPr>
        <w:t>associated</w:t>
      </w:r>
      <w:r w:rsidRPr="009E17AF">
        <w:rPr>
          <w:rFonts w:ascii="Century Schoolbook" w:hAnsi="Century Schoolbook"/>
          <w:sz w:val="24"/>
          <w:szCs w:val="24"/>
        </w:rPr>
        <w:t xml:space="preserve"> with ‘reward’</w:t>
      </w:r>
      <w:r w:rsidR="00813DAE">
        <w:rPr>
          <w:rFonts w:ascii="Century Schoolbook" w:hAnsi="Century Schoolbook"/>
          <w:sz w:val="24"/>
          <w:szCs w:val="24"/>
        </w:rPr>
        <w:t xml:space="preserve"> </w:t>
      </w:r>
      <w:del w:id="178" w:author="Microsoft Office User" w:date="2016-04-18T17:20:00Z">
        <w:r w:rsidR="00813DAE" w:rsidDel="00031DFD">
          <w:rPr>
            <w:rFonts w:ascii="Century Schoolbook" w:hAnsi="Century Schoolbook"/>
            <w:sz w:val="24"/>
            <w:szCs w:val="24"/>
          </w:rPr>
          <w:delText xml:space="preserve"> </w:delText>
        </w:r>
      </w:del>
      <w:r w:rsidR="00813DAE">
        <w:rPr>
          <w:rFonts w:ascii="Century Schoolbook" w:hAnsi="Century Schoolbook"/>
          <w:sz w:val="24"/>
          <w:szCs w:val="24"/>
        </w:rPr>
        <w:t>(at a lower threshold, q&lt;0.05)</w:t>
      </w:r>
      <w:r w:rsidRPr="009E17AF">
        <w:rPr>
          <w:rFonts w:ascii="Century Schoolbook" w:hAnsi="Century Schoolbook"/>
          <w:sz w:val="24"/>
          <w:szCs w:val="24"/>
        </w:rPr>
        <w:t xml:space="preserve">, consistent with its location near orbitofrontal cluster and its co-activation with vmPFC. These results are consistent with existing hypotheses that suggest that </w:t>
      </w:r>
      <w:ins w:id="179" w:author="Microsoft Office User" w:date="2016-04-18T17:20:00Z">
        <w:r w:rsidR="00031DFD">
          <w:rPr>
            <w:rFonts w:ascii="Century Schoolbook" w:hAnsi="Century Schoolbook"/>
            <w:sz w:val="24"/>
            <w:szCs w:val="24"/>
          </w:rPr>
          <w:t xml:space="preserve">the </w:t>
        </w:r>
      </w:ins>
      <w:r w:rsidRPr="009E17AF">
        <w:rPr>
          <w:rFonts w:ascii="Century Schoolbook" w:hAnsi="Century Schoolbook"/>
          <w:sz w:val="24"/>
          <w:szCs w:val="24"/>
        </w:rPr>
        <w:t xml:space="preserve">ventral frontal pole is particularly important for relying information that represents the value of stimuli to effectively guide goal-directed behavior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5F5D97D1-CFB6-4F2E-A4E2-45C2AA4A76B7&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p>
    <w:p w14:paraId="39442F7C" w14:textId="77777777" w:rsidR="0094566E" w:rsidRPr="009E17AF" w:rsidRDefault="0094566E" w:rsidP="00B619DC">
      <w:pPr>
        <w:pStyle w:val="Normal1"/>
        <w:ind w:firstLine="0"/>
        <w:rPr>
          <w:rFonts w:ascii="Century Schoolbook" w:hAnsi="Century Schoolbook"/>
          <w:b/>
          <w:sz w:val="24"/>
          <w:szCs w:val="24"/>
        </w:rPr>
      </w:pPr>
      <w:r w:rsidRPr="009E17AF">
        <w:rPr>
          <w:rFonts w:ascii="Century Schoolbook" w:hAnsi="Century Schoolbook"/>
          <w:b/>
          <w:sz w:val="24"/>
          <w:szCs w:val="24"/>
        </w:rPr>
        <w:t>Default network</w:t>
      </w:r>
    </w:p>
    <w:p w14:paraId="7E12B42B" w14:textId="6B5E76D1"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sz w:val="24"/>
          <w:szCs w:val="24"/>
        </w:rPr>
        <w:t>Anatomical correspondence</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The final network we identified in lateral frontal cortex showed a strong resemblance to previous descriptions of the ‘default network’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9E5F5DD9-64FC-463D-8555-5691D1834AB8&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(Andrews-Hanna, 2012; Power et al., 2011; Yeo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spanning anterior mPFC, </w:t>
      </w:r>
      <w:ins w:id="180" w:author="Microsoft Office User" w:date="2016-04-18T17:20:00Z">
        <w:r w:rsidR="00D53330">
          <w:rPr>
            <w:rFonts w:ascii="Century Schoolbook" w:hAnsi="Century Schoolbook"/>
            <w:sz w:val="24"/>
            <w:szCs w:val="24"/>
          </w:rPr>
          <w:t xml:space="preserve">and </w:t>
        </w:r>
      </w:ins>
      <w:r w:rsidRPr="009E17AF">
        <w:rPr>
          <w:rFonts w:ascii="Century Schoolbook" w:hAnsi="Century Schoolbook"/>
          <w:sz w:val="24"/>
          <w:szCs w:val="24"/>
        </w:rPr>
        <w:t xml:space="preserve">PCC outside of LFC. Within LFC, we identified three distinct clusters (Figure 8a). The first two clusters were positioned adjacent to each other in </w:t>
      </w:r>
      <w:proofErr w:type="spellStart"/>
      <w:r w:rsidRPr="009E17AF">
        <w:rPr>
          <w:rFonts w:ascii="Century Schoolbook" w:hAnsi="Century Schoolbook"/>
          <w:sz w:val="24"/>
          <w:szCs w:val="24"/>
        </w:rPr>
        <w:t>ventrolateral</w:t>
      </w:r>
      <w:proofErr w:type="spellEnd"/>
      <w:r w:rsidRPr="009E17AF">
        <w:rPr>
          <w:rFonts w:ascii="Century Schoolbook" w:hAnsi="Century Schoolbook"/>
          <w:sz w:val="24"/>
          <w:szCs w:val="24"/>
        </w:rPr>
        <w:t xml:space="preserve"> prefrontal cortex. The larger of the two spanned the entire left inferior frontal gyrus (IFG [L]) while the third cluster was positioned immediately anterior to it in lateral orbitofrontal cortex extending to IFG </w:t>
      </w:r>
      <w:proofErr w:type="spellStart"/>
      <w:r w:rsidRPr="009E17AF">
        <w:rPr>
          <w:rFonts w:ascii="Century Schoolbook" w:hAnsi="Century Schoolbook"/>
          <w:sz w:val="24"/>
          <w:szCs w:val="24"/>
        </w:rPr>
        <w:t>orbitalis</w:t>
      </w:r>
      <w:proofErr w:type="spellEnd"/>
      <w:r w:rsidRPr="009E17AF">
        <w:rPr>
          <w:rFonts w:ascii="Century Schoolbook" w:hAnsi="Century Schoolbook"/>
          <w:sz w:val="24"/>
          <w:szCs w:val="24"/>
        </w:rPr>
        <w:t xml:space="preserve"> in the right hemisphere. The latter region </w:t>
      </w:r>
      <w:del w:id="181" w:author="Microsoft Office User" w:date="2016-04-18T17:21:00Z">
        <w:r w:rsidRPr="009E17AF" w:rsidDel="00D53330">
          <w:rPr>
            <w:rFonts w:ascii="Century Schoolbook" w:hAnsi="Century Schoolbook"/>
            <w:sz w:val="24"/>
            <w:szCs w:val="24"/>
          </w:rPr>
          <w:delText xml:space="preserve">was </w:delText>
        </w:r>
      </w:del>
      <w:ins w:id="182" w:author="Microsoft Office User" w:date="2016-04-18T17:21:00Z">
        <w:r w:rsidR="00D53330">
          <w:rPr>
            <w:rFonts w:ascii="Century Schoolbook" w:hAnsi="Century Schoolbook"/>
            <w:sz w:val="24"/>
            <w:szCs w:val="24"/>
          </w:rPr>
          <w:t>is</w:t>
        </w:r>
        <w:r w:rsidR="00D53330" w:rsidRPr="009E17AF">
          <w:rPr>
            <w:rFonts w:ascii="Century Schoolbook" w:hAnsi="Century Schoolbook"/>
            <w:sz w:val="24"/>
            <w:szCs w:val="24"/>
          </w:rPr>
          <w:t xml:space="preserve"> </w:t>
        </w:r>
      </w:ins>
      <w:r w:rsidRPr="009E17AF">
        <w:rPr>
          <w:rFonts w:ascii="Century Schoolbook" w:hAnsi="Century Schoolbook"/>
          <w:sz w:val="24"/>
          <w:szCs w:val="24"/>
        </w:rPr>
        <w:t>consistent with cytoarchtechtonic area 47/12. Most dorsally, we identified a third cluster consistent with</w:t>
      </w:r>
      <w:ins w:id="183" w:author="Microsoft Office User" w:date="2016-04-18T17:21:00Z">
        <w:r w:rsidR="00D53330">
          <w:rPr>
            <w:rFonts w:ascii="Century Schoolbook" w:hAnsi="Century Schoolbook"/>
            <w:sz w:val="24"/>
            <w:szCs w:val="24"/>
          </w:rPr>
          <w:t>in</w:t>
        </w:r>
      </w:ins>
      <w:r w:rsidRPr="009E17AF">
        <w:rPr>
          <w:rFonts w:ascii="Century Schoolbook" w:hAnsi="Century Schoolbook"/>
          <w:sz w:val="24"/>
          <w:szCs w:val="24"/>
        </w:rPr>
        <w:t xml:space="preserve"> BA9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9E8C7676-3A84-4C34-AB48-E6863348DC69&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(Petrides, 2005)</w:t>
      </w:r>
      <w:r w:rsidRPr="009E17AF">
        <w:rPr>
          <w:rFonts w:ascii="Century Schoolbook" w:hAnsi="Century Schoolbook"/>
          <w:sz w:val="24"/>
          <w:szCs w:val="24"/>
        </w:rPr>
        <w:fldChar w:fldCharType="end"/>
      </w:r>
      <w:r w:rsidRPr="009E17AF">
        <w:rPr>
          <w:rFonts w:ascii="Century Schoolbook" w:hAnsi="Century Schoolbook"/>
          <w:sz w:val="24"/>
          <w:szCs w:val="24"/>
        </w:rPr>
        <w:t xml:space="preserve"> extending from superior frontal gyrus to dorsal middle frontal gyrus across the superior frontal sulcus. The grouping of </w:t>
      </w:r>
      <w:r w:rsidR="00813DAE">
        <w:rPr>
          <w:rFonts w:ascii="Century Schoolbook" w:hAnsi="Century Schoolbook"/>
          <w:sz w:val="24"/>
          <w:szCs w:val="24"/>
        </w:rPr>
        <w:t>IFG and BA9</w:t>
      </w:r>
      <w:r w:rsidRPr="009E17AF">
        <w:rPr>
          <w:rFonts w:ascii="Century Schoolbook" w:hAnsi="Century Schoolbook"/>
          <w:sz w:val="24"/>
          <w:szCs w:val="24"/>
        </w:rPr>
        <w:t xml:space="preserve"> with the default network instead of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is </w:t>
      </w:r>
      <w:r w:rsidR="00813DAE">
        <w:rPr>
          <w:rFonts w:ascii="Century Schoolbook" w:hAnsi="Century Schoolbook"/>
          <w:sz w:val="24"/>
          <w:szCs w:val="24"/>
        </w:rPr>
        <w:t xml:space="preserve">highly </w:t>
      </w:r>
      <w:r w:rsidRPr="009E17AF">
        <w:rPr>
          <w:rFonts w:ascii="Century Schoolbook" w:hAnsi="Century Schoolbook"/>
          <w:sz w:val="24"/>
          <w:szCs w:val="24"/>
        </w:rPr>
        <w:t>consistent with variou</w:t>
      </w:r>
      <w:r w:rsidR="00813DAE">
        <w:rPr>
          <w:rFonts w:ascii="Century Schoolbook" w:hAnsi="Century Schoolbook"/>
          <w:sz w:val="24"/>
          <w:szCs w:val="24"/>
        </w:rPr>
        <w:t xml:space="preserve">s parcellations based on </w:t>
      </w:r>
      <w:proofErr w:type="spellStart"/>
      <w:r w:rsidR="00813DAE">
        <w:rPr>
          <w:rFonts w:ascii="Century Schoolbook" w:hAnsi="Century Schoolbook"/>
          <w:sz w:val="24"/>
          <w:szCs w:val="24"/>
        </w:rPr>
        <w:t>rs-fMR</w:t>
      </w:r>
      <w:proofErr w:type="spellEnd"/>
      <w:r w:rsidR="00813DAE">
        <w:rPr>
          <w:rFonts w:ascii="Century Schoolbook" w:hAnsi="Century Schoolbook"/>
          <w:sz w:val="24"/>
          <w:szCs w:val="24"/>
        </w:rPr>
        <w:t xml:space="preserve"> </w:t>
      </w:r>
      <w:r w:rsidR="00813DA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CCA8679B-370F-4E39-81C6-362B2AE9E84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(Power et al., 2011; Yeo et al., 2011)</w:t>
      </w:r>
      <w:r w:rsidR="00813DAE">
        <w:rPr>
          <w:rFonts w:ascii="Century Schoolbook" w:hAnsi="Century Schoolbook"/>
          <w:sz w:val="24"/>
          <w:szCs w:val="24"/>
        </w:rPr>
        <w:fldChar w:fldCharType="end"/>
      </w:r>
      <w:r w:rsidR="00813DAE">
        <w:rPr>
          <w:rFonts w:ascii="Century Schoolbook" w:hAnsi="Century Schoolbook"/>
          <w:sz w:val="24"/>
          <w:szCs w:val="24"/>
        </w:rPr>
        <w:t>. BA9, in particular, h</w:t>
      </w:r>
      <w:ins w:id="184" w:author="Microsoft Office User" w:date="2016-04-18T17:21:00Z">
        <w:r w:rsidR="00D53330">
          <w:rPr>
            <w:rFonts w:ascii="Century Schoolbook" w:hAnsi="Century Schoolbook"/>
            <w:sz w:val="24"/>
            <w:szCs w:val="24"/>
          </w:rPr>
          <w:t>a</w:t>
        </w:r>
      </w:ins>
      <w:r w:rsidR="00813DAE">
        <w:rPr>
          <w:rFonts w:ascii="Century Schoolbook" w:hAnsi="Century Schoolbook"/>
          <w:sz w:val="24"/>
          <w:szCs w:val="24"/>
        </w:rPr>
        <w:t xml:space="preserve">s long been noted for </w:t>
      </w:r>
      <w:r w:rsidR="00813DAE">
        <w:rPr>
          <w:rFonts w:ascii="Century Schoolbook" w:hAnsi="Century Schoolbook"/>
          <w:sz w:val="24"/>
          <w:szCs w:val="24"/>
        </w:rPr>
        <w:lastRenderedPageBreak/>
        <w:t>it’s lack of</w:t>
      </w:r>
      <w:r w:rsidRPr="009E17AF">
        <w:rPr>
          <w:rFonts w:ascii="Century Schoolbook" w:hAnsi="Century Schoolbook"/>
          <w:sz w:val="24"/>
          <w:szCs w:val="24"/>
        </w:rPr>
        <w:t xml:space="preserve"> input from lateral and medial parietal cortex (</w:t>
      </w:r>
      <w:proofErr w:type="spellStart"/>
      <w:r w:rsidRPr="009E17AF">
        <w:rPr>
          <w:rFonts w:ascii="Century Schoolbook" w:hAnsi="Century Schoolbook"/>
          <w:sz w:val="24"/>
          <w:szCs w:val="24"/>
        </w:rPr>
        <w:t>Petrides</w:t>
      </w:r>
      <w:proofErr w:type="spellEnd"/>
      <w:r w:rsidRPr="009E17AF">
        <w:rPr>
          <w:rFonts w:ascii="Century Schoolbook" w:hAnsi="Century Schoolbook"/>
          <w:sz w:val="24"/>
          <w:szCs w:val="24"/>
        </w:rPr>
        <w:t xml:space="preserve"> &amp; Pandya 1984, 1999; </w:t>
      </w:r>
      <w:proofErr w:type="spellStart"/>
      <w:r w:rsidRPr="009E17AF">
        <w:rPr>
          <w:rFonts w:ascii="Century Schoolbook" w:hAnsi="Century Schoolbook"/>
          <w:sz w:val="24"/>
          <w:szCs w:val="24"/>
        </w:rPr>
        <w:t>Cavada</w:t>
      </w:r>
      <w:proofErr w:type="spellEnd"/>
      <w:r w:rsidRPr="009E17AF">
        <w:rPr>
          <w:rFonts w:ascii="Century Schoolbook" w:hAnsi="Century Schoolbook"/>
          <w:sz w:val="24"/>
          <w:szCs w:val="24"/>
        </w:rPr>
        <w:t xml:space="preserve"> &amp; Goldman-</w:t>
      </w:r>
      <w:proofErr w:type="spellStart"/>
      <w:r w:rsidRPr="009E17AF">
        <w:rPr>
          <w:rFonts w:ascii="Century Schoolbook" w:hAnsi="Century Schoolbook"/>
          <w:sz w:val="24"/>
          <w:szCs w:val="24"/>
        </w:rPr>
        <w:t>Rakic</w:t>
      </w:r>
      <w:proofErr w:type="spellEnd"/>
      <w:r w:rsidRPr="009E17AF">
        <w:rPr>
          <w:rFonts w:ascii="Century Schoolbook" w:hAnsi="Century Schoolbook"/>
          <w:sz w:val="24"/>
          <w:szCs w:val="24"/>
        </w:rPr>
        <w:t xml:space="preserve"> 1989; Andersen et al. 1990). Thus, despite the proximity of this region to area 9/46v, the results of the clustering suggest </w:t>
      </w:r>
      <w:r w:rsidR="00813DAE">
        <w:rPr>
          <w:rFonts w:ascii="Century Schoolbook" w:hAnsi="Century Schoolbook"/>
          <w:sz w:val="24"/>
          <w:szCs w:val="24"/>
        </w:rPr>
        <w:t>these regions</w:t>
      </w:r>
      <w:r w:rsidRPr="009E17AF">
        <w:rPr>
          <w:rFonts w:ascii="Century Schoolbook" w:hAnsi="Century Schoolbook"/>
          <w:sz w:val="24"/>
          <w:szCs w:val="24"/>
        </w:rPr>
        <w:t xml:space="preserve"> will exhibit a distinct functional profile from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clusters. </w:t>
      </w:r>
    </w:p>
    <w:p w14:paraId="6AB59B7C" w14:textId="3A61C5E6" w:rsidR="0094566E" w:rsidRPr="009E17AF" w:rsidRDefault="0094566E" w:rsidP="00F22624">
      <w:pPr>
        <w:pStyle w:val="Normal1"/>
        <w:ind w:firstLine="720"/>
        <w:rPr>
          <w:rFonts w:ascii="Century Schoolbook" w:hAnsi="Century Schoolbook"/>
          <w:sz w:val="24"/>
          <w:szCs w:val="24"/>
        </w:rPr>
      </w:pPr>
      <w:r w:rsidRPr="00F22624">
        <w:rPr>
          <w:rFonts w:ascii="Century Schoolbook" w:hAnsi="Century Schoolbook"/>
          <w:b/>
          <w:sz w:val="24"/>
          <w:szCs w:val="24"/>
        </w:rPr>
        <w:t>Meta-analytic co-activation profiles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Next, we contrasted the whole-brain co-activation of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LFC clusters, revealing distinct patterns for each region (Figure 8b). Left IFG showed the most distinct pattern, co-activating with portions of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network such as mid-DLPFC and pre-SMA. This pattern is consistent with the fact that this cluster</w:t>
      </w:r>
      <w:ins w:id="185" w:author="Microsoft Office User" w:date="2016-04-18T17:22:00Z">
        <w:r w:rsidR="00992C7D">
          <w:rPr>
            <w:rFonts w:ascii="Century Schoolbook" w:hAnsi="Century Schoolbook"/>
            <w:sz w:val="24"/>
            <w:szCs w:val="24"/>
          </w:rPr>
          <w:t>’</w:t>
        </w:r>
      </w:ins>
      <w:r w:rsidRPr="009E17AF">
        <w:rPr>
          <w:rFonts w:ascii="Century Schoolbook" w:hAnsi="Century Schoolbook"/>
          <w:sz w:val="24"/>
          <w:szCs w:val="24"/>
        </w:rPr>
        <w:t>s contralateral homologue grouped with</w:t>
      </w:r>
      <w:ins w:id="186" w:author="Microsoft Office User" w:date="2016-04-18T17:22:00Z">
        <w:r w:rsidR="00992C7D">
          <w:rPr>
            <w:rFonts w:ascii="Century Schoolbook" w:hAnsi="Century Schoolbook"/>
            <w:sz w:val="24"/>
            <w:szCs w:val="24"/>
          </w:rPr>
          <w:t>in</w:t>
        </w:r>
      </w:ins>
      <w:r w:rsidRPr="009E17AF">
        <w:rPr>
          <w:rFonts w:ascii="Century Schoolbook" w:hAnsi="Century Schoolbook"/>
          <w:sz w:val="24"/>
          <w:szCs w:val="24"/>
        </w:rPr>
        <w:t xml:space="preserve">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-parietal network</w:t>
      </w:r>
      <w:del w:id="187" w:author="Microsoft Office User" w:date="2016-04-18T17:22:00Z">
        <w:r w:rsidRPr="009E17AF" w:rsidDel="00992C7D">
          <w:rPr>
            <w:rFonts w:ascii="Century Schoolbook" w:hAnsi="Century Schoolbook"/>
            <w:sz w:val="24"/>
            <w:szCs w:val="24"/>
          </w:rPr>
          <w:delText>; thus</w:delText>
        </w:r>
      </w:del>
      <w:ins w:id="188" w:author="Microsoft Office User" w:date="2016-04-18T17:22:00Z">
        <w:r w:rsidR="00992C7D">
          <w:rPr>
            <w:rFonts w:ascii="Century Schoolbook" w:hAnsi="Century Schoolbook"/>
            <w:sz w:val="24"/>
            <w:szCs w:val="24"/>
          </w:rPr>
          <w:t>.  Hence</w:t>
        </w:r>
      </w:ins>
      <w:r w:rsidRPr="009E17AF">
        <w:rPr>
          <w:rFonts w:ascii="Century Schoolbook" w:hAnsi="Century Schoolbook"/>
          <w:sz w:val="24"/>
          <w:szCs w:val="24"/>
        </w:rPr>
        <w:t xml:space="preserve">, although this region’s connectivity was similar enough to other default network regions to form a part of this network, this region may not be fully dissociable from </w:t>
      </w:r>
      <w:ins w:id="189" w:author="Microsoft Office User" w:date="2016-04-18T17:22:00Z">
        <w:r w:rsidR="00992C7D">
          <w:rPr>
            <w:rFonts w:ascii="Century Schoolbook" w:hAnsi="Century Schoolbook"/>
            <w:sz w:val="24"/>
            <w:szCs w:val="24"/>
          </w:rPr>
          <w:t xml:space="preserve">the </w:t>
        </w:r>
      </w:ins>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w:t>
      </w:r>
      <w:del w:id="190" w:author="Microsoft Office User" w:date="2016-04-18T17:22:00Z">
        <w:r w:rsidRPr="009E17AF" w:rsidDel="00992C7D">
          <w:rPr>
            <w:rFonts w:ascii="Century Schoolbook" w:hAnsi="Century Schoolbook"/>
            <w:sz w:val="24"/>
            <w:szCs w:val="24"/>
          </w:rPr>
          <w:delText>function</w:delText>
        </w:r>
      </w:del>
      <w:ins w:id="191" w:author="Microsoft Office User" w:date="2016-04-18T17:22:00Z">
        <w:r w:rsidR="00992C7D">
          <w:rPr>
            <w:rFonts w:ascii="Century Schoolbook" w:hAnsi="Century Schoolbook"/>
            <w:sz w:val="24"/>
            <w:szCs w:val="24"/>
          </w:rPr>
          <w:t>network</w:t>
        </w:r>
      </w:ins>
      <w:r w:rsidRPr="009E17AF">
        <w:rPr>
          <w:rFonts w:ascii="Century Schoolbook" w:hAnsi="Century Schoolbook"/>
          <w:sz w:val="24"/>
          <w:szCs w:val="24"/>
        </w:rPr>
        <w:t xml:space="preserve">. Left IFG also showed stronger co-activation with middle temporal gyrus, consistent with a possible role in language. In contrast, cluster 47/12, which is located anatomically near left IFG, showed strong co-activation with orbitofrontal cortex, vmPFC, PCC and anterior temporal lobe– key regions of the default network. Similarly, cluster 9 showed robust co-activation with the rest of the default network, firmly placing this region within this network and not the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network. </w:t>
      </w:r>
    </w:p>
    <w:p w14:paraId="2F140D90" w14:textId="77777777" w:rsidR="00F22624" w:rsidRDefault="00C92B7D" w:rsidP="00F22624">
      <w:pPr>
        <w:pStyle w:val="Normal1"/>
        <w:ind w:firstLine="0"/>
        <w:rPr>
          <w:rFonts w:ascii="Century Schoolbook" w:hAnsi="Century Schoolbook"/>
          <w:sz w:val="24"/>
          <w:szCs w:val="24"/>
        </w:rPr>
      </w:pPr>
      <w:r>
        <w:rPr>
          <w:rFonts w:ascii="Century Schoolbook" w:hAnsi="Century Schoolbook"/>
          <w:noProof/>
          <w:sz w:val="24"/>
          <w:szCs w:val="24"/>
        </w:rPr>
        <w:lastRenderedPageBreak/>
        <mc:AlternateContent>
          <mc:Choice Requires="wpg">
            <w:drawing>
              <wp:inline distT="0" distB="0" distL="0" distR="0" wp14:anchorId="0B4BBD35" wp14:editId="4CB40D3A">
                <wp:extent cx="6057900" cy="5372100"/>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5372100"/>
                          <a:chOff x="1440" y="1260"/>
                          <a:chExt cx="9540" cy="8460"/>
                        </a:xfrm>
                      </wpg:grpSpPr>
                      <wps:wsp>
                        <wps:cNvPr id="13" name="Text Box 25"/>
                        <wps:cNvSpPr txBox="1">
                          <a:spLocks noChangeArrowheads="1"/>
                        </wps:cNvSpPr>
                        <wps:spPr bwMode="auto">
                          <a:xfrm>
                            <a:off x="8100" y="1260"/>
                            <a:ext cx="2880" cy="84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71660C" w14:textId="38E68457" w:rsidR="003A6A56" w:rsidRPr="009B6FE5" w:rsidRDefault="003A6A5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3A6A56" w:rsidRDefault="003A6A56"/>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1440"/>
                            <a:ext cx="6645" cy="7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pic:spPr>
                      </pic:pic>
                    </wpg:wgp>
                  </a:graphicData>
                </a:graphic>
              </wp:inline>
            </w:drawing>
          </mc:Choice>
          <mc:Fallback>
            <w:pict>
              <v:group w14:anchorId="0B4BBD35" id="Group_x0020_27" o:spid="_x0000_s1035" style="width:477pt;height:423pt;mso-position-horizontal-relative:char;mso-position-vertical-relative:line" coordorigin="1440,1260" coordsize="9540,8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">
                <v:shape id="Text_x0020_Box_x0020_25" o:spid="_x0000_s1036" type="#_x0000_t202" style="position:absolute;left:8100;top:1260;width:2880;height:8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1771660C" w14:textId="38E68457" w:rsidR="003A6A56" w:rsidRPr="009B6FE5" w:rsidRDefault="003A6A5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3A6A56" w:rsidRDefault="003A6A56"/>
                    </w:txbxContent>
                  </v:textbox>
                </v:shape>
                <v:shape id="Picture_x0020_26" o:spid="_x0000_s1037" type="#_x0000_t75" alt="Figure 8 - Default - Long" style="position:absolute;left:1440;top:1440;width:6645;height:7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32" o:title="Figure 8 - Default - Long"/>
                </v:shape>
                <w10:anchorlock/>
              </v:group>
            </w:pict>
          </mc:Fallback>
        </mc:AlternateContent>
      </w:r>
    </w:p>
    <w:p w14:paraId="241B3ACC" w14:textId="4D8902D2" w:rsidR="0094566E" w:rsidRPr="00F22624" w:rsidRDefault="0094566E" w:rsidP="00F22624">
      <w:pPr>
        <w:pStyle w:val="Normal1"/>
        <w:ind w:firstLine="720"/>
        <w:rPr>
          <w:rFonts w:ascii="Century Schoolbook" w:hAnsi="Century Schoolbook"/>
          <w:b/>
          <w:sz w:val="24"/>
          <w:szCs w:val="24"/>
        </w:rPr>
      </w:pPr>
      <w:r w:rsidRPr="00F22624">
        <w:rPr>
          <w:rFonts w:ascii="Century Schoolbook" w:hAnsi="Century Schoolbook"/>
          <w:b/>
          <w:sz w:val="24"/>
          <w:szCs w:val="24"/>
        </w:rPr>
        <w:t>Meta-analytic co-activation profiles</w:t>
      </w:r>
      <w:r w:rsidR="00F22624" w:rsidRPr="00F22624">
        <w:rPr>
          <w:rFonts w:ascii="Century Schoolbook" w:hAnsi="Century Schoolbook"/>
          <w:b/>
          <w:sz w:val="24"/>
          <w:szCs w:val="24"/>
        </w:rPr>
        <w:t>.</w:t>
      </w:r>
      <w:r w:rsidR="00F22624">
        <w:rPr>
          <w:rFonts w:ascii="Century Schoolbook" w:hAnsi="Century Schoolbook"/>
          <w:b/>
          <w:sz w:val="24"/>
          <w:szCs w:val="24"/>
        </w:rPr>
        <w:t xml:space="preserve"> </w:t>
      </w:r>
      <w:r w:rsidRPr="009E17AF">
        <w:rPr>
          <w:rFonts w:ascii="Century Schoolbook" w:hAnsi="Century Schoolbook"/>
          <w:sz w:val="24"/>
          <w:szCs w:val="24"/>
        </w:rPr>
        <w:t xml:space="preserve">Having observed distinct patterns of co-activation between default LFC clusters, we probed the semantic data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to determine if psychological states differentially </w:t>
      </w:r>
      <w:r w:rsidR="00EA7E02">
        <w:rPr>
          <w:rFonts w:ascii="Century Schoolbook" w:hAnsi="Century Schoolbook"/>
          <w:sz w:val="24"/>
          <w:szCs w:val="24"/>
        </w:rPr>
        <w:t>recruited each cluster (Figure 3.10</w:t>
      </w:r>
      <w:r w:rsidRPr="009E17AF">
        <w:rPr>
          <w:rFonts w:ascii="Century Schoolbook" w:hAnsi="Century Schoolbook"/>
          <w:sz w:val="24"/>
          <w:szCs w:val="24"/>
        </w:rPr>
        <w:t xml:space="preserve">c). Consistent with left IFG’s co-activation with other </w:t>
      </w:r>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regions, this cluster was significantly associated with various executive functions, including ‘conflict’, ‘WM’ and ‘switching’.  This finding further highlights the distributed nature of core executive processes across </w:t>
      </w:r>
      <w:ins w:id="192" w:author="Microsoft Office User" w:date="2016-04-18T17:23:00Z">
        <w:r w:rsidR="00992C7D">
          <w:rPr>
            <w:rFonts w:ascii="Century Schoolbook" w:hAnsi="Century Schoolbook"/>
            <w:sz w:val="24"/>
            <w:szCs w:val="24"/>
          </w:rPr>
          <w:t xml:space="preserve">frontal </w:t>
        </w:r>
      </w:ins>
      <w:r w:rsidRPr="009E17AF">
        <w:rPr>
          <w:rFonts w:ascii="Century Schoolbook" w:hAnsi="Century Schoolbook"/>
          <w:sz w:val="24"/>
          <w:szCs w:val="24"/>
        </w:rPr>
        <w:t>region</w:t>
      </w:r>
      <w:ins w:id="193" w:author="Microsoft Office User" w:date="2016-04-18T17:23:00Z">
        <w:r w:rsidR="00992C7D">
          <w:rPr>
            <w:rFonts w:ascii="Century Schoolbook" w:hAnsi="Century Schoolbook"/>
            <w:sz w:val="24"/>
            <w:szCs w:val="24"/>
          </w:rPr>
          <w:t>s</w:t>
        </w:r>
      </w:ins>
      <w:r w:rsidRPr="009E17AF">
        <w:rPr>
          <w:rFonts w:ascii="Century Schoolbook" w:hAnsi="Century Schoolbook"/>
          <w:sz w:val="24"/>
          <w:szCs w:val="24"/>
        </w:rPr>
        <w:t xml:space="preserve"> beyond </w:t>
      </w:r>
      <w:del w:id="194" w:author="Microsoft Office User" w:date="2016-04-18T17:23:00Z">
        <w:r w:rsidRPr="009E17AF" w:rsidDel="00992C7D">
          <w:rPr>
            <w:rFonts w:ascii="Century Schoolbook" w:hAnsi="Century Schoolbook"/>
            <w:sz w:val="24"/>
            <w:szCs w:val="24"/>
          </w:rPr>
          <w:delText xml:space="preserve">the </w:delText>
        </w:r>
      </w:del>
      <w:ins w:id="195" w:author="Microsoft Office User" w:date="2016-04-18T17:23:00Z">
        <w:r w:rsidR="00992C7D" w:rsidRPr="009E17AF">
          <w:rPr>
            <w:rFonts w:ascii="Century Schoolbook" w:hAnsi="Century Schoolbook"/>
            <w:sz w:val="24"/>
            <w:szCs w:val="24"/>
          </w:rPr>
          <w:t>th</w:t>
        </w:r>
        <w:r w:rsidR="00992C7D">
          <w:rPr>
            <w:rFonts w:ascii="Century Schoolbook" w:hAnsi="Century Schoolbook"/>
            <w:sz w:val="24"/>
            <w:szCs w:val="24"/>
          </w:rPr>
          <w:t xml:space="preserve">ose </w:t>
        </w:r>
        <w:r w:rsidR="00992C7D">
          <w:rPr>
            <w:rFonts w:ascii="Century Schoolbook" w:hAnsi="Century Schoolbook"/>
            <w:sz w:val="24"/>
            <w:szCs w:val="24"/>
          </w:rPr>
          <w:lastRenderedPageBreak/>
          <w:t>that group with the</w:t>
        </w:r>
        <w:r w:rsidR="00992C7D" w:rsidRPr="009E17AF">
          <w:rPr>
            <w:rFonts w:ascii="Century Schoolbook" w:hAnsi="Century Schoolbook"/>
            <w:sz w:val="24"/>
            <w:szCs w:val="24"/>
          </w:rPr>
          <w:t xml:space="preserve"> </w:t>
        </w:r>
      </w:ins>
      <w:proofErr w:type="spellStart"/>
      <w:r w:rsidRPr="009E17AF">
        <w:rPr>
          <w:rFonts w:ascii="Century Schoolbook" w:hAnsi="Century Schoolbook"/>
          <w:sz w:val="24"/>
          <w:szCs w:val="24"/>
        </w:rPr>
        <w:t>fronto</w:t>
      </w:r>
      <w:proofErr w:type="spellEnd"/>
      <w:r w:rsidRPr="009E17AF">
        <w:rPr>
          <w:rFonts w:ascii="Century Schoolbook" w:hAnsi="Century Schoolbook"/>
          <w:sz w:val="24"/>
          <w:szCs w:val="24"/>
        </w:rPr>
        <w:t xml:space="preserve">-parietal network. However, it is notable left IFG was not associated with inhibition, consistent with the strong lateralization of this process onto </w:t>
      </w:r>
      <w:del w:id="196" w:author="Microsoft Office User" w:date="2016-04-18T17:23:00Z">
        <w:r w:rsidRPr="009E17AF" w:rsidDel="00992C7D">
          <w:rPr>
            <w:rFonts w:ascii="Century Schoolbook" w:hAnsi="Century Schoolbook"/>
            <w:sz w:val="24"/>
            <w:szCs w:val="24"/>
          </w:rPr>
          <w:delText>rIFG</w:delText>
        </w:r>
      </w:del>
      <w:ins w:id="197" w:author="Microsoft Office User" w:date="2016-04-18T17:23:00Z">
        <w:r w:rsidR="00992C7D">
          <w:rPr>
            <w:rFonts w:ascii="Century Schoolbook" w:hAnsi="Century Schoolbook"/>
            <w:sz w:val="24"/>
            <w:szCs w:val="24"/>
          </w:rPr>
          <w:t xml:space="preserve">right </w:t>
        </w:r>
        <w:r w:rsidR="00992C7D" w:rsidRPr="009E17AF">
          <w:rPr>
            <w:rFonts w:ascii="Century Schoolbook" w:hAnsi="Century Schoolbook"/>
            <w:sz w:val="24"/>
            <w:szCs w:val="24"/>
          </w:rPr>
          <w:t>IFG</w:t>
        </w:r>
      </w:ins>
      <w:r w:rsidRPr="009E17AF">
        <w:rPr>
          <w:rFonts w:ascii="Century Schoolbook" w:hAnsi="Century Schoolbook"/>
          <w:sz w:val="24"/>
          <w:szCs w:val="24"/>
        </w:rPr>
        <w:t xml:space="preserve">. Finally, consistent with this region’s overlap with </w:t>
      </w:r>
      <w:proofErr w:type="spellStart"/>
      <w:r w:rsidRPr="009E17AF">
        <w:rPr>
          <w:rFonts w:ascii="Century Schoolbook" w:hAnsi="Century Schoolbook"/>
          <w:sz w:val="24"/>
          <w:szCs w:val="24"/>
        </w:rPr>
        <w:t>Broca’s</w:t>
      </w:r>
      <w:proofErr w:type="spellEnd"/>
      <w:r w:rsidRPr="009E17AF">
        <w:rPr>
          <w:rFonts w:ascii="Century Schoolbook" w:hAnsi="Century Schoolbook"/>
          <w:sz w:val="24"/>
          <w:szCs w:val="24"/>
        </w:rPr>
        <w:t xml:space="preserve"> area and co-activation with the middle temporal gyrus, left IFG was significantly associated with language topics. Notably, left IFG was the only lateral prefrontal region associated with ‘speech’. </w:t>
      </w:r>
      <w:r w:rsidR="00813DAE">
        <w:rPr>
          <w:rFonts w:ascii="Century Schoolbook" w:hAnsi="Century Schoolbook"/>
          <w:sz w:val="24"/>
          <w:szCs w:val="24"/>
        </w:rPr>
        <w:t xml:space="preserve">However, we did not find an association between left IFG and ‘motor’ or ‘action’, despite the long held belief that </w:t>
      </w:r>
      <w:proofErr w:type="spellStart"/>
      <w:r w:rsidR="00813DAE">
        <w:rPr>
          <w:rFonts w:ascii="Century Schoolbook" w:hAnsi="Century Schoolbook"/>
          <w:sz w:val="24"/>
          <w:szCs w:val="24"/>
        </w:rPr>
        <w:t>Broca’s</w:t>
      </w:r>
      <w:proofErr w:type="spellEnd"/>
      <w:r w:rsidR="00813DAE">
        <w:rPr>
          <w:rFonts w:ascii="Century Schoolbook" w:hAnsi="Century Schoolbook"/>
          <w:sz w:val="24"/>
          <w:szCs w:val="24"/>
        </w:rPr>
        <w:t xml:space="preserve"> area is important for motor function in </w:t>
      </w:r>
      <w:commentRangeStart w:id="198"/>
      <w:r w:rsidR="00813DAE">
        <w:rPr>
          <w:rFonts w:ascii="Century Schoolbook" w:hAnsi="Century Schoolbook"/>
          <w:sz w:val="24"/>
          <w:szCs w:val="24"/>
        </w:rPr>
        <w:t>language</w:t>
      </w:r>
      <w:commentRangeEnd w:id="198"/>
      <w:r w:rsidR="00992C7D">
        <w:rPr>
          <w:rStyle w:val="CommentReference"/>
          <w:rFonts w:ascii="Times" w:hAnsi="Times"/>
        </w:rPr>
        <w:commentReference w:id="198"/>
      </w:r>
      <w:r w:rsidR="00813DAE">
        <w:rPr>
          <w:rFonts w:ascii="Century Schoolbook" w:hAnsi="Century Schoolbook"/>
          <w:sz w:val="24"/>
          <w:szCs w:val="24"/>
        </w:rPr>
        <w:t xml:space="preserve">. The present functional profile of left IFG is consistent with recent electrophysiological data suggesting </w:t>
      </w:r>
      <w:proofErr w:type="spellStart"/>
      <w:r w:rsidR="00813DAE">
        <w:rPr>
          <w:rFonts w:ascii="Century Schoolbook" w:hAnsi="Century Schoolbook"/>
          <w:sz w:val="24"/>
          <w:szCs w:val="24"/>
        </w:rPr>
        <w:t>Broca’s</w:t>
      </w:r>
      <w:proofErr w:type="spellEnd"/>
      <w:r w:rsidR="00813DAE">
        <w:rPr>
          <w:rFonts w:ascii="Century Schoolbook" w:hAnsi="Century Schoolbook"/>
          <w:sz w:val="24"/>
          <w:szCs w:val="24"/>
        </w:rPr>
        <w:t xml:space="preserve"> area is involved in the generation of novel speech motor plans, but not mere motor function </w:t>
      </w:r>
      <w:r w:rsidR="00813DA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43546B9F-D1C9-4FB1-9BDD-5FED742D8032&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(Flinker et al., 2015)</w:t>
      </w:r>
      <w:r w:rsidR="00813DAE">
        <w:rPr>
          <w:rFonts w:ascii="Century Schoolbook" w:hAnsi="Century Schoolbook"/>
          <w:sz w:val="24"/>
          <w:szCs w:val="24"/>
        </w:rPr>
        <w:fldChar w:fldCharType="end"/>
      </w:r>
      <w:r w:rsidR="00813DAE">
        <w:rPr>
          <w:rFonts w:ascii="Century Schoolbook" w:hAnsi="Century Schoolbook"/>
          <w:sz w:val="24"/>
          <w:szCs w:val="24"/>
        </w:rPr>
        <w:t>. Left IFG was also notable for it’s robust association with ‘semantic’ function– more</w:t>
      </w:r>
      <w:ins w:id="199" w:author="Microsoft Office User" w:date="2016-04-18T17:24:00Z">
        <w:r w:rsidR="00992C7D">
          <w:rPr>
            <w:rFonts w:ascii="Century Schoolbook" w:hAnsi="Century Schoolbook"/>
            <w:sz w:val="24"/>
            <w:szCs w:val="24"/>
          </w:rPr>
          <w:t xml:space="preserve"> </w:t>
        </w:r>
      </w:ins>
      <w:r w:rsidR="00813DAE">
        <w:rPr>
          <w:rFonts w:ascii="Century Schoolbook" w:hAnsi="Century Schoolbook"/>
          <w:sz w:val="24"/>
          <w:szCs w:val="24"/>
        </w:rPr>
        <w:t xml:space="preserve">so than any other region. This pattern is consistent is consistent with the hypothesis that left IFG is a critical region in a broader ‘semantic’ system in the brain </w:t>
      </w:r>
      <w:commentRangeStart w:id="200"/>
      <w:r w:rsidR="00813DA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09F022FD-5BAD-44A7-B4C8-93C13D995885&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813DAE">
        <w:rPr>
          <w:rFonts w:ascii="Century Schoolbook" w:hAnsi="Century Schoolbook"/>
          <w:sz w:val="24"/>
          <w:szCs w:val="24"/>
        </w:rPr>
        <w:fldChar w:fldCharType="separate"/>
      </w:r>
      <w:r w:rsidR="006D609F">
        <w:rPr>
          <w:rFonts w:cs="Cambria"/>
          <w:i/>
          <w:sz w:val="24"/>
          <w:szCs w:val="24"/>
        </w:rPr>
        <w:t>(Binder et al., 2009)</w:t>
      </w:r>
      <w:r w:rsidR="00813DAE">
        <w:rPr>
          <w:rFonts w:ascii="Century Schoolbook" w:hAnsi="Century Schoolbook"/>
          <w:sz w:val="24"/>
          <w:szCs w:val="24"/>
        </w:rPr>
        <w:fldChar w:fldCharType="end"/>
      </w:r>
      <w:commentRangeEnd w:id="200"/>
      <w:r w:rsidR="00992C7D">
        <w:rPr>
          <w:rStyle w:val="CommentReference"/>
          <w:rFonts w:ascii="Times" w:hAnsi="Times"/>
        </w:rPr>
        <w:commentReference w:id="200"/>
      </w:r>
      <w:r w:rsidR="00813DAE">
        <w:rPr>
          <w:rFonts w:ascii="Century Schoolbook" w:hAnsi="Century Schoolbook"/>
          <w:sz w:val="24"/>
          <w:szCs w:val="24"/>
        </w:rPr>
        <w:t xml:space="preserve">. </w:t>
      </w:r>
    </w:p>
    <w:p w14:paraId="43AB7661" w14:textId="2CFCCC47" w:rsid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two other lateral frontal clusters of the default network showed very distinct functional profiles, </w:t>
      </w:r>
      <w:del w:id="201" w:author="Microsoft Office User" w:date="2016-04-18T17:25:00Z">
        <w:r w:rsidRPr="009E17AF" w:rsidDel="00992C7D">
          <w:rPr>
            <w:rFonts w:ascii="Century Schoolbook" w:hAnsi="Century Schoolbook"/>
            <w:sz w:val="24"/>
            <w:szCs w:val="24"/>
          </w:rPr>
          <w:delText xml:space="preserve">showing </w:delText>
        </w:r>
      </w:del>
      <w:ins w:id="202" w:author="Microsoft Office User" w:date="2016-04-18T17:25:00Z">
        <w:r w:rsidR="00992C7D">
          <w:rPr>
            <w:rFonts w:ascii="Century Schoolbook" w:hAnsi="Century Schoolbook"/>
            <w:sz w:val="24"/>
            <w:szCs w:val="24"/>
          </w:rPr>
          <w:t xml:space="preserve">as unlike the other prefrontal clusters, they showed </w:t>
        </w:r>
      </w:ins>
      <w:r w:rsidRPr="009E17AF">
        <w:rPr>
          <w:rFonts w:ascii="Century Schoolbook" w:hAnsi="Century Schoolbook"/>
          <w:sz w:val="24"/>
          <w:szCs w:val="24"/>
        </w:rPr>
        <w:t xml:space="preserve">no association with any executive processes. This </w:t>
      </w:r>
      <w:ins w:id="203" w:author="Microsoft Office User" w:date="2016-04-18T17:26:00Z">
        <w:r w:rsidR="00992C7D">
          <w:rPr>
            <w:rFonts w:ascii="Century Schoolbook" w:hAnsi="Century Schoolbook"/>
            <w:sz w:val="24"/>
            <w:szCs w:val="24"/>
          </w:rPr>
          <w:t xml:space="preserve">fact </w:t>
        </w:r>
      </w:ins>
      <w:r w:rsidRPr="009E17AF">
        <w:rPr>
          <w:rFonts w:ascii="Century Schoolbook" w:hAnsi="Century Schoolbook"/>
          <w:sz w:val="24"/>
          <w:szCs w:val="24"/>
        </w:rPr>
        <w:t>is particularly notable for area 9, given its anatomical proximity to mid-DLPFC and the FEF. Instead, both regions showed robust associations with ‘emotion’</w:t>
      </w:r>
      <w:r w:rsidR="00813DAE">
        <w:rPr>
          <w:rFonts w:ascii="Century Schoolbook" w:hAnsi="Century Schoolbook"/>
          <w:sz w:val="24"/>
          <w:szCs w:val="24"/>
        </w:rPr>
        <w:t xml:space="preserve"> and ‘</w:t>
      </w:r>
      <w:proofErr w:type="spellStart"/>
      <w:r w:rsidR="00813DAE">
        <w:rPr>
          <w:rFonts w:ascii="Century Schoolbook" w:hAnsi="Century Schoolbook"/>
          <w:sz w:val="24"/>
          <w:szCs w:val="24"/>
        </w:rPr>
        <w:t>mentalizing</w:t>
      </w:r>
      <w:proofErr w:type="spellEnd"/>
      <w:r w:rsidR="00813DAE">
        <w:rPr>
          <w:rFonts w:ascii="Century Schoolbook" w:hAnsi="Century Schoolbook"/>
          <w:sz w:val="24"/>
          <w:szCs w:val="24"/>
        </w:rPr>
        <w:t>’</w:t>
      </w:r>
      <w:r w:rsidRPr="009E17AF">
        <w:rPr>
          <w:rFonts w:ascii="Century Schoolbook" w:hAnsi="Century Schoolbook"/>
          <w:sz w:val="24"/>
          <w:szCs w:val="24"/>
        </w:rPr>
        <w:t xml:space="preserve">, consistent with their placement into the default network. </w:t>
      </w:r>
      <w:r w:rsidR="00813DAE">
        <w:rPr>
          <w:rFonts w:ascii="Century Schoolbook" w:hAnsi="Century Schoolbook"/>
          <w:sz w:val="24"/>
          <w:szCs w:val="24"/>
        </w:rPr>
        <w:t xml:space="preserve">These findings are consistent with the hypothesis that these regions, as part of the dorsal medial subsystem of the default network play a critical role in </w:t>
      </w:r>
      <w:proofErr w:type="spellStart"/>
      <w:r w:rsidR="00813DAE">
        <w:rPr>
          <w:rFonts w:ascii="Century Schoolbook" w:hAnsi="Century Schoolbook"/>
          <w:sz w:val="24"/>
          <w:szCs w:val="24"/>
        </w:rPr>
        <w:t>mentalizing</w:t>
      </w:r>
      <w:proofErr w:type="spellEnd"/>
      <w:r w:rsidR="00813DAE">
        <w:rPr>
          <w:rFonts w:ascii="Century Schoolbook" w:hAnsi="Century Schoolbook"/>
          <w:sz w:val="24"/>
          <w:szCs w:val="24"/>
        </w:rPr>
        <w:t xml:space="preserve"> and conceptual processing </w:t>
      </w:r>
      <w:r w:rsidR="00813DA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D615B96-14AF-45EB-97D4-37D7390BFAB6&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 xml:space="preserve">(Andrews </w:t>
      </w:r>
      <w:r w:rsidR="00ED6B4B">
        <w:rPr>
          <w:rFonts w:cs="Cambria"/>
          <w:i/>
          <w:sz w:val="24"/>
          <w:szCs w:val="24"/>
        </w:rPr>
        <w:lastRenderedPageBreak/>
        <w:t>Hanna, Smallwood, &amp; Spreng, 2014b; Spreng &amp; Grady, 2010; Spreng, Sepulcre, Turner, Stevens, &amp; Schacter, 2013)</w:t>
      </w:r>
      <w:r w:rsidR="00813DAE">
        <w:rPr>
          <w:rFonts w:ascii="Century Schoolbook" w:hAnsi="Century Schoolbook"/>
          <w:sz w:val="24"/>
          <w:szCs w:val="24"/>
        </w:rPr>
        <w:fldChar w:fldCharType="end"/>
      </w:r>
      <w:r w:rsidR="00813DAE">
        <w:rPr>
          <w:rFonts w:ascii="Century Schoolbook" w:hAnsi="Century Schoolbook"/>
          <w:sz w:val="24"/>
          <w:szCs w:val="24"/>
        </w:rPr>
        <w:t>.</w:t>
      </w:r>
    </w:p>
    <w:p w14:paraId="23E95203" w14:textId="2C3CA2B5" w:rsidR="00813DAE" w:rsidRPr="009B6FE5" w:rsidRDefault="00813DAE" w:rsidP="00B619DC">
      <w:pPr>
        <w:pStyle w:val="Normal1"/>
        <w:ind w:firstLine="720"/>
        <w:rPr>
          <w:rFonts w:ascii="Century Schoolbook" w:hAnsi="Century Schoolbook"/>
          <w:sz w:val="20"/>
          <w:szCs w:val="20"/>
        </w:rPr>
      </w:pPr>
      <w:r>
        <w:rPr>
          <w:rFonts w:ascii="Century Schoolbook" w:hAnsi="Century Schoolbook"/>
          <w:sz w:val="24"/>
          <w:szCs w:val="24"/>
        </w:rPr>
        <w:t xml:space="preserve">Finally, it was notable that all three </w:t>
      </w:r>
      <w:commentRangeStart w:id="204"/>
      <w:del w:id="205" w:author="Microsoft Office User" w:date="2016-04-18T17:29:00Z">
        <w:r w:rsidDel="00992C7D">
          <w:rPr>
            <w:rFonts w:ascii="Century Schoolbook" w:hAnsi="Century Schoolbook"/>
            <w:sz w:val="24"/>
            <w:szCs w:val="24"/>
          </w:rPr>
          <w:delText xml:space="preserve">regions </w:delText>
        </w:r>
      </w:del>
      <w:ins w:id="206" w:author="Microsoft Office User" w:date="2016-04-18T17:29:00Z">
        <w:r w:rsidR="00992C7D">
          <w:rPr>
            <w:rFonts w:ascii="Century Schoolbook" w:hAnsi="Century Schoolbook"/>
            <w:sz w:val="24"/>
            <w:szCs w:val="24"/>
          </w:rPr>
          <w:t>clusters</w:t>
        </w:r>
        <w:commentRangeEnd w:id="204"/>
        <w:r w:rsidR="00992C7D">
          <w:rPr>
            <w:rStyle w:val="CommentReference"/>
            <w:rFonts w:ascii="Times" w:hAnsi="Times"/>
          </w:rPr>
          <w:commentReference w:id="204"/>
        </w:r>
        <w:r w:rsidR="00992C7D">
          <w:rPr>
            <w:rFonts w:ascii="Century Schoolbook" w:hAnsi="Century Schoolbook"/>
            <w:sz w:val="24"/>
            <w:szCs w:val="24"/>
          </w:rPr>
          <w:t xml:space="preserve"> </w:t>
        </w:r>
      </w:ins>
      <w:ins w:id="207" w:author="Microsoft Office User" w:date="2016-04-18T17:26:00Z">
        <w:r w:rsidR="00992C7D">
          <w:rPr>
            <w:rFonts w:ascii="Century Schoolbook" w:hAnsi="Century Schoolbook"/>
            <w:sz w:val="24"/>
            <w:szCs w:val="24"/>
          </w:rPr>
          <w:t xml:space="preserve">that reside within </w:t>
        </w:r>
      </w:ins>
      <w:del w:id="208" w:author="Microsoft Office User" w:date="2016-04-18T17:26:00Z">
        <w:r w:rsidDel="00992C7D">
          <w:rPr>
            <w:rFonts w:ascii="Century Schoolbook" w:hAnsi="Century Schoolbook"/>
            <w:sz w:val="24"/>
            <w:szCs w:val="24"/>
          </w:rPr>
          <w:delText xml:space="preserve">in </w:delText>
        </w:r>
      </w:del>
      <w:r>
        <w:rPr>
          <w:rFonts w:ascii="Century Schoolbook" w:hAnsi="Century Schoolbook"/>
          <w:sz w:val="24"/>
          <w:szCs w:val="24"/>
        </w:rPr>
        <w:t xml:space="preserve">the default network were associated with </w:t>
      </w:r>
      <w:commentRangeStart w:id="209"/>
      <w:r>
        <w:rPr>
          <w:rFonts w:ascii="Century Schoolbook" w:hAnsi="Century Schoolbook"/>
          <w:sz w:val="24"/>
          <w:szCs w:val="24"/>
        </w:rPr>
        <w:t>‘memory’ function</w:t>
      </w:r>
      <w:commentRangeEnd w:id="209"/>
      <w:r w:rsidR="00992C7D">
        <w:rPr>
          <w:rStyle w:val="CommentReference"/>
          <w:rFonts w:ascii="Times" w:hAnsi="Times"/>
        </w:rPr>
        <w:commentReference w:id="209"/>
      </w:r>
      <w:r>
        <w:rPr>
          <w:rFonts w:ascii="Century Schoolbook" w:hAnsi="Century Schoolbook"/>
          <w:sz w:val="24"/>
          <w:szCs w:val="24"/>
        </w:rPr>
        <w:t xml:space="preserve">. This is consistent with a long line of evidence supporting the role of these regions in autobiographical, integrally oriented cognition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E7BE308D-09EF-4B79-98A8-EBC133B91C52&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 Hanna, Saxe, &amp; Yarkoni, 2014a)</w:t>
      </w:r>
      <w:r>
        <w:rPr>
          <w:rFonts w:ascii="Century Schoolbook" w:hAnsi="Century Schoolbook"/>
          <w:sz w:val="24"/>
          <w:szCs w:val="24"/>
        </w:rPr>
        <w:fldChar w:fldCharType="end"/>
      </w:r>
      <w:r>
        <w:rPr>
          <w:rFonts w:ascii="Century Schoolbook" w:hAnsi="Century Schoolbook"/>
          <w:sz w:val="24"/>
          <w:szCs w:val="24"/>
        </w:rPr>
        <w:t xml:space="preserve">. Moreover, the left IFG is purported to play a key role in controlled memory retrieval </w:t>
      </w:r>
      <w:commentRangeStart w:id="210"/>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B6F9E70A-EC1D-4F72-8112-8EAF649979E1&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(Badre &amp; Wagner, 2007</w:t>
      </w:r>
      <w:ins w:id="211" w:author="Microsoft Office User" w:date="2016-04-18T17:28:00Z">
        <w:r w:rsidR="00992C7D">
          <w:rPr>
            <w:rFonts w:cs="Cambria"/>
            <w:i/>
            <w:sz w:val="24"/>
            <w:szCs w:val="24"/>
          </w:rPr>
          <w:t>; Snyder et al., 2011</w:t>
        </w:r>
      </w:ins>
      <w:r w:rsidR="00ED6B4B">
        <w:rPr>
          <w:rFonts w:cs="Cambria"/>
          <w:i/>
          <w:sz w:val="24"/>
          <w:szCs w:val="24"/>
        </w:rPr>
        <w:t>)</w:t>
      </w:r>
      <w:r>
        <w:rPr>
          <w:rFonts w:ascii="Century Schoolbook" w:hAnsi="Century Schoolbook"/>
          <w:sz w:val="24"/>
          <w:szCs w:val="24"/>
        </w:rPr>
        <w:fldChar w:fldCharType="end"/>
      </w:r>
      <w:commentRangeEnd w:id="210"/>
      <w:r w:rsidR="00992C7D">
        <w:rPr>
          <w:rStyle w:val="CommentReference"/>
          <w:rFonts w:ascii="Times" w:hAnsi="Times"/>
        </w:rPr>
        <w:commentReference w:id="210"/>
      </w:r>
      <w:r>
        <w:rPr>
          <w:rFonts w:ascii="Century Schoolbook" w:hAnsi="Century Schoolbook"/>
          <w:sz w:val="24"/>
          <w:szCs w:val="24"/>
        </w:rPr>
        <w:t xml:space="preserve">– a hypothesis supported by the joint association between executive processes and memory in this region. However, it is also notable that memory was associated with many </w:t>
      </w:r>
      <w:ins w:id="212" w:author="Microsoft Office User" w:date="2016-04-18T17:29:00Z">
        <w:r w:rsidR="00992C7D">
          <w:rPr>
            <w:rFonts w:ascii="Century Schoolbook" w:hAnsi="Century Schoolbook"/>
            <w:sz w:val="24"/>
            <w:szCs w:val="24"/>
          </w:rPr>
          <w:t xml:space="preserve">other </w:t>
        </w:r>
      </w:ins>
      <w:del w:id="213" w:author="Microsoft Office User" w:date="2016-04-18T17:30:00Z">
        <w:r w:rsidDel="00992C7D">
          <w:rPr>
            <w:rFonts w:ascii="Century Schoolbook" w:hAnsi="Century Schoolbook"/>
            <w:sz w:val="24"/>
            <w:szCs w:val="24"/>
          </w:rPr>
          <w:delText xml:space="preserve">regions </w:delText>
        </w:r>
      </w:del>
      <w:ins w:id="214" w:author="Microsoft Office User" w:date="2016-04-18T17:30:00Z">
        <w:r w:rsidR="00992C7D">
          <w:rPr>
            <w:rFonts w:ascii="Century Schoolbook" w:hAnsi="Century Schoolbook"/>
            <w:sz w:val="24"/>
            <w:szCs w:val="24"/>
          </w:rPr>
          <w:t xml:space="preserve">clusters </w:t>
        </w:r>
      </w:ins>
      <w:r>
        <w:rPr>
          <w:rFonts w:ascii="Century Schoolbook" w:hAnsi="Century Schoolbook"/>
          <w:sz w:val="24"/>
          <w:szCs w:val="24"/>
        </w:rPr>
        <w:t xml:space="preserve">in the </w:t>
      </w:r>
      <w:proofErr w:type="spellStart"/>
      <w:r>
        <w:rPr>
          <w:rFonts w:ascii="Century Schoolbook" w:hAnsi="Century Schoolbook"/>
          <w:sz w:val="24"/>
          <w:szCs w:val="24"/>
        </w:rPr>
        <w:t>fronto</w:t>
      </w:r>
      <w:proofErr w:type="spellEnd"/>
      <w:r>
        <w:rPr>
          <w:rFonts w:ascii="Century Schoolbook" w:hAnsi="Century Schoolbook"/>
          <w:sz w:val="24"/>
          <w:szCs w:val="24"/>
        </w:rPr>
        <w:t xml:space="preserve">-parietal networks (i.e. 9/46v, 10d, 10v, 9/46c and right IFG). As such, </w:t>
      </w:r>
      <w:commentRangeStart w:id="215"/>
      <w:r>
        <w:rPr>
          <w:rFonts w:ascii="Century Schoolbook" w:hAnsi="Century Schoolbook"/>
          <w:sz w:val="24"/>
          <w:szCs w:val="24"/>
        </w:rPr>
        <w:t xml:space="preserve">this processes </w:t>
      </w:r>
      <w:commentRangeEnd w:id="215"/>
      <w:r w:rsidR="00992C7D">
        <w:rPr>
          <w:rStyle w:val="CommentReference"/>
          <w:rFonts w:ascii="Times" w:hAnsi="Times"/>
        </w:rPr>
        <w:commentReference w:id="215"/>
      </w:r>
      <w:r>
        <w:rPr>
          <w:rFonts w:ascii="Century Schoolbook" w:hAnsi="Century Schoolbook"/>
          <w:sz w:val="24"/>
          <w:szCs w:val="24"/>
        </w:rPr>
        <w:t xml:space="preserve">is likely to be widely distributed across lateral frontal cortex and the distinct role played by these regions may require more fine-grained modeling of memory </w:t>
      </w:r>
      <w:proofErr w:type="spellStart"/>
      <w:r w:rsidR="008B4C54">
        <w:rPr>
          <w:rFonts w:ascii="Century Schoolbook" w:hAnsi="Century Schoolbook"/>
          <w:sz w:val="24"/>
          <w:szCs w:val="24"/>
        </w:rPr>
        <w:t>sub</w:t>
      </w:r>
      <w:del w:id="216" w:author="Microsoft Office User" w:date="2016-04-18T17:30:00Z">
        <w:r w:rsidR="008B4C54" w:rsidDel="00992C7D">
          <w:rPr>
            <w:rFonts w:ascii="Century Schoolbook" w:hAnsi="Century Schoolbook"/>
            <w:sz w:val="24"/>
            <w:szCs w:val="24"/>
          </w:rPr>
          <w:delText xml:space="preserve"> </w:delText>
        </w:r>
      </w:del>
      <w:r w:rsidR="008B4C54">
        <w:rPr>
          <w:rFonts w:ascii="Century Schoolbook" w:hAnsi="Century Schoolbook"/>
          <w:sz w:val="24"/>
          <w:szCs w:val="24"/>
        </w:rPr>
        <w:t>processes</w:t>
      </w:r>
      <w:proofErr w:type="spellEnd"/>
      <w:r>
        <w:rPr>
          <w:rFonts w:ascii="Century Schoolbook" w:hAnsi="Century Schoolbook"/>
          <w:sz w:val="24"/>
          <w:szCs w:val="24"/>
        </w:rPr>
        <w:t>.</w:t>
      </w:r>
    </w:p>
    <w:p w14:paraId="48FC10B6" w14:textId="77777777" w:rsidR="003359A7" w:rsidRDefault="003359A7"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Discussion</w:t>
      </w:r>
    </w:p>
    <w:p w14:paraId="0919E4DF" w14:textId="7B141C32" w:rsidR="00F11F0C" w:rsidRDefault="00F11F0C" w:rsidP="00B619DC">
      <w:pPr>
        <w:pStyle w:val="Normal1"/>
        <w:ind w:firstLine="0"/>
        <w:rPr>
          <w:rFonts w:ascii="Century Schoolbook" w:hAnsi="Century Schoolbook"/>
          <w:sz w:val="24"/>
          <w:szCs w:val="24"/>
        </w:rPr>
      </w:pPr>
      <w:r>
        <w:rPr>
          <w:rFonts w:ascii="Century Schoolbook" w:hAnsi="Century Schoolbook"/>
          <w:b/>
          <w:sz w:val="24"/>
          <w:szCs w:val="24"/>
        </w:rPr>
        <w:tab/>
      </w:r>
      <w:r>
        <w:rPr>
          <w:rFonts w:ascii="Century Schoolbook" w:hAnsi="Century Schoolbook"/>
          <w:sz w:val="24"/>
          <w:szCs w:val="24"/>
        </w:rPr>
        <w:t>We applied data-driven methods to the largest meta-analytic database available to produce a systematic</w:t>
      </w:r>
      <w:r w:rsidR="00B2716C">
        <w:rPr>
          <w:rFonts w:ascii="Century Schoolbook" w:hAnsi="Century Schoolbook"/>
          <w:sz w:val="24"/>
          <w:szCs w:val="24"/>
        </w:rPr>
        <w:t xml:space="preserve"> mapping between discrete lateral frontal anatomy and psychological function</w:t>
      </w:r>
      <w:r>
        <w:rPr>
          <w:rFonts w:ascii="Century Schoolbook" w:hAnsi="Century Schoolbook"/>
          <w:sz w:val="24"/>
          <w:szCs w:val="24"/>
        </w:rPr>
        <w:t>. By taking a broad scope</w:t>
      </w:r>
      <w:r w:rsidR="000D339D">
        <w:rPr>
          <w:rFonts w:ascii="Century Schoolbook" w:hAnsi="Century Schoolbook"/>
          <w:sz w:val="24"/>
          <w:szCs w:val="24"/>
        </w:rPr>
        <w:t xml:space="preserve"> both functionally and anatomically</w:t>
      </w:r>
      <w:r w:rsidR="00B2716C">
        <w:rPr>
          <w:rFonts w:ascii="Century Schoolbook" w:hAnsi="Century Schoolbook"/>
          <w:sz w:val="24"/>
          <w:szCs w:val="24"/>
        </w:rPr>
        <w:t xml:space="preserve">, we provide a comprehensive view of the psychological states that predict activity across this complex and heterogeneous area. </w:t>
      </w:r>
      <w:r w:rsidR="00F41AA1">
        <w:rPr>
          <w:rFonts w:ascii="Century Schoolbook" w:hAnsi="Century Schoolbook"/>
          <w:sz w:val="24"/>
          <w:szCs w:val="24"/>
        </w:rPr>
        <w:t xml:space="preserve">The present results are inline with </w:t>
      </w:r>
      <w:r w:rsidR="00B406F4">
        <w:rPr>
          <w:rFonts w:ascii="Century Schoolbook" w:hAnsi="Century Schoolbook"/>
          <w:sz w:val="24"/>
          <w:szCs w:val="24"/>
        </w:rPr>
        <w:t>extensive</w:t>
      </w:r>
      <w:r w:rsidR="00F41AA1">
        <w:rPr>
          <w:rFonts w:ascii="Century Schoolbook" w:hAnsi="Century Schoolbook"/>
          <w:sz w:val="24"/>
          <w:szCs w:val="24"/>
        </w:rPr>
        <w:t xml:space="preserve"> work suggesting </w:t>
      </w:r>
      <w:r w:rsidR="00B406F4">
        <w:rPr>
          <w:rFonts w:ascii="Century Schoolbook" w:hAnsi="Century Schoolbook"/>
          <w:sz w:val="24"/>
          <w:szCs w:val="24"/>
        </w:rPr>
        <w:t xml:space="preserve">multiple whole-brain networks extend into LFC and support a distinct range of psychological functions. Within each network, </w:t>
      </w:r>
      <w:r w:rsidR="00B406F4">
        <w:rPr>
          <w:rFonts w:ascii="Century Schoolbook" w:hAnsi="Century Schoolbook"/>
          <w:sz w:val="24"/>
          <w:szCs w:val="24"/>
        </w:rPr>
        <w:lastRenderedPageBreak/>
        <w:t>we identified spatially contiguous sub</w:t>
      </w:r>
      <w:del w:id="217" w:author="Microsoft Office User" w:date="2016-04-18T17:30:00Z">
        <w:r w:rsidR="00B406F4" w:rsidDel="00992C7D">
          <w:rPr>
            <w:rFonts w:ascii="Century Schoolbook" w:hAnsi="Century Schoolbook"/>
            <w:sz w:val="24"/>
            <w:szCs w:val="24"/>
          </w:rPr>
          <w:delText>-</w:delText>
        </w:r>
      </w:del>
      <w:r w:rsidR="00B406F4">
        <w:rPr>
          <w:rFonts w:ascii="Century Schoolbook" w:hAnsi="Century Schoolbook"/>
          <w:sz w:val="24"/>
          <w:szCs w:val="24"/>
        </w:rPr>
        <w:t xml:space="preserve">regions that exhibited </w:t>
      </w:r>
      <w:r w:rsidR="00FF6F41">
        <w:rPr>
          <w:rFonts w:ascii="Century Schoolbook" w:hAnsi="Century Schoolbook"/>
          <w:sz w:val="24"/>
          <w:szCs w:val="24"/>
        </w:rPr>
        <w:t>relatively</w:t>
      </w:r>
      <w:r w:rsidR="00B406F4">
        <w:rPr>
          <w:rFonts w:ascii="Century Schoolbook" w:hAnsi="Century Schoolbook"/>
          <w:sz w:val="24"/>
          <w:szCs w:val="24"/>
        </w:rPr>
        <w:t xml:space="preserve"> similar, but dissociable psychological profiles.</w:t>
      </w:r>
      <w:r w:rsidR="0079705E">
        <w:rPr>
          <w:rFonts w:ascii="Century Schoolbook" w:hAnsi="Century Schoolbook"/>
          <w:sz w:val="24"/>
          <w:szCs w:val="24"/>
        </w:rPr>
        <w:t xml:space="preserve"> However, i</w:t>
      </w:r>
      <w:r w:rsidR="00B406F4">
        <w:rPr>
          <w:rFonts w:ascii="Century Schoolbook" w:hAnsi="Century Schoolbook"/>
          <w:sz w:val="24"/>
          <w:szCs w:val="24"/>
        </w:rPr>
        <w:t xml:space="preserve">n contrast to strict </w:t>
      </w:r>
      <w:proofErr w:type="spellStart"/>
      <w:r w:rsidR="0079705E" w:rsidRPr="0079705E">
        <w:rPr>
          <w:rFonts w:ascii="Century Schoolbook" w:hAnsi="Century Schoolbook"/>
          <w:sz w:val="24"/>
          <w:szCs w:val="24"/>
        </w:rPr>
        <w:t>localizationism</w:t>
      </w:r>
      <w:proofErr w:type="spellEnd"/>
      <w:r w:rsidR="0079705E">
        <w:rPr>
          <w:rFonts w:ascii="Century Schoolbook" w:hAnsi="Century Schoolbook"/>
          <w:sz w:val="24"/>
          <w:szCs w:val="24"/>
        </w:rPr>
        <w:t>, we find that specific psychological states are distributed through</w:t>
      </w:r>
      <w:r w:rsidR="00FF6F41">
        <w:rPr>
          <w:rFonts w:ascii="Century Schoolbook" w:hAnsi="Century Schoolbook"/>
          <w:sz w:val="24"/>
          <w:szCs w:val="24"/>
        </w:rPr>
        <w:t>out</w:t>
      </w:r>
      <w:r w:rsidR="0079705E">
        <w:rPr>
          <w:rFonts w:ascii="Century Schoolbook" w:hAnsi="Century Schoolbook"/>
          <w:sz w:val="24"/>
          <w:szCs w:val="24"/>
        </w:rPr>
        <w:t xml:space="preserve"> LFC, consistent with the view that association cortex is composed of parallel integrative circuits</w:t>
      </w:r>
      <w:r w:rsidR="00702519">
        <w:rPr>
          <w:rFonts w:ascii="Century Schoolbook" w:hAnsi="Century Schoolbook"/>
          <w:sz w:val="24"/>
          <w:szCs w:val="24"/>
        </w:rPr>
        <w:t xml:space="preserve"> </w:t>
      </w:r>
      <w:r w:rsidR="00FF6F41">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96F94B2D-7576-4023-AAE8-46B618D3C64B&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FF6F41">
        <w:rPr>
          <w:rFonts w:ascii="Century Schoolbook" w:hAnsi="Century Schoolbook"/>
          <w:sz w:val="24"/>
          <w:szCs w:val="24"/>
        </w:rPr>
        <w:fldChar w:fldCharType="separate"/>
      </w:r>
      <w:r w:rsidR="00ED6B4B">
        <w:rPr>
          <w:rFonts w:cs="Cambria"/>
          <w:i/>
          <w:sz w:val="24"/>
          <w:szCs w:val="24"/>
        </w:rPr>
        <w:t>(Friston, 2002; Yeo et al., 2011)</w:t>
      </w:r>
      <w:r w:rsidR="00FF6F41">
        <w:rPr>
          <w:rFonts w:ascii="Century Schoolbook" w:hAnsi="Century Schoolbook"/>
          <w:sz w:val="24"/>
          <w:szCs w:val="24"/>
        </w:rPr>
        <w:fldChar w:fldCharType="end"/>
      </w:r>
      <w:r w:rsidR="0079705E">
        <w:rPr>
          <w:rFonts w:ascii="Century Schoolbook" w:hAnsi="Century Schoolbook"/>
          <w:sz w:val="24"/>
          <w:szCs w:val="24"/>
        </w:rPr>
        <w:t xml:space="preserve">, rather than highly specialized and isolated computational units. </w:t>
      </w:r>
    </w:p>
    <w:p w14:paraId="4630ACD7" w14:textId="0D37B3B2" w:rsidR="00CF1C79" w:rsidRDefault="00CF1C79" w:rsidP="00F22624">
      <w:pPr>
        <w:pStyle w:val="Normal1"/>
        <w:ind w:firstLine="720"/>
        <w:rPr>
          <w:rFonts w:ascii="Century Schoolbook" w:hAnsi="Century Schoolbook"/>
          <w:sz w:val="24"/>
          <w:szCs w:val="24"/>
        </w:rPr>
      </w:pPr>
      <w:r w:rsidRPr="00F22624">
        <w:rPr>
          <w:rFonts w:ascii="Century Schoolbook" w:hAnsi="Century Schoolbook"/>
          <w:b/>
          <w:sz w:val="24"/>
          <w:szCs w:val="24"/>
        </w:rPr>
        <w:t xml:space="preserve">Distributed </w:t>
      </w:r>
      <w:r w:rsidR="00F22624">
        <w:rPr>
          <w:rFonts w:ascii="Century Schoolbook" w:hAnsi="Century Schoolbook"/>
          <w:b/>
          <w:sz w:val="24"/>
          <w:szCs w:val="24"/>
        </w:rPr>
        <w:t>lateral-frontal regions</w:t>
      </w:r>
      <w:r w:rsidRPr="00F22624">
        <w:rPr>
          <w:rFonts w:ascii="Century Schoolbook" w:hAnsi="Century Schoolbook"/>
          <w:b/>
          <w:sz w:val="24"/>
          <w:szCs w:val="24"/>
        </w:rPr>
        <w:t xml:space="preserve"> support goal-directed cognition</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Pr>
          <w:rFonts w:ascii="Century Schoolbook" w:hAnsi="Century Schoolbook"/>
          <w:sz w:val="24"/>
          <w:szCs w:val="24"/>
        </w:rPr>
        <w:t xml:space="preserve">A striking pattern evident in our results is the extent to which core executive functions required for externally oriented, goal-directed cognition were distributed throughout (and in some cases beyond) lateral-frontal sub-regions of the </w:t>
      </w:r>
      <w:proofErr w:type="spellStart"/>
      <w:r>
        <w:rPr>
          <w:rFonts w:ascii="Century Schoolbook" w:hAnsi="Century Schoolbook"/>
          <w:sz w:val="24"/>
          <w:szCs w:val="24"/>
        </w:rPr>
        <w:t>fronto</w:t>
      </w:r>
      <w:proofErr w:type="spellEnd"/>
      <w:r>
        <w:rPr>
          <w:rFonts w:ascii="Century Schoolbook" w:hAnsi="Century Schoolbook"/>
          <w:sz w:val="24"/>
          <w:szCs w:val="24"/>
        </w:rPr>
        <w:t>-parietal network.</w:t>
      </w:r>
      <w:r w:rsidR="00AD5533">
        <w:rPr>
          <w:rFonts w:ascii="Century Schoolbook" w:hAnsi="Century Schoolbook"/>
          <w:sz w:val="24"/>
          <w:szCs w:val="24"/>
        </w:rPr>
        <w:t xml:space="preserve"> This is in contrast to models which hypothesize that specific executive processes are supported by discrete computational units. For example, </w:t>
      </w:r>
      <w:r w:rsidR="001841DC">
        <w:rPr>
          <w:rFonts w:ascii="Century Schoolbook" w:hAnsi="Century Schoolbook"/>
          <w:sz w:val="24"/>
          <w:szCs w:val="24"/>
        </w:rPr>
        <w:t xml:space="preserve">sustained activity in LPFC during working memory tasks has been hypothesized to reflect the active maintenance of a representation in domain-specific buffers </w:t>
      </w:r>
      <w:r w:rsidR="001841DC">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602958FF-B0B6-46D8-9689-DC540C4E7859&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1841DC">
        <w:rPr>
          <w:rFonts w:ascii="Century Schoolbook" w:hAnsi="Century Schoolbook"/>
          <w:sz w:val="24"/>
          <w:szCs w:val="24"/>
        </w:rPr>
        <w:fldChar w:fldCharType="separate"/>
      </w:r>
      <w:r w:rsidR="00ED6B4B">
        <w:rPr>
          <w:rFonts w:cs="Cambria"/>
          <w:i/>
          <w:sz w:val="24"/>
          <w:szCs w:val="24"/>
        </w:rPr>
        <w:t>(Baddeley, 2003)</w:t>
      </w:r>
      <w:r w:rsidR="001841DC">
        <w:rPr>
          <w:rFonts w:ascii="Century Schoolbook" w:hAnsi="Century Schoolbook"/>
          <w:sz w:val="24"/>
          <w:szCs w:val="24"/>
        </w:rPr>
        <w:fldChar w:fldCharType="end"/>
      </w:r>
      <w:r w:rsidR="001841DC">
        <w:rPr>
          <w:rFonts w:ascii="Century Schoolbook" w:hAnsi="Century Schoolbook"/>
          <w:sz w:val="24"/>
          <w:szCs w:val="24"/>
        </w:rPr>
        <w:t>. However, in the present study we find that working memory preferentially recruits activity across a wide range of regions extending from p</w:t>
      </w:r>
      <w:r w:rsidR="00AD5533">
        <w:rPr>
          <w:rFonts w:ascii="Century Schoolbook" w:hAnsi="Century Schoolbook"/>
          <w:sz w:val="24"/>
          <w:szCs w:val="24"/>
        </w:rPr>
        <w:t xml:space="preserve">osterior </w:t>
      </w:r>
      <w:r w:rsidR="001841DC">
        <w:rPr>
          <w:rFonts w:ascii="Century Schoolbook" w:hAnsi="Century Schoolbook"/>
          <w:sz w:val="24"/>
          <w:szCs w:val="24"/>
        </w:rPr>
        <w:t>LFC</w:t>
      </w:r>
      <w:r w:rsidR="00AD5533">
        <w:rPr>
          <w:rFonts w:ascii="Century Schoolbook" w:hAnsi="Century Schoolbook"/>
          <w:sz w:val="24"/>
          <w:szCs w:val="24"/>
        </w:rPr>
        <w:t xml:space="preserve"> (i.e. dorsal premotor cortex) to </w:t>
      </w:r>
      <w:r w:rsidR="001841DC">
        <w:rPr>
          <w:rFonts w:ascii="Century Schoolbook" w:hAnsi="Century Schoolbook"/>
          <w:sz w:val="24"/>
          <w:szCs w:val="24"/>
        </w:rPr>
        <w:t xml:space="preserve">the lateral frontal pole. This is consistent with </w:t>
      </w:r>
      <w:r w:rsidR="0002049A">
        <w:rPr>
          <w:rFonts w:ascii="Century Schoolbook" w:hAnsi="Century Schoolbook"/>
          <w:sz w:val="24"/>
          <w:szCs w:val="24"/>
        </w:rPr>
        <w:t xml:space="preserve">a more recent view that suggests sustained activity across these regions reflects domain-general processes which are required to flexibly guide behavior in support of the task goals </w:t>
      </w:r>
      <w:r w:rsidR="0002049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028354BF-22EE-435A-9A48-932E521B06AC&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02049A">
        <w:rPr>
          <w:rFonts w:ascii="Century Schoolbook" w:hAnsi="Century Schoolbook"/>
          <w:sz w:val="24"/>
          <w:szCs w:val="24"/>
        </w:rPr>
        <w:fldChar w:fldCharType="separate"/>
      </w:r>
      <w:r w:rsidR="00ED6B4B">
        <w:rPr>
          <w:rFonts w:cs="Cambria"/>
          <w:i/>
          <w:sz w:val="24"/>
          <w:szCs w:val="24"/>
        </w:rPr>
        <w:t>(Curtis &amp; Lee, 2010; Postle, 2016; Riggall &amp; Postle, 2012)</w:t>
      </w:r>
      <w:r w:rsidR="0002049A">
        <w:rPr>
          <w:rFonts w:ascii="Century Schoolbook" w:hAnsi="Century Schoolbook"/>
          <w:sz w:val="24"/>
          <w:szCs w:val="24"/>
        </w:rPr>
        <w:fldChar w:fldCharType="end"/>
      </w:r>
      <w:r w:rsidR="0002049A">
        <w:rPr>
          <w:rFonts w:ascii="Century Schoolbook" w:hAnsi="Century Schoolbook"/>
          <w:sz w:val="24"/>
          <w:szCs w:val="24"/>
        </w:rPr>
        <w:t xml:space="preserve">. Similarly, </w:t>
      </w:r>
      <w:r w:rsidR="00F93354">
        <w:rPr>
          <w:rFonts w:ascii="Century Schoolbook" w:hAnsi="Century Schoolbook"/>
          <w:sz w:val="24"/>
          <w:szCs w:val="24"/>
        </w:rPr>
        <w:t xml:space="preserve">updating task representations when switching task sets has been hypothesized the preferentially recruit specific LFC regions such as the inferior </w:t>
      </w:r>
      <w:r w:rsidR="00F93354">
        <w:rPr>
          <w:rFonts w:ascii="Century Schoolbook" w:hAnsi="Century Schoolbook"/>
          <w:sz w:val="24"/>
          <w:szCs w:val="24"/>
        </w:rPr>
        <w:lastRenderedPageBreak/>
        <w:t xml:space="preserve">frontal junction </w:t>
      </w:r>
      <w:r w:rsidR="00F93354">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B167DFEB-56F5-4B58-B13A-81572C301B17&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F93354">
        <w:rPr>
          <w:rFonts w:ascii="Century Schoolbook" w:hAnsi="Century Schoolbook"/>
          <w:sz w:val="24"/>
          <w:szCs w:val="24"/>
        </w:rPr>
        <w:fldChar w:fldCharType="separate"/>
      </w:r>
      <w:r w:rsidR="006D609F">
        <w:rPr>
          <w:rFonts w:cs="Cambria"/>
          <w:i/>
          <w:sz w:val="24"/>
          <w:szCs w:val="24"/>
        </w:rPr>
        <w:t>(Brass et al., 2005; Derrfuss, Brass, Cramon, Lohmann, &amp; Amunts, 2009; Derrfuss, Brass, Neumann, &amp; Cramon, 2005b; Muhle-Karbe, Derrfuss, Lynn, Neubert, Fox, Brass, &amp; Eickhoff, 2015b)</w:t>
      </w:r>
      <w:r w:rsidR="00F93354">
        <w:rPr>
          <w:rFonts w:ascii="Century Schoolbook" w:hAnsi="Century Schoolbook"/>
          <w:sz w:val="24"/>
          <w:szCs w:val="24"/>
        </w:rPr>
        <w:fldChar w:fldCharType="end"/>
      </w:r>
      <w:r w:rsidR="00F93354">
        <w:rPr>
          <w:rFonts w:ascii="Century Schoolbook" w:hAnsi="Century Schoolbook"/>
          <w:sz w:val="24"/>
          <w:szCs w:val="24"/>
        </w:rPr>
        <w:t xml:space="preserve">. However, we find that ‘switching’ is similarly predictive of activity across all LFC </w:t>
      </w:r>
      <w:proofErr w:type="spellStart"/>
      <w:r w:rsidR="00F93354">
        <w:rPr>
          <w:rFonts w:ascii="Century Schoolbook" w:hAnsi="Century Schoolbook"/>
          <w:sz w:val="24"/>
          <w:szCs w:val="24"/>
        </w:rPr>
        <w:t>fronto</w:t>
      </w:r>
      <w:proofErr w:type="spellEnd"/>
      <w:r w:rsidR="00F93354">
        <w:rPr>
          <w:rFonts w:ascii="Century Schoolbook" w:hAnsi="Century Schoolbook"/>
          <w:sz w:val="24"/>
          <w:szCs w:val="24"/>
        </w:rPr>
        <w:t>-parietal sub-regions.</w:t>
      </w:r>
      <w:r w:rsidR="00A74E8D">
        <w:rPr>
          <w:rFonts w:ascii="Century Schoolbook" w:hAnsi="Century Schoolbook"/>
          <w:sz w:val="24"/>
          <w:szCs w:val="24"/>
        </w:rPr>
        <w:t xml:space="preserve"> As such, the present findings are more consistent with the view that goal-oriented cognition is supported by distributed ‘controllers’ that rely on highly distributed information processing </w:t>
      </w:r>
      <w:r w:rsidR="00A74E8D">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517C9911-0EA5-4D4C-B2FF-02FC63490400&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A74E8D">
        <w:rPr>
          <w:rFonts w:ascii="Century Schoolbook" w:hAnsi="Century Schoolbook"/>
          <w:sz w:val="24"/>
          <w:szCs w:val="24"/>
        </w:rPr>
        <w:fldChar w:fldCharType="separate"/>
      </w:r>
      <w:r w:rsidR="00ED6B4B">
        <w:rPr>
          <w:rFonts w:cs="Cambria"/>
          <w:i/>
          <w:sz w:val="24"/>
          <w:szCs w:val="24"/>
        </w:rPr>
        <w:t>(Power &amp; Petersen, 2013)</w:t>
      </w:r>
      <w:r w:rsidR="00A74E8D">
        <w:rPr>
          <w:rFonts w:ascii="Century Schoolbook" w:hAnsi="Century Schoolbook"/>
          <w:sz w:val="24"/>
          <w:szCs w:val="24"/>
        </w:rPr>
        <w:fldChar w:fldCharType="end"/>
      </w:r>
      <w:r w:rsidR="00A74E8D">
        <w:rPr>
          <w:rFonts w:ascii="Century Schoolbook" w:hAnsi="Century Schoolbook"/>
          <w:sz w:val="24"/>
          <w:szCs w:val="24"/>
        </w:rPr>
        <w:t>.</w:t>
      </w:r>
    </w:p>
    <w:p w14:paraId="0B4E1CB4" w14:textId="3BE4D670" w:rsidR="00A74E8D" w:rsidRDefault="00A74E8D" w:rsidP="00B619DC">
      <w:pPr>
        <w:pStyle w:val="Normal1"/>
        <w:ind w:firstLine="0"/>
        <w:rPr>
          <w:rFonts w:ascii="Century Schoolbook" w:hAnsi="Century Schoolbook"/>
          <w:sz w:val="24"/>
          <w:szCs w:val="24"/>
        </w:rPr>
      </w:pPr>
      <w:r>
        <w:rPr>
          <w:rFonts w:ascii="Century Schoolbook" w:hAnsi="Century Schoolbook"/>
          <w:sz w:val="24"/>
          <w:szCs w:val="24"/>
        </w:rPr>
        <w:tab/>
        <w:t>Although the present results are consistent with the importance of network level dynamics, we identified complex multivariate patterns</w:t>
      </w:r>
      <w:r w:rsidR="00B479FE">
        <w:rPr>
          <w:rFonts w:ascii="Century Schoolbook" w:hAnsi="Century Schoolbook"/>
          <w:sz w:val="24"/>
          <w:szCs w:val="24"/>
        </w:rPr>
        <w:t xml:space="preserve"> for each sub-region</w:t>
      </w:r>
      <w:r>
        <w:rPr>
          <w:rFonts w:ascii="Century Schoolbook" w:hAnsi="Century Schoolbook"/>
          <w:sz w:val="24"/>
          <w:szCs w:val="24"/>
        </w:rPr>
        <w:t xml:space="preserve"> that support dissociable </w:t>
      </w:r>
      <w:r w:rsidR="00B479FE">
        <w:rPr>
          <w:rFonts w:ascii="Century Schoolbook" w:hAnsi="Century Schoolbook"/>
          <w:sz w:val="24"/>
          <w:szCs w:val="24"/>
        </w:rPr>
        <w:t>roles</w:t>
      </w:r>
      <w:r>
        <w:rPr>
          <w:rFonts w:ascii="Century Schoolbook" w:hAnsi="Century Schoolbook"/>
          <w:sz w:val="24"/>
          <w:szCs w:val="24"/>
        </w:rPr>
        <w:t xml:space="preserve">. For instance, although many individual regions were associated with core executive functions, only IFJ showed </w:t>
      </w:r>
      <w:r w:rsidR="00B479FE">
        <w:rPr>
          <w:rFonts w:ascii="Century Schoolbook" w:hAnsi="Century Schoolbook"/>
          <w:sz w:val="24"/>
          <w:szCs w:val="24"/>
        </w:rPr>
        <w:t xml:space="preserve">additionally </w:t>
      </w:r>
      <w:r>
        <w:rPr>
          <w:rFonts w:ascii="Century Schoolbook" w:hAnsi="Century Schoolbook"/>
          <w:sz w:val="24"/>
          <w:szCs w:val="24"/>
        </w:rPr>
        <w:t>robust associations</w:t>
      </w:r>
      <w:r w:rsidR="00B479FE">
        <w:rPr>
          <w:rFonts w:ascii="Century Schoolbook" w:hAnsi="Century Schoolbook"/>
          <w:sz w:val="24"/>
          <w:szCs w:val="24"/>
        </w:rPr>
        <w:t xml:space="preserve"> with high and low level motor function. </w:t>
      </w:r>
      <w:r w:rsidR="001F3E8E">
        <w:rPr>
          <w:rFonts w:ascii="Century Schoolbook" w:hAnsi="Century Schoolbook"/>
          <w:sz w:val="24"/>
          <w:szCs w:val="24"/>
        </w:rPr>
        <w:t xml:space="preserve">These results are consistent with the recent </w:t>
      </w:r>
      <w:del w:id="218" w:author="Microsoft Office User" w:date="2016-04-18T17:32:00Z">
        <w:r w:rsidR="001F3E8E" w:rsidDel="00992C7D">
          <w:rPr>
            <w:rFonts w:ascii="Century Schoolbook" w:hAnsi="Century Schoolbook"/>
            <w:sz w:val="24"/>
            <w:szCs w:val="24"/>
          </w:rPr>
          <w:delText xml:space="preserve">appreciate </w:delText>
        </w:r>
      </w:del>
      <w:ins w:id="219" w:author="Microsoft Office User" w:date="2016-04-18T17:32:00Z">
        <w:r w:rsidR="00992C7D">
          <w:rPr>
            <w:rFonts w:ascii="Century Schoolbook" w:hAnsi="Century Schoolbook"/>
            <w:sz w:val="24"/>
            <w:szCs w:val="24"/>
          </w:rPr>
          <w:t xml:space="preserve">appreciation </w:t>
        </w:r>
      </w:ins>
      <w:r w:rsidR="001F3E8E">
        <w:rPr>
          <w:rFonts w:ascii="Century Schoolbook" w:hAnsi="Century Schoolbook"/>
          <w:sz w:val="24"/>
          <w:szCs w:val="24"/>
        </w:rPr>
        <w:t xml:space="preserve">of IFJ as a core cognitive control region </w:t>
      </w:r>
      <w:r w:rsidR="001F3E8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1785C67F-7861-40D8-9496-1413F3355F5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1F3E8E">
        <w:rPr>
          <w:rFonts w:ascii="Century Schoolbook" w:hAnsi="Century Schoolbook"/>
          <w:sz w:val="24"/>
          <w:szCs w:val="24"/>
        </w:rPr>
        <w:fldChar w:fldCharType="separate"/>
      </w:r>
      <w:r w:rsidR="00ED6B4B">
        <w:rPr>
          <w:rFonts w:cs="Cambria"/>
          <w:i/>
          <w:sz w:val="24"/>
          <w:szCs w:val="24"/>
        </w:rPr>
        <w:t>(Brass et al., 2005; Muhle-Karbe, Derrfuss, Lynn, Neubert, Fox, Brass, &amp; Eickhoff, 2015b)</w:t>
      </w:r>
      <w:r w:rsidR="001F3E8E">
        <w:rPr>
          <w:rFonts w:ascii="Century Schoolbook" w:hAnsi="Century Schoolbook"/>
          <w:sz w:val="24"/>
          <w:szCs w:val="24"/>
        </w:rPr>
        <w:fldChar w:fldCharType="end"/>
      </w:r>
      <w:r w:rsidR="001F3E8E">
        <w:rPr>
          <w:rFonts w:ascii="Century Schoolbook" w:hAnsi="Century Schoolbook"/>
          <w:sz w:val="24"/>
          <w:szCs w:val="24"/>
        </w:rPr>
        <w:t xml:space="preserve"> and suggest this region may be particularly important for biasing motoric representations in support of high level goals. </w:t>
      </w:r>
      <w:commentRangeStart w:id="220"/>
      <w:r w:rsidR="001F3E8E">
        <w:rPr>
          <w:rFonts w:ascii="Century Schoolbook" w:hAnsi="Century Schoolbook"/>
          <w:sz w:val="24"/>
          <w:szCs w:val="24"/>
        </w:rPr>
        <w:t xml:space="preserve">Put differently, this region may be important for resolving response </w:t>
      </w:r>
      <w:r w:rsidR="00DD1556">
        <w:rPr>
          <w:rFonts w:ascii="Century Schoolbook" w:hAnsi="Century Schoolbook"/>
          <w:sz w:val="24"/>
          <w:szCs w:val="24"/>
        </w:rPr>
        <w:t>conflict</w:t>
      </w:r>
      <w:commentRangeEnd w:id="220"/>
      <w:r w:rsidR="00992C7D">
        <w:rPr>
          <w:rStyle w:val="CommentReference"/>
          <w:rFonts w:ascii="Times" w:hAnsi="Times"/>
        </w:rPr>
        <w:commentReference w:id="220"/>
      </w:r>
      <w:r w:rsidR="00DD1556">
        <w:rPr>
          <w:rFonts w:ascii="Century Schoolbook" w:hAnsi="Century Schoolbook"/>
          <w:sz w:val="24"/>
          <w:szCs w:val="24"/>
        </w:rPr>
        <w:t xml:space="preserve">, a role typically ascribed to midcingulate cortex </w:t>
      </w:r>
      <w:r w:rsidR="00DD1556">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FC40BF1-151A-417D-8A5F-8D79BA168DDE&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www.sciencemag.org/content/280/5364/747.full&lt;/url&gt;&lt;type&gt;400&lt;/type&gt;&lt;title&gt;Anterior Cingulate Cortex, Error Detection, and the Online Monitoring of Performance&lt;/title&gt;&lt;publisher&gt;American Association for the Advancement of Science&lt;/publisher&gt;&lt;number&gt;5364&lt;/number&gt;&lt;subtype&gt;400&lt;/subtype&gt;&lt;endpage&gt;749&lt;/endpage&gt;&lt;bundle&gt;&lt;publication&gt;&lt;publisher&gt;American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ameron&lt;/firstName&gt;&lt;middleNames&gt;S&lt;/middleNames&gt;&lt;lastName&gt;Carter&lt;/lastName&gt;&lt;/author&gt;&lt;author&gt;&lt;firstName&gt;Todd&lt;/firstName&gt;&lt;middleNames&gt;S&lt;/middleNames&gt;&lt;lastName&gt;Braver&lt;/lastName&gt;&lt;/author&gt;&lt;author&gt;&lt;firstName&gt;Deanna&lt;/firstName&gt;&lt;middleNames&gt;M&lt;/middleNames&gt;&lt;lastName&gt;Barch&lt;/lastName&gt;&lt;/author&gt;&lt;author&gt;&lt;firstName&gt;Matthew&lt;/firstName&gt;&lt;middleNames&gt;M&lt;/middleNames&gt;&lt;lastName&gt;Botvinick&lt;/lastName&gt;&lt;/author&gt;&lt;author&gt;&lt;firstName&gt;Douglas&lt;/firstName&gt;&lt;lastName&gt;Noll&lt;/lastName&gt;&lt;/author&gt;&lt;author&gt;&lt;firstName&gt;Jonathan&lt;/firstName&gt;&lt;middleNames&gt;D&lt;/middleNames&gt;&lt;lastName&gt;Cohen&lt;/lastName&gt;&lt;/author&gt;&lt;/authors&gt;&lt;/publication&gt;&lt;/publications&gt;&lt;cites&gt;&lt;/cites&gt;&lt;/citation&gt;</w:instrText>
      </w:r>
      <w:r w:rsidR="00DD1556">
        <w:rPr>
          <w:rFonts w:ascii="Century Schoolbook" w:hAnsi="Century Schoolbook"/>
          <w:sz w:val="24"/>
          <w:szCs w:val="24"/>
        </w:rPr>
        <w:fldChar w:fldCharType="separate"/>
      </w:r>
      <w:r w:rsidR="00ED6B4B">
        <w:rPr>
          <w:rFonts w:cs="Cambria"/>
          <w:i/>
          <w:sz w:val="24"/>
          <w:szCs w:val="24"/>
        </w:rPr>
        <w:t>(Botvinick et al., 1999; C. S. Carter et al., 1998)</w:t>
      </w:r>
      <w:r w:rsidR="00DD1556">
        <w:rPr>
          <w:rFonts w:ascii="Century Schoolbook" w:hAnsi="Century Schoolbook"/>
          <w:sz w:val="24"/>
          <w:szCs w:val="24"/>
        </w:rPr>
        <w:fldChar w:fldCharType="end"/>
      </w:r>
      <w:r w:rsidR="00DD1556">
        <w:rPr>
          <w:rFonts w:ascii="Century Schoolbook" w:hAnsi="Century Schoolbook"/>
          <w:sz w:val="24"/>
          <w:szCs w:val="24"/>
        </w:rPr>
        <w:t>. In contrast, area 9/46 in mid-DLPFC was the region most strongly recruited by core executive processes, but showed no associations with ‘lower-level’ processes such as attention and motor function, suggesting this region is more important for the representation and biasi</w:t>
      </w:r>
      <w:r w:rsidR="00345A9E">
        <w:rPr>
          <w:rFonts w:ascii="Century Schoolbook" w:hAnsi="Century Schoolbook"/>
          <w:sz w:val="24"/>
          <w:szCs w:val="24"/>
        </w:rPr>
        <w:t xml:space="preserve">ng of abstract </w:t>
      </w:r>
      <w:r w:rsidR="00345A9E">
        <w:rPr>
          <w:rFonts w:ascii="Century Schoolbook" w:hAnsi="Century Schoolbook"/>
          <w:sz w:val="24"/>
          <w:szCs w:val="24"/>
        </w:rPr>
        <w:lastRenderedPageBreak/>
        <w:t xml:space="preserve">representations </w:t>
      </w:r>
      <w:del w:id="221" w:author="Microsoft Office User" w:date="2016-04-18T17:32:00Z">
        <w:r w:rsidR="00345A9E" w:rsidDel="00992C7D">
          <w:rPr>
            <w:rFonts w:ascii="Century Schoolbook" w:hAnsi="Century Schoolbook"/>
            <w:sz w:val="24"/>
            <w:szCs w:val="24"/>
          </w:rPr>
          <w:delText xml:space="preserve">that may be represented </w:delText>
        </w:r>
      </w:del>
      <w:r w:rsidR="00345A9E">
        <w:rPr>
          <w:rFonts w:ascii="Century Schoolbook" w:hAnsi="Century Schoolbook"/>
          <w:sz w:val="24"/>
          <w:szCs w:val="24"/>
        </w:rPr>
        <w:t xml:space="preserve">in </w:t>
      </w:r>
      <w:ins w:id="222" w:author="Microsoft Office User" w:date="2016-04-18T17:32:00Z">
        <w:r w:rsidR="00992C7D">
          <w:rPr>
            <w:rFonts w:ascii="Century Schoolbook" w:hAnsi="Century Schoolbook"/>
            <w:sz w:val="24"/>
            <w:szCs w:val="24"/>
          </w:rPr>
          <w:t xml:space="preserve">more </w:t>
        </w:r>
      </w:ins>
      <w:del w:id="223" w:author="Microsoft Office User" w:date="2016-04-18T17:32:00Z">
        <w:r w:rsidR="00345A9E" w:rsidDel="00992C7D">
          <w:rPr>
            <w:rFonts w:ascii="Century Schoolbook" w:hAnsi="Century Schoolbook"/>
            <w:sz w:val="24"/>
            <w:szCs w:val="24"/>
          </w:rPr>
          <w:delText xml:space="preserve">posterior </w:delText>
        </w:r>
      </w:del>
      <w:r w:rsidR="00345A9E">
        <w:rPr>
          <w:rFonts w:ascii="Century Schoolbook" w:hAnsi="Century Schoolbook"/>
          <w:sz w:val="24"/>
          <w:szCs w:val="24"/>
        </w:rPr>
        <w:t>domain-specific regions</w:t>
      </w:r>
      <w:ins w:id="224" w:author="Microsoft Office User" w:date="2016-04-18T17:32:00Z">
        <w:r w:rsidR="00992C7D">
          <w:rPr>
            <w:rFonts w:ascii="Century Schoolbook" w:hAnsi="Century Schoolbook"/>
            <w:sz w:val="24"/>
            <w:szCs w:val="24"/>
          </w:rPr>
          <w:t xml:space="preserve"> of posterior cortex</w:t>
        </w:r>
      </w:ins>
      <w:r w:rsidR="00345A9E">
        <w:rPr>
          <w:rFonts w:ascii="Century Schoolbook" w:hAnsi="Century Schoolbook"/>
          <w:sz w:val="24"/>
          <w:szCs w:val="24"/>
        </w:rPr>
        <w:t xml:space="preserve"> </w:t>
      </w:r>
      <w:r w:rsidR="00345A9E">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CCD6980-4437-4123-97E2-7067FACCE1A0&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00345A9E">
        <w:rPr>
          <w:rFonts w:ascii="Century Schoolbook" w:hAnsi="Century Schoolbook"/>
          <w:sz w:val="24"/>
          <w:szCs w:val="24"/>
        </w:rPr>
        <w:fldChar w:fldCharType="separate"/>
      </w:r>
      <w:r w:rsidR="00ED6B4B">
        <w:rPr>
          <w:rFonts w:cs="Cambria"/>
          <w:i/>
          <w:sz w:val="24"/>
          <w:szCs w:val="24"/>
        </w:rPr>
        <w:t>(Badre, 2008; Banich, 2009)</w:t>
      </w:r>
      <w:r w:rsidR="00345A9E">
        <w:rPr>
          <w:rFonts w:ascii="Century Schoolbook" w:hAnsi="Century Schoolbook"/>
          <w:sz w:val="24"/>
          <w:szCs w:val="24"/>
        </w:rPr>
        <w:fldChar w:fldCharType="end"/>
      </w:r>
      <w:r w:rsidR="00345A9E">
        <w:rPr>
          <w:rFonts w:ascii="Century Schoolbook" w:hAnsi="Century Schoolbook"/>
          <w:sz w:val="24"/>
          <w:szCs w:val="24"/>
        </w:rPr>
        <w:t>.</w:t>
      </w:r>
    </w:p>
    <w:p w14:paraId="7430058E" w14:textId="71277B5D" w:rsidR="00345A9E" w:rsidRDefault="00345A9E" w:rsidP="00B619DC">
      <w:pPr>
        <w:pStyle w:val="Normal1"/>
        <w:ind w:firstLine="0"/>
        <w:rPr>
          <w:rFonts w:ascii="Century Schoolbook" w:hAnsi="Century Schoolbook"/>
          <w:sz w:val="24"/>
          <w:szCs w:val="24"/>
        </w:rPr>
      </w:pPr>
      <w:r>
        <w:rPr>
          <w:rFonts w:ascii="Century Schoolbook" w:hAnsi="Century Schoolbook"/>
          <w:sz w:val="24"/>
          <w:szCs w:val="24"/>
        </w:rPr>
        <w:tab/>
        <w:t xml:space="preserve">We also found a distinct pattern </w:t>
      </w:r>
      <w:ins w:id="225" w:author="Microsoft Office User" w:date="2016-04-18T17:32:00Z">
        <w:r w:rsidR="00E95194">
          <w:rPr>
            <w:rFonts w:ascii="Century Schoolbook" w:hAnsi="Century Schoolbook"/>
            <w:sz w:val="24"/>
            <w:szCs w:val="24"/>
          </w:rPr>
          <w:t xml:space="preserve">of functional associations </w:t>
        </w:r>
      </w:ins>
      <w:r>
        <w:rPr>
          <w:rFonts w:ascii="Century Schoolbook" w:hAnsi="Century Schoolbook"/>
          <w:sz w:val="24"/>
          <w:szCs w:val="24"/>
        </w:rPr>
        <w:t xml:space="preserve">in rostral regions of the </w:t>
      </w:r>
      <w:proofErr w:type="spellStart"/>
      <w:r>
        <w:rPr>
          <w:rFonts w:ascii="Century Schoolbook" w:hAnsi="Century Schoolbook"/>
          <w:sz w:val="24"/>
          <w:szCs w:val="24"/>
        </w:rPr>
        <w:t>fronto</w:t>
      </w:r>
      <w:proofErr w:type="spellEnd"/>
      <w:r>
        <w:rPr>
          <w:rFonts w:ascii="Century Schoolbook" w:hAnsi="Century Schoolbook"/>
          <w:sz w:val="24"/>
          <w:szCs w:val="24"/>
        </w:rPr>
        <w:t>-parietal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w:t>
      </w:r>
      <w:r w:rsidR="00E11D9A">
        <w:rPr>
          <w:rFonts w:ascii="Century Schoolbook" w:hAnsi="Century Schoolbook"/>
          <w:sz w:val="24"/>
          <w:szCs w:val="24"/>
        </w:rPr>
        <w:t xml:space="preserve"> detection</w:t>
      </w:r>
      <w:r>
        <w:rPr>
          <w:rFonts w:ascii="Century Schoolbook" w:hAnsi="Century Schoolbook"/>
          <w:sz w:val="24"/>
          <w:szCs w:val="24"/>
        </w:rPr>
        <w:t xml:space="preserve">. </w:t>
      </w:r>
      <w:r w:rsidR="00E11D9A">
        <w:rPr>
          <w:rFonts w:ascii="Century Schoolbook" w:hAnsi="Century Schoolbook"/>
          <w:sz w:val="24"/>
          <w:szCs w:val="24"/>
        </w:rPr>
        <w:t xml:space="preserve">These results are consistent with the ‘gateway hypothesis’ </w:t>
      </w:r>
      <w:r w:rsidR="00E11D9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F642DE39-7D78-4F02-8D0B-9BBC93260893&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(Burgess et al., 2007)</w:t>
      </w:r>
      <w:r w:rsidR="00E11D9A">
        <w:rPr>
          <w:rFonts w:ascii="Century Schoolbook" w:hAnsi="Century Schoolbook"/>
          <w:sz w:val="24"/>
          <w:szCs w:val="24"/>
        </w:rPr>
        <w:fldChar w:fldCharType="end"/>
      </w:r>
      <w:r w:rsidR="00E11D9A">
        <w:rPr>
          <w:rFonts w:ascii="Century Schoolbook" w:hAnsi="Century Schoolbook"/>
          <w:sz w:val="24"/>
          <w:szCs w:val="24"/>
        </w:rPr>
        <w:t xml:space="preserve"> which suggests that area 10 is important for re-directing current processing to novel environmental and internal cues. This theory is compatible with recent theories that suggest that context monitoring </w:t>
      </w:r>
      <w:r w:rsidR="00E11D9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2F7694ED-9E82-4203-8F30-687430012633&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(Chatham et al., 2012)</w:t>
      </w:r>
      <w:r w:rsidR="00E11D9A">
        <w:rPr>
          <w:rFonts w:ascii="Century Schoolbook" w:hAnsi="Century Schoolbook"/>
          <w:sz w:val="24"/>
          <w:szCs w:val="24"/>
        </w:rPr>
        <w:fldChar w:fldCharType="end"/>
      </w:r>
      <w:r w:rsidR="00E11D9A">
        <w:rPr>
          <w:rFonts w:ascii="Century Schoolbook" w:hAnsi="Century Schoolbook"/>
          <w:sz w:val="24"/>
          <w:szCs w:val="24"/>
        </w:rPr>
        <w:t xml:space="preserve"> or attentional capture </w:t>
      </w:r>
      <w:r w:rsidR="00E11D9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F698B0CC-44F9-4985-88C0-F51924DB4F6B&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(Sharp et al., 2010)</w:t>
      </w:r>
      <w:r w:rsidR="00E11D9A">
        <w:rPr>
          <w:rFonts w:ascii="Century Schoolbook" w:hAnsi="Century Schoolbook"/>
          <w:sz w:val="24"/>
          <w:szCs w:val="24"/>
        </w:rPr>
        <w:fldChar w:fldCharType="end"/>
      </w:r>
      <w:r w:rsidR="00E11D9A">
        <w:rPr>
          <w:rFonts w:ascii="Century Schoolbook" w:hAnsi="Century Schoolbook"/>
          <w:sz w:val="24"/>
          <w:szCs w:val="24"/>
        </w:rPr>
        <w:t xml:space="preserve"> is an important pre-requisite of response inhibition and extends these results by suggesting that such a function may not be the sole provenance of right IFG. </w:t>
      </w:r>
    </w:p>
    <w:p w14:paraId="591A29C1" w14:textId="65E0D96B" w:rsidR="00D54A9B" w:rsidRDefault="005A1FB4" w:rsidP="00F22624">
      <w:pPr>
        <w:pStyle w:val="Normal1"/>
        <w:ind w:firstLine="720"/>
        <w:rPr>
          <w:rFonts w:ascii="Century Schoolbook" w:hAnsi="Century Schoolbook"/>
          <w:sz w:val="24"/>
          <w:szCs w:val="24"/>
        </w:rPr>
      </w:pPr>
      <w:r w:rsidRPr="00F22624">
        <w:rPr>
          <w:rFonts w:ascii="Century Schoolbook" w:hAnsi="Century Schoolbook"/>
          <w:b/>
          <w:sz w:val="24"/>
          <w:szCs w:val="24"/>
        </w:rPr>
        <w:t xml:space="preserve">Distinct functional signature of </w:t>
      </w:r>
      <w:r w:rsidR="00F22624">
        <w:rPr>
          <w:rFonts w:ascii="Century Schoolbook" w:hAnsi="Century Schoolbook"/>
          <w:b/>
          <w:sz w:val="24"/>
          <w:szCs w:val="24"/>
        </w:rPr>
        <w:t>lateral-frontal</w:t>
      </w:r>
      <w:r w:rsidR="00EE48E8" w:rsidRPr="00F22624">
        <w:rPr>
          <w:rFonts w:ascii="Century Schoolbook" w:hAnsi="Century Schoolbook"/>
          <w:b/>
          <w:sz w:val="24"/>
          <w:szCs w:val="24"/>
        </w:rPr>
        <w:t xml:space="preserve"> </w:t>
      </w:r>
      <w:r w:rsidRPr="00F22624">
        <w:rPr>
          <w:rFonts w:ascii="Century Schoolbook" w:hAnsi="Century Schoolbook"/>
          <w:b/>
          <w:sz w:val="24"/>
          <w:szCs w:val="24"/>
        </w:rPr>
        <w:t>default network</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Pr>
          <w:rFonts w:ascii="Century Schoolbook" w:hAnsi="Century Schoolbook"/>
          <w:sz w:val="24"/>
          <w:szCs w:val="24"/>
        </w:rPr>
        <w:t xml:space="preserve">We observed three sub-regions </w:t>
      </w:r>
      <w:del w:id="226" w:author="Microsoft Office User" w:date="2016-04-18T17:33:00Z">
        <w:r w:rsidDel="008E2BC5">
          <w:rPr>
            <w:rFonts w:ascii="Century Schoolbook" w:hAnsi="Century Schoolbook"/>
            <w:sz w:val="24"/>
            <w:szCs w:val="24"/>
          </w:rPr>
          <w:delText>of the so-called</w:delText>
        </w:r>
      </w:del>
      <w:ins w:id="227" w:author="Microsoft Office User" w:date="2016-04-18T17:33:00Z">
        <w:r w:rsidR="008E2BC5">
          <w:rPr>
            <w:rFonts w:ascii="Century Schoolbook" w:hAnsi="Century Schoolbook"/>
            <w:sz w:val="24"/>
            <w:szCs w:val="24"/>
          </w:rPr>
          <w:t>that are associated with the so-called</w:t>
        </w:r>
      </w:ins>
      <w:r>
        <w:rPr>
          <w:rFonts w:ascii="Century Schoolbook" w:hAnsi="Century Schoolbook"/>
          <w:sz w:val="24"/>
          <w:szCs w:val="24"/>
        </w:rPr>
        <w:t xml:space="preserve"> default network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8AA1B486-3970-414E-B033-49D50BC39DF3&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(Andrews-Hanna, 2012)</w:t>
      </w:r>
      <w:r>
        <w:rPr>
          <w:rFonts w:ascii="Century Schoolbook" w:hAnsi="Century Schoolbook"/>
          <w:sz w:val="24"/>
          <w:szCs w:val="24"/>
        </w:rPr>
        <w:fldChar w:fldCharType="end"/>
      </w:r>
      <w:r>
        <w:rPr>
          <w:rFonts w:ascii="Century Schoolbook" w:hAnsi="Century Schoolbook"/>
          <w:sz w:val="24"/>
          <w:szCs w:val="24"/>
        </w:rPr>
        <w:t xml:space="preserve"> in lateral frontal cortex, consistent with extensive characterization of this network using </w:t>
      </w:r>
      <w:proofErr w:type="spellStart"/>
      <w:r>
        <w:rPr>
          <w:rFonts w:ascii="Century Schoolbook" w:hAnsi="Century Schoolbook"/>
          <w:sz w:val="24"/>
          <w:szCs w:val="24"/>
        </w:rPr>
        <w:t>rsfc</w:t>
      </w:r>
      <w:proofErr w:type="spellEnd"/>
      <w:r>
        <w:rPr>
          <w:rFonts w:ascii="Century Schoolbook" w:hAnsi="Century Schoolbook"/>
          <w:sz w:val="24"/>
          <w:szCs w:val="24"/>
        </w:rPr>
        <w:t xml:space="preserve">-fMRI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FCA9853-AFBD-4B0C-9BA9-5B7A6C8F50AD&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B31CF59F-81B0-4AC7-9E8D-1CCB9DE2A4CB&lt;/uuid&gt;&lt;volume&gt;1124&lt;/volume&gt;&lt;doi&gt;10.1196/annals.1440.011&lt;/doi&gt;&lt;startpage&gt;1&lt;/startpage&gt;&lt;publication_date&gt;99200803011200000000222000&lt;/publication_date&gt;&lt;url&gt;http://onlinelibrary.wiley.com/doi/10.1196/annals.1440.011/full&lt;/url&gt;&lt;type&gt;400&lt;/type&gt;&lt;title&gt;The Brain's Default Network&lt;/title&gt;&lt;publisher&gt;Blackwell Publishing Inc&lt;/publisher&gt;&lt;number&gt;1&lt;/number&gt;&lt;subtype&gt;400&lt;/subtype&gt;&lt;endpage&gt;38&lt;/endpage&gt;&lt;bundle&gt;&lt;publication&gt;&lt;publisher&gt;Blackwell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Randy&lt;/firstName&gt;&lt;middleNames&gt;L&lt;/middleNames&gt;&lt;lastName&gt;Buckner&lt;/lastName&gt;&lt;/author&gt;&lt;author&gt;&lt;firstName&gt;Jessica&lt;/firstName&gt;&lt;middleNames&gt;R&lt;/middleNames&gt;&lt;lastName&gt;Andrews Hanna&lt;/lastName&gt;&lt;/author&gt;&lt;author&gt;&lt;firstName&gt;Daniel&lt;/firstName&gt;&lt;middleNames&gt;L&lt;/middleNames&gt;&lt;lastName&gt;Schact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(Buckner, Andrews Hanna, &amp; Schacter, 2008; Power et al., 2011; Yeo et al., 2011)</w:t>
      </w:r>
      <w:r>
        <w:rPr>
          <w:rFonts w:ascii="Century Schoolbook" w:hAnsi="Century Schoolbook"/>
          <w:sz w:val="24"/>
          <w:szCs w:val="24"/>
        </w:rPr>
        <w:fldChar w:fldCharType="end"/>
      </w:r>
      <w:r>
        <w:rPr>
          <w:rFonts w:ascii="Century Schoolbook" w:hAnsi="Century Schoolbook"/>
          <w:sz w:val="24"/>
          <w:szCs w:val="24"/>
        </w:rPr>
        <w:t xml:space="preserve">. Notably, despite the close spatial proximity of these regions to </w:t>
      </w:r>
      <w:proofErr w:type="spellStart"/>
      <w:r>
        <w:rPr>
          <w:rFonts w:ascii="Century Schoolbook" w:hAnsi="Century Schoolbook"/>
          <w:sz w:val="24"/>
          <w:szCs w:val="24"/>
        </w:rPr>
        <w:t>fronto</w:t>
      </w:r>
      <w:proofErr w:type="spellEnd"/>
      <w:r>
        <w:rPr>
          <w:rFonts w:ascii="Century Schoolbook" w:hAnsi="Century Schoolbook"/>
          <w:sz w:val="24"/>
          <w:szCs w:val="24"/>
        </w:rPr>
        <w:t>-parietal regions robustly associated with executive function, these regions showed very distinct co-activation and psychological profiles. Particularly in the case of area 9, which lies immediately dorsal to area 9/46</w:t>
      </w:r>
      <w:r w:rsidR="00D54A9B">
        <w:rPr>
          <w:rFonts w:ascii="Century Schoolbook" w:hAnsi="Century Schoolbook"/>
          <w:sz w:val="24"/>
          <w:szCs w:val="24"/>
        </w:rPr>
        <w:t xml:space="preserve">, we </w:t>
      </w:r>
      <w:r w:rsidR="00D54A9B">
        <w:rPr>
          <w:rFonts w:ascii="Century Schoolbook" w:hAnsi="Century Schoolbook"/>
          <w:sz w:val="24"/>
          <w:szCs w:val="24"/>
        </w:rPr>
        <w:lastRenderedPageBreak/>
        <w:t>found no association with executive function topics, suggesting the relatively low functional-anatomical selectiv</w:t>
      </w:r>
      <w:ins w:id="228" w:author="Microsoft Office User" w:date="2016-04-18T17:33:00Z">
        <w:r w:rsidR="008E2BC5">
          <w:rPr>
            <w:rFonts w:ascii="Century Schoolbook" w:hAnsi="Century Schoolbook"/>
            <w:sz w:val="24"/>
            <w:szCs w:val="24"/>
          </w:rPr>
          <w:t>it</w:t>
        </w:r>
      </w:ins>
      <w:r w:rsidR="00D54A9B">
        <w:rPr>
          <w:rFonts w:ascii="Century Schoolbook" w:hAnsi="Century Schoolbook"/>
          <w:sz w:val="24"/>
          <w:szCs w:val="24"/>
        </w:rPr>
        <w:t xml:space="preserve">y we observed within the </w:t>
      </w:r>
      <w:proofErr w:type="spellStart"/>
      <w:r w:rsidR="00D54A9B">
        <w:rPr>
          <w:rFonts w:ascii="Century Schoolbook" w:hAnsi="Century Schoolbook"/>
          <w:sz w:val="24"/>
          <w:szCs w:val="24"/>
        </w:rPr>
        <w:t>fronto</w:t>
      </w:r>
      <w:proofErr w:type="spellEnd"/>
      <w:r w:rsidR="00D54A9B">
        <w:rPr>
          <w:rFonts w:ascii="Century Schoolbook" w:hAnsi="Century Schoolbook"/>
          <w:sz w:val="24"/>
          <w:szCs w:val="24"/>
        </w:rPr>
        <w:t>-parietal network was not due to poor spatial resolution in our approach. Instead, areas 47/12 and 9 were preferentially recruited by internally oriented processes such as ‘</w:t>
      </w:r>
      <w:proofErr w:type="spellStart"/>
      <w:r w:rsidR="00D54A9B">
        <w:rPr>
          <w:rFonts w:ascii="Century Schoolbook" w:hAnsi="Century Schoolbook"/>
          <w:sz w:val="24"/>
          <w:szCs w:val="24"/>
        </w:rPr>
        <w:t>mentalizing</w:t>
      </w:r>
      <w:proofErr w:type="spellEnd"/>
      <w:r w:rsidR="00D54A9B">
        <w:rPr>
          <w:rFonts w:ascii="Century Schoolbook" w:hAnsi="Century Schoolbook"/>
          <w:sz w:val="24"/>
          <w:szCs w:val="24"/>
        </w:rPr>
        <w:t xml:space="preserve">’, ‘emotion’ and ‘memory’. This pattern is consistent with these regions hypothesized role as part of the </w:t>
      </w:r>
      <w:proofErr w:type="spellStart"/>
      <w:r w:rsidR="00D54A9B">
        <w:rPr>
          <w:rFonts w:ascii="Century Schoolbook" w:hAnsi="Century Schoolbook"/>
          <w:sz w:val="24"/>
          <w:szCs w:val="24"/>
        </w:rPr>
        <w:t>dorso</w:t>
      </w:r>
      <w:proofErr w:type="spellEnd"/>
      <w:r w:rsidR="00D54A9B">
        <w:rPr>
          <w:rFonts w:ascii="Century Schoolbook" w:hAnsi="Century Schoolbook"/>
          <w:sz w:val="24"/>
          <w:szCs w:val="24"/>
        </w:rPr>
        <w:t xml:space="preserve">-medial subsystem of the default network in self-generated conceptual processing </w:t>
      </w:r>
      <w:r w:rsidR="00D54A9B">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1962CC39-2A23-4D44-B956-9E12BF57123C&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D54A9B">
        <w:rPr>
          <w:rFonts w:ascii="Century Schoolbook" w:hAnsi="Century Schoolbook"/>
          <w:sz w:val="24"/>
          <w:szCs w:val="24"/>
        </w:rPr>
        <w:fldChar w:fldCharType="separate"/>
      </w:r>
      <w:r w:rsidR="00ED6B4B">
        <w:rPr>
          <w:rFonts w:cs="Cambria"/>
          <w:i/>
          <w:sz w:val="24"/>
          <w:szCs w:val="24"/>
        </w:rPr>
        <w:t>(Andrews Hanna et al., 2014b)</w:t>
      </w:r>
      <w:r w:rsidR="00D54A9B">
        <w:rPr>
          <w:rFonts w:ascii="Century Schoolbook" w:hAnsi="Century Schoolbook"/>
          <w:sz w:val="24"/>
          <w:szCs w:val="24"/>
        </w:rPr>
        <w:fldChar w:fldCharType="end"/>
      </w:r>
      <w:r w:rsidR="00D54A9B">
        <w:rPr>
          <w:rFonts w:ascii="Century Schoolbook" w:hAnsi="Century Schoolbook"/>
          <w:sz w:val="24"/>
          <w:szCs w:val="24"/>
        </w:rPr>
        <w:t xml:space="preserve">. </w:t>
      </w:r>
    </w:p>
    <w:p w14:paraId="692B4D52" w14:textId="79BDE25C" w:rsidR="005A1FB4" w:rsidRDefault="00D54A9B" w:rsidP="00B619DC">
      <w:pPr>
        <w:pStyle w:val="Normal1"/>
        <w:ind w:firstLine="720"/>
        <w:rPr>
          <w:rFonts w:ascii="Century Schoolbook" w:hAnsi="Century Schoolbook"/>
          <w:sz w:val="24"/>
          <w:szCs w:val="24"/>
        </w:rPr>
      </w:pPr>
      <w:r>
        <w:rPr>
          <w:rFonts w:ascii="Century Schoolbook" w:hAnsi="Century Schoolbook"/>
          <w:sz w:val="24"/>
          <w:szCs w:val="24"/>
        </w:rPr>
        <w:t xml:space="preserve">However, we observed a unique pattern in the left IFG that suggests this region may play an intermediary role between the default and </w:t>
      </w:r>
      <w:proofErr w:type="spellStart"/>
      <w:r>
        <w:rPr>
          <w:rFonts w:ascii="Century Schoolbook" w:hAnsi="Century Schoolbook"/>
          <w:sz w:val="24"/>
          <w:szCs w:val="24"/>
        </w:rPr>
        <w:t>fronto</w:t>
      </w:r>
      <w:proofErr w:type="spellEnd"/>
      <w:r>
        <w:rPr>
          <w:rFonts w:ascii="Century Schoolbook" w:hAnsi="Century Schoolbook"/>
          <w:sz w:val="24"/>
          <w:szCs w:val="24"/>
        </w:rPr>
        <w:t xml:space="preserve">-parietal </w:t>
      </w:r>
      <w:proofErr w:type="spellStart"/>
      <w:r>
        <w:rPr>
          <w:rFonts w:ascii="Century Schoolbook" w:hAnsi="Century Schoolbook"/>
          <w:sz w:val="24"/>
          <w:szCs w:val="24"/>
        </w:rPr>
        <w:t>nework</w:t>
      </w:r>
      <w:proofErr w:type="spellEnd"/>
      <w:r>
        <w:rPr>
          <w:rFonts w:ascii="Century Schoolbook" w:hAnsi="Century Schoolbook"/>
          <w:sz w:val="24"/>
          <w:szCs w:val="24"/>
        </w:rPr>
        <w:t xml:space="preserve">. Although this region grouped with the default network in coarser clustering solutions, and is present in this network in other well-validated atlases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CA0B809-6714-4214-ACAF-7E190EA4D432&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(Power et al., 2011; Yeo et al., 2011)</w:t>
      </w:r>
      <w:r>
        <w:rPr>
          <w:rFonts w:ascii="Century Schoolbook" w:hAnsi="Century Schoolbook"/>
          <w:sz w:val="24"/>
          <w:szCs w:val="24"/>
        </w:rPr>
        <w:fldChar w:fldCharType="end"/>
      </w:r>
      <w:r w:rsidR="00ED6B4B">
        <w:rPr>
          <w:rFonts w:ascii="Century Schoolbook" w:hAnsi="Century Schoolbook"/>
          <w:sz w:val="24"/>
          <w:szCs w:val="24"/>
        </w:rPr>
        <w:t xml:space="preserve">, we observed that this region showed significant, although moderate, associations with core executive function topics. Additionally, this region showed a very robust association with semantics </w:t>
      </w:r>
      <w:r w:rsidR="002540E6">
        <w:rPr>
          <w:rFonts w:ascii="Century Schoolbook" w:hAnsi="Century Schoolbook"/>
          <w:sz w:val="24"/>
          <w:szCs w:val="24"/>
        </w:rPr>
        <w:t xml:space="preserve">as well as speech– consistent with it’s co-location in </w:t>
      </w:r>
      <w:proofErr w:type="spellStart"/>
      <w:r w:rsidR="002540E6">
        <w:rPr>
          <w:rFonts w:ascii="Century Schoolbook" w:hAnsi="Century Schoolbook"/>
          <w:sz w:val="24"/>
          <w:szCs w:val="24"/>
        </w:rPr>
        <w:t>Broca’s</w:t>
      </w:r>
      <w:proofErr w:type="spellEnd"/>
      <w:r w:rsidR="002540E6">
        <w:rPr>
          <w:rFonts w:ascii="Century Schoolbook" w:hAnsi="Century Schoolbook"/>
          <w:sz w:val="24"/>
          <w:szCs w:val="24"/>
        </w:rPr>
        <w:t xml:space="preserve"> </w:t>
      </w:r>
      <w:commentRangeStart w:id="229"/>
      <w:r w:rsidR="002540E6">
        <w:rPr>
          <w:rFonts w:ascii="Century Schoolbook" w:hAnsi="Century Schoolbook"/>
          <w:sz w:val="24"/>
          <w:szCs w:val="24"/>
        </w:rPr>
        <w:t>area</w:t>
      </w:r>
      <w:commentRangeEnd w:id="229"/>
      <w:r w:rsidR="008E2BC5">
        <w:rPr>
          <w:rStyle w:val="CommentReference"/>
          <w:rFonts w:ascii="Times" w:hAnsi="Times"/>
        </w:rPr>
        <w:commentReference w:id="229"/>
      </w:r>
      <w:r w:rsidR="002540E6">
        <w:rPr>
          <w:rFonts w:ascii="Century Schoolbook" w:hAnsi="Century Schoolbook"/>
          <w:sz w:val="24"/>
          <w:szCs w:val="24"/>
        </w:rPr>
        <w:t xml:space="preserve">. This intermediate pattern suggests language production requires aspects supported by both networks. Speech may require both goal oriented motor control– supported by the </w:t>
      </w:r>
      <w:proofErr w:type="spellStart"/>
      <w:r w:rsidR="002540E6">
        <w:rPr>
          <w:rFonts w:ascii="Century Schoolbook" w:hAnsi="Century Schoolbook"/>
          <w:sz w:val="24"/>
          <w:szCs w:val="24"/>
        </w:rPr>
        <w:t>fronto</w:t>
      </w:r>
      <w:proofErr w:type="spellEnd"/>
      <w:r w:rsidR="002540E6">
        <w:rPr>
          <w:rFonts w:ascii="Century Schoolbook" w:hAnsi="Century Schoolbook"/>
          <w:sz w:val="24"/>
          <w:szCs w:val="24"/>
        </w:rPr>
        <w:t xml:space="preserve">-parietal network– and access to personally relevant semantic information– supported by the default network </w:t>
      </w:r>
      <w:r w:rsidR="002540E6">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663CC760-30F4-45CE-993F-C1891D210D52&lt;/uuid&gt;&lt;priority&gt;0&lt;/priority&gt;&lt;publications&gt;&lt;publication&gt;&lt;uuid&gt;7AAA6734-7226-4CAC-A3E9-2841BBFA32A5&lt;/uuid&gt;&lt;volume&gt;15&lt;/volume&gt;&lt;accepted_date&gt;99201110061200000000222000&lt;/accepted_date&gt;&lt;doi&gt;10.1016/j.tics.2011.10.001&lt;/doi&gt;&lt;startpage&gt;527&lt;/startpage&gt;&lt;revision_date&gt;99201110051200000000222000&lt;/revision_date&gt;&lt;publication_date&gt;99201111001200000000220000&lt;/publication_date&gt;&lt;url&gt;http://linkinghub.elsevier.com/retrieve/pii/S1364661311002142&lt;/url&gt;&lt;type&gt;400&lt;/type&gt;&lt;title&gt;The neurobiology of semantic memory.&lt;/title&gt;&lt;submission_date&gt;99201109011200000000222000&lt;/submission_date&gt;&lt;number&gt;11&lt;/number&gt;&lt;institution&gt;Department of Neurology, Medical College of Wisconsin, Milwaukee, WI 53226, USA. jbinder@mcw.edu&lt;/institution&gt;&lt;subtype&gt;400&lt;/subtype&gt;&lt;endpage&gt;536&lt;/endpage&gt;&lt;bundle&gt;&lt;publication&gt;&lt;publisher&gt;Elsevier Ltd&lt;/publisher&gt;&lt;title&gt;Trends in Cognitive Sciences&lt;/title&gt;&lt;type&gt;-100&lt;/type&gt;&lt;subtype&gt;-100&lt;/subtype&gt;&lt;uuid&gt;47F1C648-8EDF-4324-9FA1-69B78466A0BF&lt;/uuid&gt;&lt;/publication&gt;&lt;/bundle&gt;&lt;authors&gt;&lt;author&gt;&lt;firstName&gt;Jeffrey&lt;/firstName&gt;&lt;middleNames&gt;R&lt;/middleNames&gt;&lt;lastName&gt;Binder&lt;/lastName&gt;&lt;/author&gt;&lt;author&gt;&lt;firstName&gt;Rutvik&lt;/firstName&gt;&lt;middleNames&gt;H&lt;/middleNames&gt;&lt;lastName&gt;Desai&lt;/lastName&gt;&lt;/author&gt;&lt;/authors&gt;&lt;/publication&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2540E6">
        <w:rPr>
          <w:rFonts w:ascii="Century Schoolbook" w:hAnsi="Century Schoolbook"/>
          <w:sz w:val="24"/>
          <w:szCs w:val="24"/>
        </w:rPr>
        <w:fldChar w:fldCharType="separate"/>
      </w:r>
      <w:r w:rsidR="006D609F">
        <w:rPr>
          <w:rFonts w:cs="Cambria"/>
          <w:i/>
          <w:sz w:val="24"/>
          <w:szCs w:val="24"/>
        </w:rPr>
        <w:t>(Binder et al., 2009; Binder &amp; Desai, 2011)</w:t>
      </w:r>
      <w:r w:rsidR="002540E6">
        <w:rPr>
          <w:rFonts w:ascii="Century Schoolbook" w:hAnsi="Century Schoolbook"/>
          <w:sz w:val="24"/>
          <w:szCs w:val="24"/>
        </w:rPr>
        <w:fldChar w:fldCharType="end"/>
      </w:r>
      <w:r w:rsidR="002540E6">
        <w:rPr>
          <w:rFonts w:ascii="Century Schoolbook" w:hAnsi="Century Schoolbook"/>
          <w:sz w:val="24"/>
          <w:szCs w:val="24"/>
        </w:rPr>
        <w:t xml:space="preserve">. The present results are additionally consistent with the recent hypothesis that </w:t>
      </w:r>
      <w:proofErr w:type="spellStart"/>
      <w:r w:rsidR="002540E6">
        <w:rPr>
          <w:rFonts w:ascii="Century Schoolbook" w:hAnsi="Century Schoolbook"/>
          <w:sz w:val="24"/>
          <w:szCs w:val="24"/>
        </w:rPr>
        <w:t>Broca’s</w:t>
      </w:r>
      <w:proofErr w:type="spellEnd"/>
      <w:r w:rsidR="002540E6">
        <w:rPr>
          <w:rFonts w:ascii="Century Schoolbook" w:hAnsi="Century Schoolbook"/>
          <w:sz w:val="24"/>
          <w:szCs w:val="24"/>
        </w:rPr>
        <w:t xml:space="preserve"> area is important for higher-level aspects of language production, such as choosing the appropriate words, rather than </w:t>
      </w:r>
      <w:r w:rsidR="002540E6">
        <w:rPr>
          <w:rFonts w:ascii="Century Schoolbook" w:hAnsi="Century Schoolbook"/>
          <w:sz w:val="24"/>
          <w:szCs w:val="24"/>
        </w:rPr>
        <w:lastRenderedPageBreak/>
        <w:t xml:space="preserve">low-level motor function which is likely executed in other regions, such as pre-SMA and </w:t>
      </w:r>
      <w:commentRangeStart w:id="230"/>
      <w:r w:rsidR="002540E6">
        <w:rPr>
          <w:rFonts w:ascii="Century Schoolbook" w:hAnsi="Century Schoolbook"/>
          <w:sz w:val="24"/>
          <w:szCs w:val="24"/>
        </w:rPr>
        <w:t>SMA</w:t>
      </w:r>
      <w:commentRangeEnd w:id="230"/>
      <w:r w:rsidR="008E2BC5">
        <w:rPr>
          <w:rStyle w:val="CommentReference"/>
          <w:rFonts w:ascii="Times" w:hAnsi="Times"/>
        </w:rPr>
        <w:commentReference w:id="230"/>
      </w:r>
      <w:r w:rsidR="002540E6">
        <w:rPr>
          <w:rFonts w:ascii="Century Schoolbook" w:hAnsi="Century Schoolbook"/>
          <w:sz w:val="24"/>
          <w:szCs w:val="24"/>
        </w:rPr>
        <w:t xml:space="preserve">. </w:t>
      </w:r>
    </w:p>
    <w:p w14:paraId="7F694325" w14:textId="0E32D459" w:rsidR="008A23FD" w:rsidRDefault="002540E6" w:rsidP="00F22624">
      <w:pPr>
        <w:pStyle w:val="Normal1"/>
        <w:ind w:firstLine="720"/>
        <w:rPr>
          <w:rFonts w:ascii="Century Schoolbook" w:hAnsi="Century Schoolbook"/>
          <w:sz w:val="24"/>
          <w:szCs w:val="24"/>
        </w:rPr>
      </w:pPr>
      <w:r w:rsidRPr="00F22624">
        <w:rPr>
          <w:rFonts w:ascii="Century Schoolbook" w:hAnsi="Century Schoolbook"/>
          <w:b/>
          <w:sz w:val="24"/>
          <w:szCs w:val="24"/>
        </w:rPr>
        <w:t>Future challenges and limitations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Pr>
          <w:rFonts w:ascii="Century Schoolbook" w:hAnsi="Century Schoolbook"/>
          <w:sz w:val="24"/>
          <w:szCs w:val="24"/>
        </w:rPr>
        <w:t xml:space="preserve">A difficult challenge in cognitive neuroscience is developing the appropriate psychological constructs that distinguish activity in related brain regions. </w:t>
      </w:r>
      <w:r w:rsidR="007206D2">
        <w:rPr>
          <w:rFonts w:ascii="Century Schoolbook" w:hAnsi="Century Schoolbook"/>
          <w:sz w:val="24"/>
          <w:szCs w:val="24"/>
        </w:rPr>
        <w:t xml:space="preserve">Appropriately modeling the differences between nuanced psychological concepts is particularly difficult for large-scale meta-analyses, as there is no established ontology of psychological constructs, unlike in fields such as genetics </w:t>
      </w:r>
      <w:r w:rsidR="007206D2">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&lt;citation&gt;&lt;uuid&gt;1DD2086B-0F70-442F-9B11-D17A1339DC25&lt;/uuid&gt;&lt;priority&gt;0&lt;/priority&gt;&lt;publications&gt;&lt;publication&gt;&lt;type&gt;400&lt;/type&gt;&lt;publication_date&gt;99200000001200000000200000&lt;/publication_date&gt;&lt;title&gt;Gene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7206D2">
        <w:rPr>
          <w:rFonts w:ascii="Century Schoolbook" w:hAnsi="Century Schoolbook"/>
          <w:sz w:val="24"/>
          <w:szCs w:val="24"/>
        </w:rPr>
        <w:fldChar w:fldCharType="separate"/>
      </w:r>
      <w:r w:rsidR="006D609F">
        <w:rPr>
          <w:rFonts w:cs="Cambria"/>
          <w:i/>
          <w:sz w:val="24"/>
          <w:szCs w:val="24"/>
        </w:rPr>
        <w:t>(Botstein, Cherry, Ashburner, &amp; Ball, 2000)</w:t>
      </w:r>
      <w:r w:rsidR="007206D2">
        <w:rPr>
          <w:rFonts w:ascii="Century Schoolbook" w:hAnsi="Century Schoolbook"/>
          <w:sz w:val="24"/>
          <w:szCs w:val="24"/>
        </w:rPr>
        <w:fldChar w:fldCharType="end"/>
      </w:r>
      <w:r w:rsidR="007206D2">
        <w:rPr>
          <w:rFonts w:ascii="Century Schoolbook" w:hAnsi="Century Schoolbook"/>
          <w:sz w:val="24"/>
          <w:szCs w:val="24"/>
        </w:rPr>
        <w:t xml:space="preserve">. In the present study, we used a data-driven set of topics derived from the abstract of fMRI papers to represent major psychological phenomena. Although these topics are a major improvement on more simple term based features, due to their data-driven nature they are likely to misrepresent psychological dimensions which are hypothesized to be important for differentiating regions. For example, in our set of 60 topics, only a single topic represented long term memory function, and likely combined memory retrieval and autobiographical memory processes. Although the </w:t>
      </w:r>
      <w:proofErr w:type="spellStart"/>
      <w:r w:rsidR="007206D2">
        <w:rPr>
          <w:rFonts w:ascii="Century Schoolbook" w:hAnsi="Century Schoolbook"/>
          <w:sz w:val="24"/>
          <w:szCs w:val="24"/>
        </w:rPr>
        <w:t>Neurosynth</w:t>
      </w:r>
      <w:proofErr w:type="spellEnd"/>
      <w:r w:rsidR="007206D2">
        <w:rPr>
          <w:rFonts w:ascii="Century Schoolbook" w:hAnsi="Century Schoolbook"/>
          <w:sz w:val="24"/>
          <w:szCs w:val="24"/>
        </w:rPr>
        <w:t xml:space="preserve"> framewor</w:t>
      </w:r>
      <w:r w:rsidR="000C4A8B">
        <w:rPr>
          <w:rFonts w:ascii="Century Schoolbook" w:hAnsi="Century Schoolbook"/>
          <w:sz w:val="24"/>
          <w:szCs w:val="24"/>
        </w:rPr>
        <w:t>k allows researchers to develop custom meta-analyse</w:t>
      </w:r>
      <w:r w:rsidR="007206D2">
        <w:rPr>
          <w:rFonts w:ascii="Century Schoolbook" w:hAnsi="Century Schoolbook"/>
          <w:sz w:val="24"/>
          <w:szCs w:val="24"/>
        </w:rPr>
        <w:t xml:space="preserve">s that </w:t>
      </w:r>
      <w:r w:rsidR="000C4A8B">
        <w:rPr>
          <w:rFonts w:ascii="Century Schoolbook" w:hAnsi="Century Schoolbook"/>
          <w:sz w:val="24"/>
          <w:szCs w:val="24"/>
        </w:rPr>
        <w:t xml:space="preserve">can be used to test </w:t>
      </w:r>
      <w:r w:rsidR="000C4A8B">
        <w:rPr>
          <w:rFonts w:ascii="Century Schoolbook" w:hAnsi="Century Schoolbook"/>
          <w:i/>
          <w:sz w:val="24"/>
          <w:szCs w:val="24"/>
        </w:rPr>
        <w:t>a</w:t>
      </w:r>
      <w:ins w:id="231" w:author="Microsoft Office User" w:date="2016-04-18T17:35:00Z">
        <w:r w:rsidR="008E2BC5">
          <w:rPr>
            <w:rFonts w:ascii="Century Schoolbook" w:hAnsi="Century Schoolbook"/>
            <w:i/>
            <w:sz w:val="24"/>
            <w:szCs w:val="24"/>
          </w:rPr>
          <w:t xml:space="preserve"> </w:t>
        </w:r>
      </w:ins>
      <w:r w:rsidR="000C4A8B">
        <w:rPr>
          <w:rFonts w:ascii="Century Schoolbook" w:hAnsi="Century Schoolbook"/>
          <w:i/>
          <w:sz w:val="24"/>
          <w:szCs w:val="24"/>
        </w:rPr>
        <w:t>priori</w:t>
      </w:r>
      <w:r w:rsidR="000C4A8B">
        <w:rPr>
          <w:rFonts w:ascii="Century Schoolbook" w:hAnsi="Century Schoolbook"/>
          <w:sz w:val="24"/>
          <w:szCs w:val="24"/>
        </w:rPr>
        <w:t xml:space="preserve"> predictions, the myriad of combinations in which studies can be combined is not conducive to establishing the optimal differentiating dimensions of psychological function between regions. </w:t>
      </w:r>
    </w:p>
    <w:p w14:paraId="78DB6749" w14:textId="1016A649" w:rsidR="008A23FD" w:rsidRPr="009E17AF" w:rsidRDefault="000C4A8B" w:rsidP="00B619DC">
      <w:pPr>
        <w:pStyle w:val="Normal1"/>
        <w:ind w:firstLine="720"/>
        <w:rPr>
          <w:i/>
          <w:sz w:val="24"/>
          <w:szCs w:val="24"/>
        </w:rPr>
      </w:pPr>
      <w:r>
        <w:rPr>
          <w:rFonts w:ascii="Century Schoolbook" w:hAnsi="Century Schoolbook"/>
          <w:sz w:val="24"/>
          <w:szCs w:val="24"/>
        </w:rPr>
        <w:t xml:space="preserve">The classification based approach we employed is a step in the direction of quantifying the extent to which a given set of psychological features explains variability in brain activity. A promising future direction is to use classification </w:t>
      </w:r>
      <w:r>
        <w:rPr>
          <w:rFonts w:ascii="Century Schoolbook" w:hAnsi="Century Schoolbook"/>
          <w:sz w:val="24"/>
          <w:szCs w:val="24"/>
        </w:rPr>
        <w:lastRenderedPageBreak/>
        <w:t xml:space="preserve">based approaches to find the psychological dimensions that best differentiate patterns in activity between related regions, such as regions within a network. In combination with the </w:t>
      </w:r>
      <w:r w:rsidR="008A23FD">
        <w:rPr>
          <w:rFonts w:ascii="Century Schoolbook" w:hAnsi="Century Schoolbook"/>
          <w:sz w:val="24"/>
          <w:szCs w:val="24"/>
        </w:rPr>
        <w:t>adoption</w:t>
      </w:r>
      <w:r>
        <w:rPr>
          <w:rFonts w:ascii="Century Schoolbook" w:hAnsi="Century Schoolbook"/>
          <w:sz w:val="24"/>
          <w:szCs w:val="24"/>
        </w:rPr>
        <w:t xml:space="preserve"> of standardized cognitive ontologies, such as the Cognitive Atlas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347A871-C65E-4C17-9613-7F7801A3DBB8&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(Poldrack et al., 2011; Poldrack &amp; Yarkoni, 2016)</w:t>
      </w:r>
      <w:r>
        <w:rPr>
          <w:rFonts w:ascii="Century Schoolbook" w:hAnsi="Century Schoolbook"/>
          <w:sz w:val="24"/>
          <w:szCs w:val="24"/>
        </w:rPr>
        <w:fldChar w:fldCharType="end"/>
      </w:r>
      <w:r>
        <w:rPr>
          <w:rFonts w:ascii="Century Schoolbook" w:hAnsi="Century Schoolbook"/>
          <w:sz w:val="24"/>
          <w:szCs w:val="24"/>
        </w:rPr>
        <w:t xml:space="preserve">, such approaches should help </w:t>
      </w:r>
      <w:r w:rsidR="008A23FD">
        <w:rPr>
          <w:rFonts w:ascii="Century Schoolbook" w:hAnsi="Century Schoolbook"/>
          <w:sz w:val="24"/>
          <w:szCs w:val="24"/>
        </w:rPr>
        <w:t xml:space="preserve">the development of novel theories of functional brain organization. Moreover, given the limited quality of the </w:t>
      </w:r>
      <w:r w:rsidR="008A23FD" w:rsidRPr="008A23FD">
        <w:rPr>
          <w:rFonts w:ascii="Century Schoolbook" w:hAnsi="Century Schoolbook"/>
          <w:sz w:val="24"/>
          <w:szCs w:val="24"/>
        </w:rPr>
        <w:t xml:space="preserve">summarized coordinate based data in </w:t>
      </w:r>
      <w:proofErr w:type="spellStart"/>
      <w:r w:rsidR="008A23FD" w:rsidRPr="008A23FD">
        <w:rPr>
          <w:rFonts w:ascii="Century Schoolbook" w:hAnsi="Century Schoolbook"/>
          <w:sz w:val="24"/>
          <w:szCs w:val="24"/>
        </w:rPr>
        <w:t>Neurosynth</w:t>
      </w:r>
      <w:proofErr w:type="spellEnd"/>
      <w:r w:rsidR="008A23FD" w:rsidRPr="008A23FD">
        <w:rPr>
          <w:rFonts w:ascii="Century Schoolbook" w:hAnsi="Century Schoolbook"/>
          <w:sz w:val="24"/>
          <w:szCs w:val="24"/>
        </w:rPr>
        <w:t xml:space="preserve"> </w:t>
      </w:r>
      <w:r w:rsidR="008A23FD" w:rsidRPr="008A23FD">
        <w:rPr>
          <w:sz w:val="24"/>
          <w:szCs w:val="24"/>
        </w:rPr>
        <w:fldChar w:fldCharType="begin"/>
      </w:r>
      <w:r w:rsidR="0000334A">
        <w:rPr>
          <w:sz w:val="24"/>
          <w:szCs w:val="24"/>
        </w:rPr>
        <w:instrText xml:space="preserve"> ADDIN PAPERS2_CITATIONS &lt;citation&gt;&lt;uuid&gt;70513999-94DC-4601-9FB5-DA441B848137&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8A23FD" w:rsidRPr="008A23FD">
        <w:rPr>
          <w:sz w:val="24"/>
          <w:szCs w:val="24"/>
        </w:rPr>
        <w:fldChar w:fldCharType="separate"/>
      </w:r>
      <w:r w:rsidR="006D609F">
        <w:rPr>
          <w:rFonts w:cs="Cambria"/>
          <w:i/>
          <w:sz w:val="24"/>
          <w:szCs w:val="24"/>
        </w:rPr>
        <w:t>(Salimi-Khorshidi et al., 2009)</w:t>
      </w:r>
      <w:r w:rsidR="008A23FD" w:rsidRPr="008A23FD">
        <w:rPr>
          <w:sz w:val="24"/>
          <w:szCs w:val="24"/>
        </w:rPr>
        <w:fldChar w:fldCharType="end"/>
      </w:r>
      <w:r w:rsidR="008A23FD" w:rsidRPr="008A23FD">
        <w:rPr>
          <w:rFonts w:ascii="Century Schoolbook" w:hAnsi="Century Schoolbook"/>
          <w:sz w:val="24"/>
          <w:szCs w:val="24"/>
        </w:rPr>
        <w:t xml:space="preserve"> the </w:t>
      </w:r>
      <w:r w:rsidR="008A23FD">
        <w:rPr>
          <w:rFonts w:ascii="Century Schoolbook" w:hAnsi="Century Schoolbook"/>
          <w:sz w:val="24"/>
          <w:szCs w:val="24"/>
        </w:rPr>
        <w:t xml:space="preserve">widespread sharing of richer </w:t>
      </w:r>
      <w:r w:rsidR="008A23FD" w:rsidRPr="008A23FD">
        <w:rPr>
          <w:sz w:val="24"/>
          <w:szCs w:val="24"/>
        </w:rPr>
        <w:t xml:space="preserve">statistical images in databases such as </w:t>
      </w:r>
      <w:proofErr w:type="spellStart"/>
      <w:r w:rsidR="008A23FD" w:rsidRPr="008A23FD">
        <w:rPr>
          <w:sz w:val="24"/>
          <w:szCs w:val="24"/>
        </w:rPr>
        <w:t>NeuroVault</w:t>
      </w:r>
      <w:proofErr w:type="spellEnd"/>
      <w:r w:rsidR="008A23FD" w:rsidRPr="008A23FD">
        <w:rPr>
          <w:sz w:val="24"/>
          <w:szCs w:val="24"/>
        </w:rPr>
        <w:t xml:space="preserve"> </w:t>
      </w:r>
      <w:r w:rsidR="008A23FD" w:rsidRPr="008A23FD">
        <w:rPr>
          <w:sz w:val="24"/>
          <w:szCs w:val="24"/>
        </w:rPr>
        <w:fldChar w:fldCharType="begin"/>
      </w:r>
      <w:r w:rsidR="0000334A">
        <w:rPr>
          <w:sz w:val="24"/>
          <w:szCs w:val="24"/>
        </w:rPr>
        <w:instrText xml:space="preserve"> ADDIN PAPERS2_CITATIONS &lt;citation&gt;&lt;uuid&gt;C97B9751-F42B-4038-8F99-59EF8341D018&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8A23FD" w:rsidRPr="008A23FD">
        <w:rPr>
          <w:sz w:val="24"/>
          <w:szCs w:val="24"/>
        </w:rPr>
        <w:fldChar w:fldCharType="separate"/>
      </w:r>
      <w:r w:rsidR="008A23FD" w:rsidRPr="008A23FD">
        <w:rPr>
          <w:sz w:val="24"/>
          <w:szCs w:val="24"/>
        </w:rPr>
        <w:t>(Gorgolewski et al., 2015)</w:t>
      </w:r>
      <w:r w:rsidR="008A23FD" w:rsidRPr="008A23FD">
        <w:rPr>
          <w:sz w:val="24"/>
          <w:szCs w:val="24"/>
        </w:rPr>
        <w:fldChar w:fldCharType="end"/>
      </w:r>
      <w:r w:rsidR="008A23FD" w:rsidRPr="008A23FD">
        <w:rPr>
          <w:sz w:val="24"/>
          <w:szCs w:val="24"/>
        </w:rPr>
        <w:t xml:space="preserve"> will greatly improve the fidelity of future meta-analyses.</w:t>
      </w:r>
    </w:p>
    <w:p w14:paraId="39453478" w14:textId="2897790E" w:rsidR="008A23FD" w:rsidRPr="009E17AF" w:rsidRDefault="00F22624" w:rsidP="00F22624">
      <w:pPr>
        <w:tabs>
          <w:tab w:val="left" w:pos="900"/>
        </w:tabs>
        <w:spacing w:line="480" w:lineRule="auto"/>
        <w:rPr>
          <w:i w:val="0"/>
          <w:sz w:val="24"/>
        </w:rPr>
      </w:pPr>
      <w:r>
        <w:rPr>
          <w:i w:val="0"/>
          <w:sz w:val="24"/>
        </w:rPr>
        <w:tab/>
      </w:r>
      <w:r w:rsidR="008A23FD" w:rsidRPr="00F22624">
        <w:rPr>
          <w:b/>
          <w:i w:val="0"/>
          <w:sz w:val="24"/>
        </w:rPr>
        <w:t>Conclusion</w:t>
      </w:r>
      <w:r w:rsidRPr="00F22624">
        <w:rPr>
          <w:b/>
          <w:i w:val="0"/>
          <w:sz w:val="24"/>
        </w:rPr>
        <w:t>.</w:t>
      </w:r>
      <w:r>
        <w:rPr>
          <w:i w:val="0"/>
          <w:sz w:val="24"/>
        </w:rPr>
        <w:t xml:space="preserve"> </w:t>
      </w:r>
      <w:r w:rsidR="008A23FD" w:rsidRPr="009E17AF">
        <w:rPr>
          <w:i w:val="0"/>
          <w:sz w:val="24"/>
        </w:rPr>
        <w:t>In the present study, we</w:t>
      </w:r>
      <w:r w:rsidR="008A23FD">
        <w:rPr>
          <w:i w:val="0"/>
          <w:sz w:val="24"/>
        </w:rPr>
        <w:t xml:space="preserve"> used relatively unbiased data-driven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processes which have been previously hypothesized to map onto specific brain regions were widely distributed throughout lateral frontal cortex. However, we identified </w:t>
      </w:r>
      <w:proofErr w:type="spellStart"/>
      <w:r w:rsidR="008A23FD">
        <w:rPr>
          <w:i w:val="0"/>
          <w:sz w:val="24"/>
        </w:rPr>
        <w:t>dissocable</w:t>
      </w:r>
      <w:proofErr w:type="spellEnd"/>
      <w:r w:rsidR="008A23FD">
        <w:rPr>
          <w:i w:val="0"/>
          <w:sz w:val="24"/>
        </w:rPr>
        <w:t xml:space="preserve"> functional signature for each sub-region, suggesting that lateral frontal cortex supports a wide variety of psychological state through a mixture of network-level dynamics and </w:t>
      </w:r>
      <w:ins w:id="232" w:author="Microsoft Office User" w:date="2016-04-18T17:35:00Z">
        <w:r w:rsidR="008E2BC5">
          <w:rPr>
            <w:i w:val="0"/>
            <w:sz w:val="24"/>
          </w:rPr>
          <w:t xml:space="preserve">a </w:t>
        </w:r>
      </w:ins>
      <w:r w:rsidR="008A23FD">
        <w:rPr>
          <w:i w:val="0"/>
          <w:sz w:val="24"/>
        </w:rPr>
        <w:t xml:space="preserve">moderate </w:t>
      </w:r>
      <w:ins w:id="233" w:author="Microsoft Office User" w:date="2016-04-18T17:36:00Z">
        <w:r w:rsidR="008E2BC5">
          <w:rPr>
            <w:i w:val="0"/>
            <w:sz w:val="24"/>
          </w:rPr>
          <w:t xml:space="preserve">degree of </w:t>
        </w:r>
      </w:ins>
      <w:r w:rsidR="008A23FD">
        <w:rPr>
          <w:i w:val="0"/>
          <w:sz w:val="24"/>
        </w:rPr>
        <w:t xml:space="preserve">functional specialization. </w:t>
      </w:r>
    </w:p>
    <w:p w14:paraId="12C3B3F5" w14:textId="77777777" w:rsidR="008A23FD" w:rsidRDefault="008A23FD" w:rsidP="008A23FD">
      <w:pPr>
        <w:pStyle w:val="Normal1"/>
        <w:spacing w:line="420" w:lineRule="auto"/>
        <w:ind w:firstLine="720"/>
        <w:rPr>
          <w:rFonts w:ascii="Century Schoolbook" w:hAnsi="Century Schoolbook"/>
          <w:sz w:val="24"/>
          <w:szCs w:val="24"/>
        </w:rPr>
      </w:pPr>
    </w:p>
    <w:p w14:paraId="5F55DE11" w14:textId="77777777" w:rsidR="008A23FD" w:rsidRDefault="008A23FD" w:rsidP="002540E6">
      <w:pPr>
        <w:pStyle w:val="Normal1"/>
        <w:spacing w:line="420" w:lineRule="auto"/>
        <w:ind w:firstLine="0"/>
        <w:rPr>
          <w:rFonts w:ascii="Century Schoolbook" w:hAnsi="Century Schoolbook"/>
          <w:sz w:val="24"/>
          <w:szCs w:val="24"/>
        </w:rPr>
      </w:pPr>
    </w:p>
    <w:p w14:paraId="416DEED1" w14:textId="77777777" w:rsidR="0019614E" w:rsidRPr="009E17AF" w:rsidRDefault="003359A7" w:rsidP="00F22624">
      <w:pPr>
        <w:spacing w:line="420" w:lineRule="auto"/>
        <w:rPr>
          <w:sz w:val="24"/>
        </w:rPr>
      </w:pPr>
      <w:r w:rsidRPr="009E17AF">
        <w:rPr>
          <w:sz w:val="24"/>
        </w:rPr>
        <w:br w:type="page"/>
      </w:r>
    </w:p>
    <w:p w14:paraId="316F9D6C" w14:textId="77777777" w:rsidR="003359A7" w:rsidRPr="009E17AF" w:rsidRDefault="003359A7" w:rsidP="009E17AF">
      <w:pPr>
        <w:spacing w:line="420" w:lineRule="auto"/>
        <w:jc w:val="center"/>
        <w:rPr>
          <w:i w:val="0"/>
          <w:sz w:val="24"/>
        </w:rPr>
      </w:pPr>
      <w:r w:rsidRPr="009E17AF">
        <w:rPr>
          <w:i w:val="0"/>
          <w:sz w:val="24"/>
        </w:rPr>
        <w:lastRenderedPageBreak/>
        <w:t>CHAPTER 4</w:t>
      </w:r>
    </w:p>
    <w:p w14:paraId="21F6F561" w14:textId="77777777" w:rsidR="003359A7" w:rsidRPr="009E17AF" w:rsidRDefault="003359A7" w:rsidP="009E17AF">
      <w:pPr>
        <w:spacing w:line="420" w:lineRule="auto"/>
        <w:jc w:val="center"/>
        <w:rPr>
          <w:i w:val="0"/>
          <w:sz w:val="24"/>
        </w:rPr>
      </w:pPr>
    </w:p>
    <w:p w14:paraId="1A30461C" w14:textId="1B570745" w:rsidR="003359A7" w:rsidRPr="00F22624" w:rsidRDefault="003359A7" w:rsidP="009E17AF">
      <w:pPr>
        <w:spacing w:line="420" w:lineRule="auto"/>
        <w:jc w:val="center"/>
        <w:rPr>
          <w:b/>
          <w:i w:val="0"/>
          <w:sz w:val="24"/>
        </w:rPr>
      </w:pPr>
      <w:r w:rsidRPr="00F22624">
        <w:rPr>
          <w:b/>
          <w:i w:val="0"/>
          <w:sz w:val="24"/>
        </w:rPr>
        <w:t xml:space="preserve">Cross-modal </w:t>
      </w:r>
      <w:r w:rsidR="00336851" w:rsidRPr="00F22624">
        <w:rPr>
          <w:b/>
          <w:i w:val="0"/>
          <w:sz w:val="24"/>
        </w:rPr>
        <w:t>evaluation of whole-</w:t>
      </w:r>
      <w:r w:rsidRPr="00F22624">
        <w:rPr>
          <w:b/>
          <w:i w:val="0"/>
          <w:sz w:val="24"/>
        </w:rPr>
        <w:t xml:space="preserve">brain </w:t>
      </w:r>
      <w:r w:rsidR="00336851" w:rsidRPr="00F22624">
        <w:rPr>
          <w:b/>
          <w:i w:val="0"/>
          <w:sz w:val="24"/>
        </w:rPr>
        <w:t>atlases</w:t>
      </w:r>
      <w:r w:rsidRPr="00F22624">
        <w:rPr>
          <w:b/>
          <w:i w:val="0"/>
          <w:sz w:val="24"/>
        </w:rPr>
        <w:t xml:space="preserve"> </w:t>
      </w:r>
    </w:p>
    <w:p w14:paraId="639EF61B" w14:textId="77777777" w:rsidR="009F7229" w:rsidRDefault="009F7229" w:rsidP="004E2159">
      <w:pPr>
        <w:pStyle w:val="Normal1"/>
        <w:spacing w:line="420" w:lineRule="auto"/>
        <w:ind w:firstLine="0"/>
        <w:rPr>
          <w:rFonts w:ascii="Century Schoolbook" w:hAnsi="Century Schoolbook"/>
          <w:sz w:val="24"/>
          <w:szCs w:val="24"/>
        </w:rPr>
      </w:pPr>
      <w:r>
        <w:rPr>
          <w:rFonts w:ascii="Century Schoolbook" w:hAnsi="Century Schoolbook"/>
          <w:sz w:val="24"/>
          <w:szCs w:val="24"/>
        </w:rPr>
        <w:tab/>
      </w:r>
    </w:p>
    <w:p w14:paraId="48FE58AB" w14:textId="7BA92D5C" w:rsidR="003359A7" w:rsidRDefault="009F7229" w:rsidP="00B619DC">
      <w:pPr>
        <w:pStyle w:val="Normal1"/>
        <w:ind w:firstLine="720"/>
        <w:rPr>
          <w:rFonts w:ascii="Century Schoolbook" w:hAnsi="Century Schoolbook"/>
          <w:sz w:val="24"/>
          <w:szCs w:val="24"/>
        </w:rPr>
      </w:pPr>
      <w:r>
        <w:rPr>
          <w:rFonts w:ascii="Century Schoolbook" w:hAnsi="Century Schoolbook"/>
          <w:sz w:val="24"/>
          <w:szCs w:val="24"/>
        </w:rPr>
        <w:t xml:space="preserve">Dividing the brain into non-overlapping spatially contiguous regions is of much interest to the scientific community for both theoretical and </w:t>
      </w:r>
      <w:r w:rsidR="009347CA">
        <w:rPr>
          <w:rFonts w:ascii="Century Schoolbook" w:hAnsi="Century Schoolbook"/>
          <w:sz w:val="24"/>
          <w:szCs w:val="24"/>
        </w:rPr>
        <w:t>pragmatic</w:t>
      </w:r>
      <w:r>
        <w:rPr>
          <w:rFonts w:ascii="Century Schoolbook" w:hAnsi="Century Schoolbook"/>
          <w:sz w:val="24"/>
          <w:szCs w:val="24"/>
        </w:rPr>
        <w:t xml:space="preserve"> reasons. </w:t>
      </w:r>
      <w:r w:rsidR="009347CA">
        <w:rPr>
          <w:rFonts w:ascii="Century Schoolbook" w:hAnsi="Century Schoolbook"/>
          <w:sz w:val="24"/>
          <w:szCs w:val="24"/>
        </w:rPr>
        <w:t xml:space="preserve">From a theoretical standpoint, it has been hypothesized that discrete regions perform selective computational roles, such as the recognition of faces </w:t>
      </w:r>
      <w:r w:rsidR="009347C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17758081-4898-4C3D-9528-636822C3C850&lt;/uuid&gt;&lt;priority&gt;0&lt;/priority&gt;&lt;publications&gt;&lt;publication&gt;&lt;volume&gt;17&lt;/volume&gt;&lt;publication_date&gt;99199706011200000000222000&lt;/publication_date&gt;&lt;number&gt;11&lt;/number&gt;&lt;institution&gt;Department of Psychology, Harvard University, Cambridge, Massachusetts 02138, USA.&lt;/institution&gt;&lt;startpage&gt;4302&lt;/startpage&gt;&lt;title&gt;The fusiform face area: a module in human extrastriate cortex specialized for face perception.&lt;/title&gt;&lt;uuid&gt;3F94A6BF-79AB-4120-B64D-E0C37D111A71&lt;/uuid&gt;&lt;subtype&gt;400&lt;/subtype&gt;&lt;endpage&gt;4311&lt;/endpage&gt;&lt;type&gt;400&lt;/type&gt;&lt;url&gt;http://eutils.ncbi.nlm.nih.gov/entrez/eutils/elink.fcgi?dbfrom=pubmed&amp;amp;id=9151747&amp;amp;retmode=ref&amp;amp;cmd=prlinks&lt;/url&gt;&lt;bundle&gt;&lt;publication&gt;&lt;title&gt;Journal of Neuroscience&lt;/title&gt;&lt;type&gt;-100&lt;/type&gt;&lt;subtype&gt;-100&lt;/subtype&gt;&lt;uuid&gt;CC88A2A9-C75C-400B-A600-3E9CED9CB2E1&lt;/uuid&gt;&lt;/publication&gt;&lt;/bundle&gt;&lt;authors&gt;&lt;author&gt;&lt;firstName&gt;N&lt;/firstName&gt;&lt;lastName&gt;Kanwisher&lt;/lastName&gt;&lt;/author&gt;&lt;author&gt;&lt;firstName&gt;J&lt;/firstName&gt;&lt;lastName&gt;McDermott&lt;/lastName&gt;&lt;/author&gt;&lt;author&gt;&lt;firstName&gt;M&lt;/firstName&gt;&lt;middleNames&gt;M&lt;/middleNames&gt;&lt;lastName&gt;Chun&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(Kanwisher, McDermott, &amp; Chun, 1997)</w:t>
      </w:r>
      <w:r w:rsidR="009347CA">
        <w:rPr>
          <w:rFonts w:ascii="Century Schoolbook" w:hAnsi="Century Schoolbook"/>
          <w:sz w:val="24"/>
          <w:szCs w:val="24"/>
        </w:rPr>
        <w:fldChar w:fldCharType="end"/>
      </w:r>
      <w:r w:rsidR="009347CA">
        <w:rPr>
          <w:rFonts w:ascii="Century Schoolbook" w:hAnsi="Century Schoolbook"/>
          <w:sz w:val="24"/>
          <w:szCs w:val="24"/>
        </w:rPr>
        <w:t xml:space="preserve">, detection of motion </w:t>
      </w:r>
      <w:r w:rsidR="009347CA">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7CCC8389-6AD0-4848-B0D4-2AD37CB45825&lt;/uuid&gt;&lt;priority&gt;0&lt;/priority&gt;&lt;publications&gt;&lt;publication&gt;&lt;volume&gt;16&lt;/volume&gt;&lt;publication_date&gt;99200504041200000000222000&lt;/publication_date&gt;&lt;number&gt;5&lt;/number&gt;&lt;institution&gt;Department of Physiology, McGill University, Montreal, Canada. julio.martinez@mcgill.ca&lt;/institution&gt;&lt;startpage&gt;435&lt;/startpage&gt;&lt;title&gt;Selectivity for speed gradients in human area MT/V5.&lt;/title&gt;&lt;uuid&gt;5FAACB92-82A7-49E7-B82A-718819EEE8BB&lt;/uuid&gt;&lt;subtype&gt;400&lt;/subtype&gt;&lt;endpage&gt;438&lt;/endpage&gt;&lt;type&gt;400&lt;/type&gt;&lt;url&gt;http://eutils.ncbi.nlm.nih.gov/entrez/eutils/elink.fcgi?dbfrom=pubmed&amp;amp;id=15770147&amp;amp;retmode=ref&amp;amp;cmd=prlinks&lt;/url&gt;&lt;bundle&gt;&lt;publication&gt;&lt;title&gt;Neuroreport&lt;/title&gt;&lt;type&gt;-100&lt;/type&gt;&lt;subtype&gt;-100&lt;/subtype&gt;&lt;uuid&gt;A337C509-1DD7-46F3-AB89-93AD7C95E4A6&lt;/uuid&gt;&lt;/publication&gt;&lt;/bundle&gt;&lt;authors&gt;&lt;author&gt;&lt;firstName&gt;Julio&lt;/firstName&gt;&lt;middleNames&gt;C&lt;/middleNames&gt;&lt;lastName&gt;Martinez-Trujillo&lt;/lastName&gt;&lt;/author&gt;&lt;author&gt;&lt;firstName&gt;John&lt;/firstName&gt;&lt;middleNames&gt;K&lt;/middleNames&gt;&lt;lastName&gt;Tsotsos&lt;/lastName&gt;&lt;/author&gt;&lt;author&gt;&lt;firstName&gt;Evgueni&lt;/firstName&gt;&lt;lastName&gt;Simine&lt;/lastName&gt;&lt;/author&gt;&lt;author&gt;&lt;firstName&gt;Marc&lt;/firstName&gt;&lt;lastName&gt;Pomplun&lt;/lastName&gt;&lt;/author&gt;&lt;author&gt;&lt;firstName&gt;Richard&lt;/firstName&gt;&lt;lastName&gt;Wildes&lt;/lastName&gt;&lt;/author&gt;&lt;author&gt;&lt;firstName&gt;Stefan&lt;/firstName&gt;&lt;lastName&gt;Treue&lt;/lastName&gt;&lt;/author&gt;&lt;author&gt;&lt;firstName&gt;Hans-Jochen&lt;/firstName&gt;&lt;lastName&gt;Heinze&lt;/lastName&gt;&lt;/author&gt;&lt;author&gt;&lt;firstName&gt;Jens-Max&lt;/firstName&gt;&lt;lastName&gt;Hopf&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(Martinez-Trujillo et al., 2005)</w:t>
      </w:r>
      <w:r w:rsidR="009347CA">
        <w:rPr>
          <w:rFonts w:ascii="Century Schoolbook" w:hAnsi="Century Schoolbook"/>
          <w:sz w:val="24"/>
          <w:szCs w:val="24"/>
        </w:rPr>
        <w:fldChar w:fldCharType="end"/>
      </w:r>
      <w:r w:rsidR="009347CA">
        <w:rPr>
          <w:rFonts w:ascii="Century Schoolbook" w:hAnsi="Century Schoolbook"/>
          <w:sz w:val="24"/>
          <w:szCs w:val="24"/>
        </w:rPr>
        <w:t xml:space="preserve">, </w:t>
      </w:r>
      <w:r w:rsidR="00975678">
        <w:rPr>
          <w:rFonts w:ascii="Century Schoolbook" w:hAnsi="Century Schoolbook"/>
          <w:sz w:val="24"/>
          <w:szCs w:val="24"/>
        </w:rPr>
        <w:t xml:space="preserve">recognition of </w:t>
      </w:r>
      <w:r w:rsidR="009347CA">
        <w:rPr>
          <w:rFonts w:ascii="Century Schoolbook" w:hAnsi="Century Schoolbook"/>
          <w:sz w:val="24"/>
          <w:szCs w:val="24"/>
        </w:rPr>
        <w:t>fear</w:t>
      </w:r>
      <w:r w:rsidR="00975678">
        <w:rPr>
          <w:rFonts w:ascii="Century Schoolbook" w:hAnsi="Century Schoolbook"/>
          <w:sz w:val="24"/>
          <w:szCs w:val="24"/>
        </w:rPr>
        <w:t xml:space="preserve"> emotion</w:t>
      </w:r>
      <w:r w:rsidR="009347CA">
        <w:rPr>
          <w:rFonts w:ascii="Century Schoolbook" w:hAnsi="Century Schoolbook"/>
          <w:sz w:val="24"/>
          <w:szCs w:val="24"/>
        </w:rPr>
        <w:t xml:space="preserve"> </w:t>
      </w:r>
      <w:r w:rsidR="00975678">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BB75F440-E7DA-4C79-9962-849F1FB2FDDF&lt;/uuid&gt;&lt;priority&gt;0&lt;/priority&gt;&lt;publications&gt;&lt;publication&gt;&lt;volume&gt;15&lt;/volume&gt;&lt;publication_date&gt;99199509001200000000220000&lt;/publication_date&gt;&lt;number&gt;9&lt;/number&gt;&lt;institution&gt;Department of Neurology, University of Iowa College of Medicine, Iowa City 52242, USA.&lt;/institution&gt;&lt;startpage&gt;5879&lt;/startpage&gt;&lt;title&gt;Fear and the human amygdala.&lt;/title&gt;&lt;uuid&gt;7A7EE3FC-566F-4FE6-9F85-889F8629B4A9&lt;/uuid&gt;&lt;subtype&gt;400&lt;/subtype&gt;&lt;endpage&gt;5891&lt;/endpage&gt;&lt;type&gt;400&lt;/type&gt;&lt;url&gt;http://eutils.ncbi.nlm.nih.gov/entrez/eutils/elink.fcgi?dbfrom=pubmed&amp;amp;id=7666173&amp;amp;retmode=ref&amp;amp;cmd=prlinks&lt;/url&gt;&lt;bundle&gt;&lt;publication&gt;&lt;title&gt;Journal of Neuroscience&lt;/title&gt;&lt;type&gt;-100&lt;/type&gt;&lt;subtype&gt;-100&lt;/subtype&gt;&lt;uuid&gt;CC88A2A9-C75C-400B-A600-3E9CED9CB2E1&lt;/uuid&gt;&lt;/publication&gt;&lt;/bundle&gt;&lt;authors&gt;&lt;author&gt;&lt;firstName&gt;R&lt;/firstName&gt;&lt;lastName&gt;Adolphs&lt;/lastName&gt;&lt;/author&gt;&lt;author&gt;&lt;firstName&gt;D&lt;/firstName&gt;&lt;lastName&gt;Tranel&lt;/lastName&gt;&lt;/author&gt;&lt;author&gt;&lt;firstName&gt;H&lt;/firstName&gt;&lt;lastName&gt;Damasio&lt;/lastName&gt;&lt;/author&gt;&lt;author&gt;&lt;firstName&gt;A&lt;/firstName&gt;&lt;middleNames&gt;R&lt;/middleNames&gt;&lt;lastName&gt;Damasio&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(Adolphs, Tranel, Damasio, &amp; Damasio, 1995)</w:t>
      </w:r>
      <w:r w:rsidR="00975678">
        <w:rPr>
          <w:rFonts w:ascii="Century Schoolbook" w:hAnsi="Century Schoolbook"/>
          <w:sz w:val="24"/>
          <w:szCs w:val="24"/>
        </w:rPr>
        <w:fldChar w:fldCharType="end"/>
      </w:r>
      <w:r w:rsidR="009347CA">
        <w:rPr>
          <w:rFonts w:ascii="Century Schoolbook" w:hAnsi="Century Schoolbook"/>
          <w:sz w:val="24"/>
          <w:szCs w:val="24"/>
        </w:rPr>
        <w:t xml:space="preserve"> </w:t>
      </w:r>
      <w:r w:rsidR="008D2AFA">
        <w:rPr>
          <w:rFonts w:ascii="Century Schoolbook" w:hAnsi="Century Schoolbook"/>
          <w:sz w:val="24"/>
          <w:szCs w:val="24"/>
        </w:rPr>
        <w:t>among other</w:t>
      </w:r>
      <w:r w:rsidR="00BF1233">
        <w:rPr>
          <w:rFonts w:ascii="Century Schoolbook" w:hAnsi="Century Schoolbook"/>
          <w:sz w:val="24"/>
          <w:szCs w:val="24"/>
        </w:rPr>
        <w:t>s</w:t>
      </w:r>
      <w:r w:rsidR="008D2AFA">
        <w:rPr>
          <w:rFonts w:ascii="Century Schoolbook" w:hAnsi="Century Schoolbook"/>
          <w:sz w:val="24"/>
          <w:szCs w:val="24"/>
        </w:rPr>
        <w:t xml:space="preserve">. </w:t>
      </w:r>
      <w:r w:rsidR="00975678">
        <w:rPr>
          <w:rFonts w:ascii="Century Schoolbook" w:hAnsi="Century Schoolbook"/>
          <w:sz w:val="24"/>
          <w:szCs w:val="24"/>
        </w:rPr>
        <w:t xml:space="preserve">Although more advanced analysis techniques suggest that such representations are likely to be coded in a much more distributed fashion </w:t>
      </w:r>
      <w:r w:rsidR="00975678">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11B56D61-49D7-4985-BCA2-A3870A6F7988&lt;/uuid&gt;&lt;priority&gt;0&lt;/priority&gt;&lt;publications&gt;&lt;publication&gt;&lt;uuid&gt;DD697D81-6D50-45C6-83A5-179B3A24B51F&lt;/uuid&gt;&lt;volume&gt;293&lt;/volume&gt;&lt;doi&gt;10.1126/science.1063736&lt;/doi&gt;&lt;startpage&gt;2425&lt;/startpage&gt;&lt;publication_date&gt;99200109281200000000222000&lt;/publication_date&gt;&lt;url&gt;http://www.sciencemag.org/cgi/doi/10.1126/science.1063736&lt;/url&gt;&lt;type&gt;400&lt;/type&gt;&lt;title&gt;Distributed and overlapping representations of faces and objects in ventral temporal cortex.&lt;/title&gt;&lt;publisher&gt;American Association for the Advancement of Science&lt;/publisher&gt;&lt;institution&gt;Laboratory of Brain and Cognition, National Institute of Mental Health, National Institutes of Health, Bethesda, MD 20892, USA. haxby@nih.gov&lt;/institution&gt;&lt;number&gt;5539&lt;/number&gt;&lt;subtype&gt;400&lt;/subtype&gt;&lt;endpage&gt;2430&lt;/endpage&gt;&lt;bundle&gt;&lt;publication&gt;&lt;publisher&gt;American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lt;/firstName&gt;&lt;middleNames&gt;V&lt;/middleNames&gt;&lt;lastName&gt;Haxby&lt;/lastName&gt;&lt;/author&gt;&lt;author&gt;&lt;firstName&gt;M&lt;/firstName&gt;&lt;middleNames&gt;I&lt;/middleNames&gt;&lt;lastName&gt;Gobbini&lt;/lastName&gt;&lt;/author&gt;&lt;author&gt;&lt;firstName&gt;M&lt;/firstName&gt;&lt;middleNames&gt;L&lt;/middleNames&gt;&lt;lastName&gt;Furey&lt;/lastName&gt;&lt;/author&gt;&lt;author&gt;&lt;firstName&gt;A&lt;/firstName&gt;&lt;lastName&gt;Ishai&lt;/lastName&gt;&lt;/author&gt;&lt;author&gt;&lt;firstName&gt;J&lt;/firstName&gt;&lt;middleNames&gt;L&lt;/middleNames&gt;&lt;lastName&gt;Schouten&lt;/lastName&gt;&lt;/author&gt;&lt;author&gt;&lt;firstName&gt;P&lt;/firstName&gt;&lt;lastName&gt;Pietrini&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(Haxby et al., 2001; Wager et al., 2013)</w:t>
      </w:r>
      <w:r w:rsidR="00975678">
        <w:rPr>
          <w:rFonts w:ascii="Century Schoolbook" w:hAnsi="Century Schoolbook"/>
          <w:sz w:val="24"/>
          <w:szCs w:val="24"/>
        </w:rPr>
        <w:fldChar w:fldCharType="end"/>
      </w:r>
      <w:r w:rsidR="00975678">
        <w:rPr>
          <w:rFonts w:ascii="Century Schoolbook" w:hAnsi="Century Schoolbook"/>
          <w:sz w:val="24"/>
          <w:szCs w:val="24"/>
        </w:rPr>
        <w:t xml:space="preserve">, it is nonetheless </w:t>
      </w:r>
      <w:r w:rsidR="006F21E7">
        <w:rPr>
          <w:rFonts w:ascii="Century Schoolbook" w:hAnsi="Century Schoolbook"/>
          <w:sz w:val="24"/>
          <w:szCs w:val="24"/>
        </w:rPr>
        <w:t xml:space="preserve">theoretically </w:t>
      </w:r>
      <w:r w:rsidR="00975678">
        <w:rPr>
          <w:rFonts w:ascii="Century Schoolbook" w:hAnsi="Century Schoolbook"/>
          <w:sz w:val="24"/>
          <w:szCs w:val="24"/>
        </w:rPr>
        <w:t>useful</w:t>
      </w:r>
      <w:r w:rsidR="006F21E7">
        <w:rPr>
          <w:rFonts w:ascii="Century Schoolbook" w:hAnsi="Century Schoolbook"/>
          <w:sz w:val="24"/>
          <w:szCs w:val="24"/>
        </w:rPr>
        <w:t xml:space="preserve"> as simplifying assumption </w:t>
      </w:r>
      <w:r w:rsidR="00975678">
        <w:rPr>
          <w:rFonts w:ascii="Century Schoolbook" w:hAnsi="Century Schoolbook"/>
          <w:sz w:val="24"/>
          <w:szCs w:val="24"/>
        </w:rPr>
        <w:t>to describe the brain as a series of cortical areas that differ</w:t>
      </w:r>
      <w:r w:rsidR="006F21E7">
        <w:rPr>
          <w:rFonts w:ascii="Century Schoolbook" w:hAnsi="Century Schoolbook"/>
          <w:sz w:val="24"/>
          <w:szCs w:val="24"/>
        </w:rPr>
        <w:t xml:space="preserve"> along various properties</w:t>
      </w:r>
      <w:r w:rsidR="00BF1233">
        <w:rPr>
          <w:rFonts w:ascii="Century Schoolbook" w:hAnsi="Century Schoolbook"/>
          <w:sz w:val="24"/>
          <w:szCs w:val="24"/>
        </w:rPr>
        <w:t xml:space="preserve"> that modulate their information processing abilities– such as</w:t>
      </w:r>
      <w:r w:rsidR="006F21E7">
        <w:rPr>
          <w:rFonts w:ascii="Century Schoolbook" w:hAnsi="Century Schoolbook"/>
          <w:sz w:val="24"/>
          <w:szCs w:val="24"/>
        </w:rPr>
        <w:t xml:space="preserve"> </w:t>
      </w:r>
      <w:r w:rsidR="00975678">
        <w:rPr>
          <w:rFonts w:ascii="Century Schoolbook" w:hAnsi="Century Schoolbook"/>
          <w:sz w:val="24"/>
          <w:szCs w:val="24"/>
        </w:rPr>
        <w:t xml:space="preserve">structure, connectivity and functional associations </w:t>
      </w:r>
      <w:r w:rsidR="006F21E7">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0FD2234C-08FB-4884-80EF-FADDF391FACA&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6F21E7">
        <w:rPr>
          <w:rFonts w:ascii="Century Schoolbook" w:hAnsi="Century Schoolbook"/>
          <w:sz w:val="24"/>
          <w:szCs w:val="24"/>
        </w:rPr>
        <w:fldChar w:fldCharType="separate"/>
      </w:r>
      <w:r w:rsidR="00B619DC">
        <w:rPr>
          <w:rFonts w:cs="Cambria"/>
          <w:i/>
          <w:sz w:val="24"/>
          <w:szCs w:val="24"/>
        </w:rPr>
        <w:t>(Eickhoff et al., 2015)</w:t>
      </w:r>
      <w:r w:rsidR="006F21E7">
        <w:rPr>
          <w:rFonts w:ascii="Century Schoolbook" w:hAnsi="Century Schoolbook"/>
          <w:sz w:val="24"/>
          <w:szCs w:val="24"/>
        </w:rPr>
        <w:fldChar w:fldCharType="end"/>
      </w:r>
      <w:r w:rsidR="006F21E7">
        <w:rPr>
          <w:rFonts w:ascii="Century Schoolbook" w:hAnsi="Century Schoolbook"/>
          <w:sz w:val="24"/>
          <w:szCs w:val="24"/>
        </w:rPr>
        <w:t xml:space="preserve">. </w:t>
      </w:r>
    </w:p>
    <w:p w14:paraId="3A38555E" w14:textId="7FDBB6B3" w:rsidR="006F21E7" w:rsidRDefault="006F21E7" w:rsidP="00B619DC">
      <w:pPr>
        <w:pStyle w:val="Normal1"/>
        <w:ind w:firstLine="720"/>
        <w:rPr>
          <w:rFonts w:ascii="Century Schoolbook" w:hAnsi="Century Schoolbook"/>
          <w:sz w:val="24"/>
          <w:szCs w:val="24"/>
        </w:rPr>
      </w:pPr>
      <w:r>
        <w:rPr>
          <w:rFonts w:ascii="Century Schoolbook" w:hAnsi="Century Schoolbook"/>
          <w:sz w:val="24"/>
          <w:szCs w:val="24"/>
        </w:rPr>
        <w:t>From a pragmatic</w:t>
      </w:r>
      <w:r w:rsidR="00EC7DFE">
        <w:rPr>
          <w:rFonts w:ascii="Century Schoolbook" w:hAnsi="Century Schoolbook"/>
          <w:sz w:val="24"/>
          <w:szCs w:val="24"/>
        </w:rPr>
        <w:t xml:space="preserve"> standpoint, in the analysis </w:t>
      </w:r>
      <w:r>
        <w:rPr>
          <w:rFonts w:ascii="Century Schoolbook" w:hAnsi="Century Schoolbook"/>
          <w:sz w:val="24"/>
          <w:szCs w:val="24"/>
        </w:rPr>
        <w:t xml:space="preserve">of functional MRI data– especially when the researcher has strong </w:t>
      </w:r>
      <w:proofErr w:type="spellStart"/>
      <w:r w:rsidRPr="006F21E7">
        <w:rPr>
          <w:rFonts w:ascii="Century Schoolbook" w:hAnsi="Century Schoolbook"/>
          <w:i/>
          <w:sz w:val="24"/>
          <w:szCs w:val="24"/>
        </w:rPr>
        <w:t>apriori</w:t>
      </w:r>
      <w:proofErr w:type="spellEnd"/>
      <w:r>
        <w:rPr>
          <w:rFonts w:ascii="Century Schoolbook" w:hAnsi="Century Schoolbook"/>
          <w:sz w:val="24"/>
          <w:szCs w:val="24"/>
        </w:rPr>
        <w:t xml:space="preserve"> predictions and power is low– it is useful to reduce the dimensionality of the brain using a region</w:t>
      </w:r>
      <w:r w:rsidR="00BF1233">
        <w:rPr>
          <w:rFonts w:ascii="Century Schoolbook" w:hAnsi="Century Schoolbook"/>
          <w:sz w:val="24"/>
          <w:szCs w:val="24"/>
        </w:rPr>
        <w:t xml:space="preserve"> </w:t>
      </w:r>
      <w:r>
        <w:rPr>
          <w:rFonts w:ascii="Century Schoolbook" w:hAnsi="Century Schoolbook"/>
          <w:sz w:val="24"/>
          <w:szCs w:val="24"/>
        </w:rPr>
        <w:t xml:space="preserve">of interest (ROI) </w:t>
      </w:r>
      <w:r w:rsidR="00BF1233">
        <w:rPr>
          <w:rFonts w:ascii="Century Schoolbook" w:hAnsi="Century Schoolbook"/>
          <w:sz w:val="24"/>
          <w:szCs w:val="24"/>
        </w:rPr>
        <w:t xml:space="preserve">approach. In such an approach, instead of conducting a whole-brain analysis across thousands of voxels, researchers use independently defined ROIs to extract BOLD signal from brain regions hypothesized to play a role in the task at hand </w:t>
      </w:r>
      <w:r>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3302C236-458C-4A52-BF55-FC543040ADA1&lt;/uuid&gt;&lt;priority&gt;0&lt;/priority&gt;&lt;publications&gt;&lt;publication&gt;&lt;uuid&gt;DBD1E157-AEFF-491A-8AF8-68FD37E8DB69&lt;/uuid&gt;&lt;volume&gt;2&lt;/volume&gt;&lt;accepted_date&gt;99200702201200000000222000&lt;/accepted_date&gt;&lt;doi&gt;10.1093/scan/nsm006&lt;/doi&gt;&lt;startpage&gt;67&lt;/startpage&gt;&lt;publication_date&gt;99200703001200000000220000&lt;/publication_date&gt;&lt;url&gt;http://scan.oxfordjournals.org/content/2/1/67.full&lt;/url&gt;&lt;type&gt;400&lt;/type&gt;&lt;title&gt;Region of interest analysis for fMRI.&lt;/title&gt;&lt;publisher&gt;Oxford University Press&lt;/publisher&gt;&lt;submission_date&gt;99200702161200000000222000&lt;/submission_date&gt;&lt;number&gt;1&lt;/number&gt;&lt;institution&gt;Department of Psychology, and Brain Research Institute, University of California-Los Angeles, Los Angeles, CA 90095, USA. Poldrack@ucla.edu&lt;/institution&gt;&lt;subtype&gt;400&lt;/subtype&gt;&lt;endpage&gt;70&lt;/endpage&gt;&lt;bundle&gt;&lt;publication&gt;&lt;title&gt;Social Cognitive and Affective Neuroscience&lt;/title&gt;&lt;type&gt;-100&lt;/type&gt;&lt;subtype&gt;-100&lt;/subtype&gt;&lt;uuid&gt;B86FFD7A-D4A9-4C2F-8F6C-01D888C29740&lt;/uuid&gt;&lt;/publication&gt;&lt;/bundle&gt;&lt;authors&gt;&lt;author&gt;&lt;firstName&gt;Russell&lt;/firstName&gt;&lt;middleNames&gt;A&lt;/middleNames&gt;&lt;lastName&gt;Poldrack&lt;/lastName&gt;&lt;/author&gt;&lt;/authors&gt;&lt;/publication&gt;&lt;/publications&gt;&lt;cites&gt;&lt;/cites&gt;&lt;/citation&gt;</w:instrText>
      </w:r>
      <w:r>
        <w:rPr>
          <w:rFonts w:ascii="Century Schoolbook" w:hAnsi="Century Schoolbook"/>
          <w:sz w:val="24"/>
          <w:szCs w:val="24"/>
        </w:rPr>
        <w:fldChar w:fldCharType="separate"/>
      </w:r>
      <w:r w:rsidR="00B619DC">
        <w:rPr>
          <w:rFonts w:cs="Cambria"/>
          <w:i/>
          <w:sz w:val="24"/>
          <w:szCs w:val="24"/>
        </w:rPr>
        <w:t xml:space="preserve">(Poldrack, </w:t>
      </w:r>
      <w:r w:rsidR="00B619DC">
        <w:rPr>
          <w:rFonts w:cs="Cambria"/>
          <w:i/>
          <w:sz w:val="24"/>
          <w:szCs w:val="24"/>
        </w:rPr>
        <w:lastRenderedPageBreak/>
        <w:t>2007)</w:t>
      </w:r>
      <w:r>
        <w:rPr>
          <w:rFonts w:ascii="Century Schoolbook" w:hAnsi="Century Schoolbook"/>
          <w:sz w:val="24"/>
          <w:szCs w:val="24"/>
        </w:rPr>
        <w:fldChar w:fldCharType="end"/>
      </w:r>
      <w:r>
        <w:rPr>
          <w:rFonts w:ascii="Century Schoolbook" w:hAnsi="Century Schoolbook"/>
          <w:sz w:val="24"/>
          <w:szCs w:val="24"/>
        </w:rPr>
        <w:t xml:space="preserve">. ROIs are typically selected either from previous </w:t>
      </w:r>
      <w:r w:rsidR="00BF1233">
        <w:rPr>
          <w:rFonts w:ascii="Century Schoolbook" w:hAnsi="Century Schoolbook"/>
          <w:sz w:val="24"/>
          <w:szCs w:val="24"/>
        </w:rPr>
        <w:t>studies that targeted similar psychological processes</w:t>
      </w:r>
      <w:r>
        <w:rPr>
          <w:rFonts w:ascii="Century Schoolbook" w:hAnsi="Century Schoolbook"/>
          <w:sz w:val="24"/>
          <w:szCs w:val="24"/>
        </w:rPr>
        <w:t xml:space="preserve">, or from one of the many </w:t>
      </w:r>
      <w:r w:rsidR="00BF1233">
        <w:rPr>
          <w:rFonts w:ascii="Century Schoolbook" w:hAnsi="Century Schoolbook"/>
          <w:sz w:val="24"/>
          <w:szCs w:val="24"/>
        </w:rPr>
        <w:t xml:space="preserve">existing </w:t>
      </w:r>
      <w:r>
        <w:rPr>
          <w:rFonts w:ascii="Century Schoolbook" w:hAnsi="Century Schoolbook"/>
          <w:sz w:val="24"/>
          <w:szCs w:val="24"/>
        </w:rPr>
        <w:t xml:space="preserve">brain </w:t>
      </w:r>
      <w:r w:rsidR="00111EEA">
        <w:rPr>
          <w:rFonts w:ascii="Century Schoolbook" w:hAnsi="Century Schoolbook"/>
          <w:sz w:val="24"/>
          <w:szCs w:val="24"/>
        </w:rPr>
        <w:t>atlases that</w:t>
      </w:r>
      <w:r>
        <w:rPr>
          <w:rFonts w:ascii="Century Schoolbook" w:hAnsi="Century Schoolbook"/>
          <w:sz w:val="24"/>
          <w:szCs w:val="24"/>
        </w:rPr>
        <w:t xml:space="preserve"> provide comprehensive sets of regional </w:t>
      </w:r>
      <w:r w:rsidR="00FA5453">
        <w:rPr>
          <w:rFonts w:ascii="Century Schoolbook" w:hAnsi="Century Schoolbook"/>
          <w:sz w:val="24"/>
          <w:szCs w:val="24"/>
        </w:rPr>
        <w:t>boundaries</w:t>
      </w:r>
      <w:r>
        <w:rPr>
          <w:rFonts w:ascii="Century Schoolbook" w:hAnsi="Century Schoolbook"/>
          <w:sz w:val="24"/>
          <w:szCs w:val="24"/>
        </w:rPr>
        <w:t>. These brain atlases are typically constructed by grouping together regions with similarities in micro</w:t>
      </w:r>
      <w:r w:rsidR="00396EC7">
        <w:rPr>
          <w:rFonts w:ascii="Century Schoolbook" w:hAnsi="Century Schoolbook"/>
          <w:sz w:val="24"/>
          <w:szCs w:val="24"/>
        </w:rPr>
        <w:t>-</w:t>
      </w:r>
      <w:r>
        <w:rPr>
          <w:rFonts w:ascii="Century Schoolbook" w:hAnsi="Century Schoolbook"/>
          <w:sz w:val="24"/>
          <w:szCs w:val="24"/>
        </w:rPr>
        <w:t xml:space="preserve">anatomical structure (e.g. </w:t>
      </w:r>
      <w:proofErr w:type="spellStart"/>
      <w:r>
        <w:rPr>
          <w:rFonts w:ascii="Century Schoolbook" w:hAnsi="Century Schoolbook"/>
          <w:sz w:val="24"/>
          <w:szCs w:val="24"/>
        </w:rPr>
        <w:t>cyto</w:t>
      </w:r>
      <w:proofErr w:type="spellEnd"/>
      <w:r>
        <w:rPr>
          <w:rFonts w:ascii="Century Schoolbook" w:hAnsi="Century Schoolbook"/>
          <w:sz w:val="24"/>
          <w:szCs w:val="24"/>
        </w:rPr>
        <w:t xml:space="preserve">-, receptor-, and </w:t>
      </w:r>
      <w:proofErr w:type="spellStart"/>
      <w:r>
        <w:rPr>
          <w:rFonts w:ascii="Century Schoolbook" w:hAnsi="Century Schoolbook"/>
          <w:sz w:val="24"/>
          <w:szCs w:val="24"/>
        </w:rPr>
        <w:t>myelo</w:t>
      </w:r>
      <w:proofErr w:type="spellEnd"/>
      <w:r>
        <w:rPr>
          <w:rFonts w:ascii="Century Schoolbook" w:hAnsi="Century Schoolbook"/>
          <w:sz w:val="24"/>
          <w:szCs w:val="24"/>
        </w:rPr>
        <w:t xml:space="preserve">- </w:t>
      </w:r>
      <w:proofErr w:type="spellStart"/>
      <w:r>
        <w:rPr>
          <w:rFonts w:ascii="Century Schoolbook" w:hAnsi="Century Schoolbook"/>
          <w:sz w:val="24"/>
          <w:szCs w:val="24"/>
        </w:rPr>
        <w:t>architechture</w:t>
      </w:r>
      <w:proofErr w:type="spellEnd"/>
      <w:r>
        <w:rPr>
          <w:rFonts w:ascii="Century Schoolbook" w:hAnsi="Century Schoolbook"/>
          <w:sz w:val="24"/>
          <w:szCs w:val="24"/>
        </w:rPr>
        <w:t xml:space="preserve">; </w:t>
      </w:r>
      <w:r w:rsidR="00B619DC">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1894F2E8-8190-4E89-98CE-FA34219B724A&lt;/uuid&gt;&lt;priority&gt;149&lt;/priority&gt;&lt;publications&gt;&lt;publication&gt;&lt;publication_date&gt;99200906041200000000222000&lt;/publication_date&gt;&lt;startpage&gt;829&lt;/startpage&gt;&lt;title&gt;Cingulate Neurobiology and Disease&lt;/title&gt;&lt;uuid&gt;E5C0FC99-4C69-45E7-8DAB-0C1F7718F918&lt;/uuid&gt;&lt;subtype&gt;0&lt;/subtype&gt;&lt;publisher&gt;Oxford University Press&lt;/publisher&gt;&lt;type&gt;0&lt;/type&gt;&lt;url&gt;http://books.google.com/books?id=jJuk7MRD1GkC&amp;amp;pg=PA294&amp;amp;dq=cingulate+neurobiology+and+disease+inauthor:vogt&amp;amp;hl=&amp;amp;cd=1&amp;amp;source=gbs_api&lt;/url&gt;&lt;authors&gt;&lt;author&gt;&lt;firstName&gt;Brent&lt;/firstName&gt;&lt;lastName&gt;Vogt&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s&gt;&lt;cites&gt;&lt;/cites&gt;&lt;/citation&gt;</w:instrText>
      </w:r>
      <w:r w:rsidR="00B619DC">
        <w:rPr>
          <w:rFonts w:ascii="Century Schoolbook" w:hAnsi="Century Schoolbook"/>
          <w:sz w:val="24"/>
          <w:szCs w:val="24"/>
        </w:rPr>
        <w:fldChar w:fldCharType="separate"/>
      </w:r>
      <w:r w:rsidR="00B619DC">
        <w:rPr>
          <w:rFonts w:cs="Century Schoolbook"/>
          <w:i/>
          <w:sz w:val="24"/>
          <w:szCs w:val="24"/>
        </w:rPr>
        <w:t xml:space="preserve">Amunts &amp; Zilles, </w:t>
      </w:r>
      <w:r w:rsidR="00BF1233">
        <w:rPr>
          <w:rFonts w:cs="Century Schoolbook"/>
          <w:i/>
          <w:sz w:val="24"/>
          <w:szCs w:val="24"/>
        </w:rPr>
        <w:t xml:space="preserve">2015; Mazziotta et al., 2001; </w:t>
      </w:r>
      <w:r w:rsidR="00B619DC">
        <w:rPr>
          <w:rFonts w:cs="Century Schoolbook"/>
          <w:i/>
          <w:sz w:val="24"/>
          <w:szCs w:val="24"/>
        </w:rPr>
        <w:t xml:space="preserve"> Vogt, 2009)</w:t>
      </w:r>
      <w:r w:rsidR="00B619DC">
        <w:rPr>
          <w:rFonts w:ascii="Century Schoolbook" w:hAnsi="Century Schoolbook"/>
          <w:sz w:val="24"/>
          <w:szCs w:val="24"/>
        </w:rPr>
        <w:fldChar w:fldCharType="end"/>
      </w:r>
      <w:r w:rsidR="00396EC7">
        <w:rPr>
          <w:rFonts w:ascii="Century Schoolbook" w:hAnsi="Century Schoolbook"/>
          <w:sz w:val="24"/>
          <w:szCs w:val="24"/>
        </w:rPr>
        <w:t xml:space="preserve">, </w:t>
      </w:r>
      <w:proofErr w:type="spellStart"/>
      <w:r w:rsidR="00396EC7">
        <w:rPr>
          <w:rFonts w:ascii="Century Schoolbook" w:hAnsi="Century Schoolbook"/>
          <w:sz w:val="24"/>
          <w:szCs w:val="24"/>
        </w:rPr>
        <w:t>macroanatomical</w:t>
      </w:r>
      <w:proofErr w:type="spellEnd"/>
      <w:r w:rsidR="00396EC7">
        <w:rPr>
          <w:rFonts w:ascii="Century Schoolbook" w:hAnsi="Century Schoolbook"/>
          <w:sz w:val="24"/>
          <w:szCs w:val="24"/>
        </w:rPr>
        <w:t xml:space="preserve"> </w:t>
      </w:r>
      <w:r w:rsidR="00A47F9D">
        <w:rPr>
          <w:rFonts w:ascii="Century Schoolbook" w:hAnsi="Century Schoolbook"/>
          <w:sz w:val="24"/>
          <w:szCs w:val="24"/>
        </w:rPr>
        <w:t>structure</w:t>
      </w:r>
      <w:r w:rsidR="00396EC7">
        <w:rPr>
          <w:rFonts w:ascii="Century Schoolbook" w:hAnsi="Century Schoolbook"/>
          <w:sz w:val="24"/>
          <w:szCs w:val="24"/>
        </w:rPr>
        <w:t xml:space="preserve"> (e.g. </w:t>
      </w:r>
      <w:proofErr w:type="spellStart"/>
      <w:r w:rsidR="00BF1233">
        <w:rPr>
          <w:rFonts w:ascii="Century Schoolbook" w:hAnsi="Century Schoolbook"/>
          <w:sz w:val="24"/>
          <w:szCs w:val="24"/>
        </w:rPr>
        <w:t>gyrification</w:t>
      </w:r>
      <w:proofErr w:type="spellEnd"/>
      <w:r w:rsidR="00396EC7">
        <w:rPr>
          <w:rFonts w:ascii="Century Schoolbook" w:hAnsi="Century Schoolbook"/>
          <w:sz w:val="24"/>
          <w:szCs w:val="24"/>
        </w:rPr>
        <w:t xml:space="preserve">; </w:t>
      </w:r>
      <w:r w:rsidR="00396EC7">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DA6685FC-4405-4C0F-81BA-EBB6E2532639&lt;/uuid&gt;&lt;priority&gt;0&lt;/priority&gt;&lt;publications&gt;&lt;publication&gt;&lt;volume&gt;31&lt;/volume&gt;&lt;publication_date&gt;99200607001200000000220000&lt;/publication_date&gt;&lt;number&gt;3&lt;/number&gt;&lt;doi&gt;10.1016/j.neuroimage.2006.01.021&lt;/doi&gt;&lt;startpage&gt;968&lt;/startpage&gt;&lt;title&gt;An automated labeling system for subdividing the human cerebral cortex on MRI scans into gyral based regions of interest&lt;/title&gt;&lt;uuid&gt;9B6E7697-EC5C-494B-AA66-1D24F9FF0BCE&lt;/uuid&gt;&lt;subtype&gt;400&lt;/subtype&gt;&lt;endpage&gt;980&lt;/endpage&gt;&lt;type&gt;400&lt;/type&gt;&lt;url&gt;http://linkinghub.elsevier.com/retrieve/pii/S1053811906000437&lt;/url&gt;&lt;bundle&gt;&lt;publication&gt;&lt;publisher&gt;Elsevier Inc.&lt;/publisher&gt;&lt;title&gt;NeuroImage&lt;/title&gt;&lt;type&gt;-100&lt;/type&gt;&lt;subtype&gt;-100&lt;/subtype&gt;&lt;uuid&gt;C999927C-B94A-48FA-98D1-0626ECBA674C&lt;/uuid&gt;&lt;/publication&gt;&lt;/bundle&gt;&lt;authors&gt;&lt;author&gt;&lt;firstName&gt;Rahul&lt;/firstName&gt;&lt;middleNames&gt;S&lt;/middleNames&gt;&lt;lastName&gt;Desikan&lt;/lastName&gt;&lt;/author&gt;&lt;author&gt;&lt;firstName&gt;Florent&lt;/firstName&gt;&lt;lastName&gt;Ségonne&lt;/lastName&gt;&lt;/author&gt;&lt;author&gt;&lt;firstName&gt;Bruce&lt;/firstName&gt;&lt;lastName&gt;Fischl&lt;/lastName&gt;&lt;/author&gt;&lt;author&gt;&lt;firstName&gt;Brian&lt;/firstName&gt;&lt;middleNames&gt;T&lt;/middleNames&gt;&lt;lastName&gt;Quinn&lt;/lastName&gt;&lt;/author&gt;&lt;author&gt;&lt;firstName&gt;Bradford&lt;/firstName&gt;&lt;middleNames&gt;C&lt;/middleNames&gt;&lt;lastName&gt;Dickerson&lt;/lastName&gt;&lt;/author&gt;&lt;author&gt;&lt;firstName&gt;Deborah&lt;/firstName&gt;&lt;lastName&gt;Blacker&lt;/lastName&gt;&lt;/author&gt;&lt;author&gt;&lt;firstName&gt;Randy&lt;/firstName&gt;&lt;middleNames&gt;L&lt;/middleNames&gt;&lt;lastName&gt;Buckner&lt;/lastName&gt;&lt;/author&gt;&lt;author&gt;&lt;firstName&gt;Anders&lt;/firstName&gt;&lt;middleNames&gt;M&lt;/middleNames&gt;&lt;lastName&gt;Dale&lt;/lastName&gt;&lt;/author&gt;&lt;author&gt;&lt;firstName&gt;R&lt;/firstName&gt;&lt;middleNames&gt;Paul&lt;/middleNames&gt;&lt;lastName&gt;Maguire&lt;/lastName&gt;&lt;/author&gt;&lt;author&gt;&lt;firstName&gt;Bradley&lt;/firstName&gt;&lt;middleNames&gt;T&lt;/middleNames&gt;&lt;lastName&gt;Hyman&lt;/lastName&gt;&lt;/author&gt;&lt;author&gt;&lt;firstName&gt;Marilyn&lt;/firstName&gt;&lt;middleNames&gt;S&lt;/middleNames&gt;&lt;lastName&gt;Albert&lt;/lastName&gt;&lt;/author&gt;&lt;author&gt;&lt;firstName&gt;Ronald&lt;/firstName&gt;&lt;middleNames&gt;J&lt;/middleNames&gt;&lt;lastName&gt;Killiany&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(Desikan et al., 2006; Eickhoff et al., 2007)</w:t>
      </w:r>
      <w:r w:rsidR="00396EC7">
        <w:rPr>
          <w:rFonts w:ascii="Century Schoolbook" w:hAnsi="Century Schoolbook"/>
          <w:sz w:val="24"/>
          <w:szCs w:val="24"/>
        </w:rPr>
        <w:fldChar w:fldCharType="end"/>
      </w:r>
      <w:r w:rsidR="00396EC7">
        <w:rPr>
          <w:rFonts w:ascii="Century Schoolbook" w:hAnsi="Century Schoolbook"/>
          <w:sz w:val="24"/>
          <w:szCs w:val="24"/>
        </w:rPr>
        <w:t xml:space="preserve">, anatomical connectivity (e.g. probabilistic </w:t>
      </w:r>
      <w:proofErr w:type="spellStart"/>
      <w:r w:rsidR="00396EC7">
        <w:rPr>
          <w:rFonts w:ascii="Century Schoolbook" w:hAnsi="Century Schoolbook"/>
          <w:sz w:val="24"/>
          <w:szCs w:val="24"/>
        </w:rPr>
        <w:t>tractography</w:t>
      </w:r>
      <w:proofErr w:type="spellEnd"/>
      <w:r w:rsidR="00EB7D88">
        <w:rPr>
          <w:rFonts w:ascii="Century Schoolbook" w:hAnsi="Century Schoolbook"/>
          <w:sz w:val="24"/>
          <w:szCs w:val="24"/>
        </w:rPr>
        <w:t>;</w:t>
      </w:r>
      <w:r w:rsidR="00396EC7">
        <w:rPr>
          <w:rFonts w:ascii="Century Schoolbook" w:hAnsi="Century Schoolbook"/>
          <w:sz w:val="24"/>
          <w:szCs w:val="24"/>
        </w:rPr>
        <w:t xml:space="preserve"> </w:t>
      </w:r>
      <w:r w:rsidR="00396EC7">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5EBC9D8B-60CB-441F-9708-2F792265F70C&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Beckmann et al., 2009; Johansen-Berg et al., 2004; Neubert et al., 2014; Sallet et al., 2013)</w:t>
      </w:r>
      <w:r w:rsidR="00396EC7">
        <w:rPr>
          <w:rFonts w:ascii="Century Schoolbook" w:hAnsi="Century Schoolbook"/>
          <w:sz w:val="24"/>
          <w:szCs w:val="24"/>
        </w:rPr>
        <w:fldChar w:fldCharType="end"/>
      </w:r>
      <w:r w:rsidR="004369CC">
        <w:rPr>
          <w:rFonts w:ascii="Century Schoolbook" w:hAnsi="Century Schoolbook"/>
          <w:sz w:val="24"/>
          <w:szCs w:val="24"/>
        </w:rPr>
        <w:t xml:space="preserve">, </w:t>
      </w:r>
      <w:r w:rsidR="00396EC7">
        <w:rPr>
          <w:rFonts w:ascii="Century Schoolbook" w:hAnsi="Century Schoolbook"/>
          <w:sz w:val="24"/>
          <w:szCs w:val="24"/>
        </w:rPr>
        <w:t xml:space="preserve">functional connectivity </w:t>
      </w:r>
      <w:r w:rsidR="00396EC7">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3ECBF877-B317-40AD-8531-F8836E8866DE&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w:t>
      </w:r>
      <w:ins w:id="234" w:author="Microsoft Office User" w:date="2016-04-18T17:58:00Z">
        <w:r w:rsidR="002F6CBF">
          <w:rPr>
            <w:rFonts w:cs="Cambria"/>
            <w:i/>
            <w:sz w:val="24"/>
            <w:szCs w:val="24"/>
          </w:rPr>
          <w:t xml:space="preserve">e.g., </w:t>
        </w:r>
      </w:ins>
      <w:r w:rsidR="00B619DC">
        <w:rPr>
          <w:rFonts w:cs="Cambria"/>
          <w:i/>
          <w:sz w:val="24"/>
          <w:szCs w:val="24"/>
        </w:rPr>
        <w:t>Gordon et al., 2015; Power et al., 2011; Shen, Tokoglu, Papademetris, &amp; Constable, 2013; Yeo et al., 2011)</w:t>
      </w:r>
      <w:r w:rsidR="00396EC7">
        <w:rPr>
          <w:rFonts w:ascii="Century Schoolbook" w:hAnsi="Century Schoolbook"/>
          <w:sz w:val="24"/>
          <w:szCs w:val="24"/>
        </w:rPr>
        <w:fldChar w:fldCharType="end"/>
      </w:r>
      <w:r w:rsidR="004369CC">
        <w:rPr>
          <w:rFonts w:ascii="Century Schoolbook" w:hAnsi="Century Schoolbook"/>
          <w:sz w:val="24"/>
          <w:szCs w:val="24"/>
        </w:rPr>
        <w:t xml:space="preserve"> or meta-analytic co-activation </w:t>
      </w:r>
      <w:r w:rsidR="004369CC">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BC9A330-7EC1-40B6-8476-F5771C47CF90&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(Eickhoff et al., 2015)</w:t>
      </w:r>
      <w:r w:rsidR="004369CC">
        <w:rPr>
          <w:rFonts w:ascii="Century Schoolbook" w:hAnsi="Century Schoolbook"/>
          <w:sz w:val="24"/>
          <w:szCs w:val="24"/>
        </w:rPr>
        <w:fldChar w:fldCharType="end"/>
      </w:r>
      <w:r w:rsidR="004369CC">
        <w:rPr>
          <w:rFonts w:ascii="Century Schoolbook" w:hAnsi="Century Schoolbook"/>
          <w:sz w:val="24"/>
          <w:szCs w:val="24"/>
        </w:rPr>
        <w:t xml:space="preserve">. </w:t>
      </w:r>
    </w:p>
    <w:p w14:paraId="0486928E" w14:textId="33253298" w:rsidR="004369CC" w:rsidRDefault="00396EC7" w:rsidP="00B619DC">
      <w:pPr>
        <w:pStyle w:val="Normal1"/>
        <w:ind w:firstLine="720"/>
        <w:rPr>
          <w:rFonts w:ascii="Century Schoolbook" w:hAnsi="Century Schoolbook"/>
          <w:sz w:val="24"/>
          <w:szCs w:val="24"/>
        </w:rPr>
      </w:pPr>
      <w:r>
        <w:rPr>
          <w:rFonts w:ascii="Century Schoolbook" w:hAnsi="Century Schoolbook"/>
          <w:sz w:val="24"/>
          <w:szCs w:val="24"/>
        </w:rPr>
        <w:t>However, choosing among these atlases is difficult</w:t>
      </w:r>
      <w:r w:rsidR="004369CC">
        <w:rPr>
          <w:rFonts w:ascii="Century Schoolbook" w:hAnsi="Century Schoolbook"/>
          <w:sz w:val="24"/>
          <w:szCs w:val="24"/>
        </w:rPr>
        <w:t xml:space="preserve"> for a variety of reasons. First, brain atlases often have inconsistent regional definitions </w:t>
      </w:r>
      <w:del w:id="235" w:author="Microsoft Office User" w:date="2016-04-18T17:58:00Z">
        <w:r w:rsidR="004369CC" w:rsidDel="00FC4406">
          <w:rPr>
            <w:rFonts w:ascii="Century Schoolbook" w:hAnsi="Century Schoolbook"/>
            <w:sz w:val="24"/>
            <w:szCs w:val="24"/>
          </w:rPr>
          <w:delText xml:space="preserve">between </w:delText>
        </w:r>
      </w:del>
      <w:proofErr w:type="spellStart"/>
      <w:ins w:id="236" w:author="Microsoft Office User" w:date="2016-04-18T17:58:00Z">
        <w:r w:rsidR="00FC4406">
          <w:rPr>
            <w:rFonts w:ascii="Century Schoolbook" w:hAnsi="Century Schoolbook"/>
            <w:sz w:val="24"/>
            <w:szCs w:val="24"/>
          </w:rPr>
          <w:t>vis</w:t>
        </w:r>
        <w:proofErr w:type="spellEnd"/>
        <w:r w:rsidR="00FC4406">
          <w:rPr>
            <w:rFonts w:ascii="Century Schoolbook" w:hAnsi="Century Schoolbook"/>
            <w:sz w:val="24"/>
            <w:szCs w:val="24"/>
          </w:rPr>
          <w:t xml:space="preserve"> a </w:t>
        </w:r>
        <w:proofErr w:type="spellStart"/>
        <w:r w:rsidR="00FC4406">
          <w:rPr>
            <w:rFonts w:ascii="Century Schoolbook" w:hAnsi="Century Schoolbook"/>
            <w:sz w:val="24"/>
            <w:szCs w:val="24"/>
          </w:rPr>
          <w:t>vis</w:t>
        </w:r>
        <w:proofErr w:type="spellEnd"/>
        <w:r w:rsidR="00FC4406">
          <w:rPr>
            <w:rFonts w:ascii="Century Schoolbook" w:hAnsi="Century Schoolbook"/>
            <w:sz w:val="24"/>
            <w:szCs w:val="24"/>
          </w:rPr>
          <w:t xml:space="preserve"> </w:t>
        </w:r>
      </w:ins>
      <w:r w:rsidR="004369CC">
        <w:rPr>
          <w:rFonts w:ascii="Century Schoolbook" w:hAnsi="Century Schoolbook"/>
          <w:sz w:val="24"/>
          <w:szCs w:val="24"/>
        </w:rPr>
        <w:t xml:space="preserve">each other </w:t>
      </w:r>
      <w:r w:rsidR="004369CC">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D3DB0FCD-FA57-433E-84D3-1B6737BDBB63&lt;/uuid&gt;&lt;priority&gt;0&lt;/priority&gt;&lt;publications&gt;&lt;publication&gt;&lt;volume&gt;4&lt;/volume&gt;&lt;publication_date&gt;99200909291200000000222000&lt;/publication_date&gt;&lt;number&gt;9&lt;/number&gt;&lt;doi&gt;10.1371/journal.pone.0007200&lt;/doi&gt;&lt;startpage&gt;e7200&lt;/startpage&gt;&lt;title&gt;The Brain Atlas Concordance Problem: Quantitative Comparison of Anatomical Parcellations&lt;/title&gt;&lt;uuid&gt;2F9270A4-9500-447F-BE51-786974D7A2B0&lt;/uuid&gt;&lt;subtype&gt;400&lt;/subtype&gt;&lt;publisher&gt;Public Library of Science&lt;/publisher&gt;&lt;type&gt;400&lt;/type&gt;&lt;url&gt;http://dx.plos.org/10.1371/journal.pone.0007200&lt;/url&gt;&lt;bundle&gt;&lt;publication&gt;&lt;publisher&gt;Public Library of Science&lt;/publisher&gt;&lt;title&gt;PLoS ONE&lt;/title&gt;&lt;type&gt;-100&lt;/type&gt;&lt;subtype&gt;-100&lt;/subtype&gt;&lt;uuid&gt;C3061830-F0D2-4145-90C0-97905DC55E95&lt;/uuid&gt;&lt;/publication&gt;&lt;/bundle&gt;&lt;authors&gt;&lt;author&gt;&lt;firstName&gt;Jason&lt;/firstName&gt;&lt;middleNames&gt;W&lt;/middleNames&gt;&lt;lastName&gt;Bohland&lt;/lastName&gt;&lt;/author&gt;&lt;author&gt;&lt;firstName&gt;Hemant&lt;/firstName&gt;&lt;lastName&gt;Bokil&lt;/lastName&gt;&lt;/author&gt;&lt;author&gt;&lt;firstName&gt;Cara&lt;/firstName&gt;&lt;middleNames&gt;B&lt;/middleNames&gt;&lt;lastName&gt;Allen&lt;/lastName&gt;&lt;/author&gt;&lt;author&gt;&lt;firstName&gt;Partha&lt;/firstName&gt;&lt;middleNames&gt;P&lt;/middleNames&gt;&lt;lastName&gt;Mitra&lt;/lastName&gt;&lt;/author&gt;&lt;/authors&gt;&lt;editors&gt;&lt;author&gt;&lt;firstName&gt;Olaf&lt;/firstName&gt;&lt;lastName&gt;Sporns&lt;/lastName&gt;&lt;/author&gt;&lt;/edit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(Bohland, Bokil, Allen, &amp; Mitra, 2009)</w:t>
      </w:r>
      <w:r w:rsidR="004369CC">
        <w:rPr>
          <w:rFonts w:ascii="Century Schoolbook" w:hAnsi="Century Schoolbook"/>
          <w:sz w:val="24"/>
          <w:szCs w:val="24"/>
        </w:rPr>
        <w:fldChar w:fldCharType="end"/>
      </w:r>
      <w:r w:rsidR="004369CC">
        <w:rPr>
          <w:rFonts w:ascii="Century Schoolbook" w:hAnsi="Century Schoolbook"/>
          <w:sz w:val="24"/>
          <w:szCs w:val="24"/>
        </w:rPr>
        <w:t xml:space="preserve">. Second, it is not well established how well </w:t>
      </w:r>
      <w:r w:rsidR="00BF1233">
        <w:rPr>
          <w:rFonts w:ascii="Century Schoolbook" w:hAnsi="Century Schoolbook"/>
          <w:sz w:val="24"/>
          <w:szCs w:val="24"/>
        </w:rPr>
        <w:t xml:space="preserve">relatively static </w:t>
      </w:r>
      <w:r w:rsidR="004369CC">
        <w:rPr>
          <w:rFonts w:ascii="Century Schoolbook" w:hAnsi="Century Schoolbook"/>
          <w:sz w:val="24"/>
          <w:szCs w:val="24"/>
        </w:rPr>
        <w:t>properties</w:t>
      </w:r>
      <w:r w:rsidR="00BF1233">
        <w:rPr>
          <w:rFonts w:ascii="Century Schoolbook" w:hAnsi="Century Schoolbook"/>
          <w:sz w:val="24"/>
          <w:szCs w:val="24"/>
        </w:rPr>
        <w:t xml:space="preserve"> of the brain</w:t>
      </w:r>
      <w:r w:rsidR="004369CC">
        <w:rPr>
          <w:rFonts w:ascii="Century Schoolbook" w:hAnsi="Century Schoolbook"/>
          <w:sz w:val="24"/>
          <w:szCs w:val="24"/>
        </w:rPr>
        <w:t xml:space="preserve">– such as </w:t>
      </w:r>
      <w:r w:rsidR="00BF1233">
        <w:rPr>
          <w:rFonts w:ascii="Century Schoolbook" w:hAnsi="Century Schoolbook"/>
          <w:sz w:val="24"/>
          <w:szCs w:val="24"/>
        </w:rPr>
        <w:t>anatomy</w:t>
      </w:r>
      <w:r w:rsidR="004369CC">
        <w:rPr>
          <w:rFonts w:ascii="Century Schoolbook" w:hAnsi="Century Schoolbook"/>
          <w:sz w:val="24"/>
          <w:szCs w:val="24"/>
        </w:rPr>
        <w:t xml:space="preserve">– or </w:t>
      </w:r>
      <w:r w:rsidR="00BF1233">
        <w:rPr>
          <w:rFonts w:ascii="Century Schoolbook" w:hAnsi="Century Schoolbook"/>
          <w:sz w:val="24"/>
          <w:szCs w:val="24"/>
        </w:rPr>
        <w:t xml:space="preserve">functional connectivity measured at rest </w:t>
      </w:r>
      <w:r w:rsidR="004369CC">
        <w:rPr>
          <w:rFonts w:ascii="Century Schoolbook" w:hAnsi="Century Schoolbook"/>
          <w:sz w:val="24"/>
          <w:szCs w:val="24"/>
        </w:rPr>
        <w:t xml:space="preserve">correspond to the pattern of </w:t>
      </w:r>
      <w:r w:rsidR="00BF1233">
        <w:rPr>
          <w:rFonts w:ascii="Century Schoolbook" w:hAnsi="Century Schoolbook"/>
          <w:sz w:val="24"/>
          <w:szCs w:val="24"/>
        </w:rPr>
        <w:t xml:space="preserve">brain </w:t>
      </w:r>
      <w:r w:rsidR="004369CC">
        <w:rPr>
          <w:rFonts w:ascii="Century Schoolbook" w:hAnsi="Century Schoolbook"/>
          <w:sz w:val="24"/>
          <w:szCs w:val="24"/>
        </w:rPr>
        <w:t xml:space="preserve">activity observed during </w:t>
      </w:r>
      <w:r w:rsidR="00BF1233">
        <w:rPr>
          <w:rFonts w:ascii="Century Schoolbook" w:hAnsi="Century Schoolbook"/>
          <w:sz w:val="24"/>
          <w:szCs w:val="24"/>
        </w:rPr>
        <w:t xml:space="preserve">behavioral </w:t>
      </w:r>
      <w:r w:rsidR="0059333C">
        <w:rPr>
          <w:rFonts w:ascii="Century Schoolbook" w:hAnsi="Century Schoolbook"/>
          <w:sz w:val="24"/>
          <w:szCs w:val="24"/>
        </w:rPr>
        <w:t>performance</w:t>
      </w:r>
      <w:r w:rsidR="004369CC">
        <w:rPr>
          <w:rFonts w:ascii="Century Schoolbook" w:hAnsi="Century Schoolbook"/>
          <w:sz w:val="24"/>
          <w:szCs w:val="24"/>
        </w:rPr>
        <w:t xml:space="preserve">. As such, the choice of an atlas for selecting ROIs, or interpreting the functional significance of whole-brain fMRI analysis is typically unprincipled and requires making somewhat arbitrary and flexible choices. </w:t>
      </w:r>
    </w:p>
    <w:p w14:paraId="017C8F51" w14:textId="1FCA58B1" w:rsidR="00FF50DD" w:rsidRPr="00FF50DD" w:rsidRDefault="004369CC" w:rsidP="00FF50DD">
      <w:pPr>
        <w:pStyle w:val="Normal1"/>
        <w:spacing w:after="160"/>
        <w:ind w:firstLine="0"/>
      </w:pPr>
      <w:r>
        <w:rPr>
          <w:rFonts w:ascii="Century Schoolbook" w:hAnsi="Century Schoolbook"/>
          <w:sz w:val="24"/>
          <w:szCs w:val="24"/>
        </w:rPr>
        <w:tab/>
        <w:t xml:space="preserve">Improper </w:t>
      </w:r>
      <w:r w:rsidR="00FF50DD">
        <w:rPr>
          <w:rFonts w:ascii="Century Schoolbook" w:hAnsi="Century Schoolbook"/>
          <w:sz w:val="24"/>
          <w:szCs w:val="24"/>
        </w:rPr>
        <w:t>ROI choice</w:t>
      </w:r>
      <w:r>
        <w:rPr>
          <w:rFonts w:ascii="Century Schoolbook" w:hAnsi="Century Schoolbook"/>
          <w:sz w:val="24"/>
          <w:szCs w:val="24"/>
        </w:rPr>
        <w:t xml:space="preserve">, however, can potentially have detrimental effects on the functional significance of the subsequent results. For example, if one were interested in building a classifier to predict if </w:t>
      </w:r>
      <w:r w:rsidR="00651574">
        <w:rPr>
          <w:rFonts w:ascii="Century Schoolbook" w:hAnsi="Century Schoolbook"/>
          <w:sz w:val="24"/>
          <w:szCs w:val="24"/>
        </w:rPr>
        <w:t>subjects</w:t>
      </w:r>
      <w:r>
        <w:rPr>
          <w:rFonts w:ascii="Century Schoolbook" w:hAnsi="Century Schoolbook"/>
          <w:sz w:val="24"/>
          <w:szCs w:val="24"/>
        </w:rPr>
        <w:t xml:space="preserve"> had observed motion in a </w:t>
      </w:r>
      <w:r>
        <w:rPr>
          <w:rFonts w:ascii="Century Schoolbook" w:hAnsi="Century Schoolbook"/>
          <w:sz w:val="24"/>
          <w:szCs w:val="24"/>
        </w:rPr>
        <w:lastRenderedPageBreak/>
        <w:t xml:space="preserve">visual paradigm, </w:t>
      </w:r>
      <w:r w:rsidR="00FF50DD">
        <w:rPr>
          <w:rFonts w:ascii="Century Schoolbook" w:hAnsi="Century Schoolbook"/>
          <w:sz w:val="24"/>
          <w:szCs w:val="24"/>
        </w:rPr>
        <w:t>a useful ROI to include in the analysis would be for region MT–</w:t>
      </w:r>
      <w:r w:rsidR="008B7476">
        <w:rPr>
          <w:rFonts w:ascii="Century Schoolbook" w:hAnsi="Century Schoolbook"/>
          <w:sz w:val="24"/>
          <w:szCs w:val="24"/>
        </w:rPr>
        <w:t xml:space="preserve">– an </w:t>
      </w:r>
      <w:r w:rsidR="00FF50DD">
        <w:rPr>
          <w:rFonts w:ascii="Century Schoolbook" w:hAnsi="Century Schoolbook"/>
          <w:sz w:val="24"/>
          <w:szCs w:val="24"/>
        </w:rPr>
        <w:t xml:space="preserve">area known to respond to motion. However, if this ROI </w:t>
      </w:r>
      <w:r>
        <w:rPr>
          <w:rFonts w:ascii="Century Schoolbook" w:hAnsi="Century Schoolbook"/>
          <w:sz w:val="24"/>
          <w:szCs w:val="24"/>
        </w:rPr>
        <w:t>was improperly specified</w:t>
      </w:r>
      <w:r w:rsidR="00FF50DD">
        <w:rPr>
          <w:rFonts w:ascii="Century Schoolbook" w:hAnsi="Century Schoolbook"/>
          <w:sz w:val="24"/>
          <w:szCs w:val="24"/>
        </w:rPr>
        <w:t xml:space="preserve"> and included voxels from regions </w:t>
      </w:r>
      <w:r w:rsidR="00FF50DD">
        <w:rPr>
          <w:rFonts w:ascii="Century Schoolbook" w:hAnsi="Century Schoolbook"/>
          <w:i/>
          <w:sz w:val="24"/>
          <w:szCs w:val="24"/>
        </w:rPr>
        <w:t xml:space="preserve">not </w:t>
      </w:r>
      <w:r w:rsidR="00FF50DD" w:rsidRPr="00FF50DD">
        <w:rPr>
          <w:rFonts w:ascii="Century Schoolbook" w:hAnsi="Century Schoolbook"/>
          <w:sz w:val="24"/>
          <w:szCs w:val="24"/>
        </w:rPr>
        <w:t>se</w:t>
      </w:r>
      <w:r w:rsidR="00FF50DD">
        <w:rPr>
          <w:rFonts w:ascii="Century Schoolbook" w:hAnsi="Century Schoolbook"/>
          <w:sz w:val="24"/>
          <w:szCs w:val="24"/>
        </w:rPr>
        <w:t xml:space="preserve">nsitive not motion, such as area V4, the classifier’s ability to predict is subjects experienced motion would suffer. </w:t>
      </w:r>
    </w:p>
    <w:p w14:paraId="609C704F" w14:textId="6FC37EEB" w:rsidR="0094566E" w:rsidRDefault="00FF50DD" w:rsidP="00FF50DD">
      <w:pPr>
        <w:pStyle w:val="Normal1"/>
        <w:spacing w:after="160"/>
        <w:ind w:firstLine="720"/>
        <w:rPr>
          <w:rFonts w:ascii="Century Schoolbook" w:hAnsi="Century Schoolbook"/>
          <w:sz w:val="24"/>
          <w:szCs w:val="24"/>
        </w:rPr>
      </w:pPr>
      <w:r>
        <w:rPr>
          <w:rFonts w:ascii="Century Schoolbook" w:hAnsi="Century Schoolbook"/>
          <w:sz w:val="24"/>
          <w:szCs w:val="24"/>
        </w:rPr>
        <w:t>Importantly, this is not merely a pragmatic concern. T</w:t>
      </w:r>
      <w:r w:rsidR="00BE3867">
        <w:rPr>
          <w:rFonts w:ascii="Century Schoolbook" w:hAnsi="Century Schoolbook"/>
          <w:sz w:val="24"/>
          <w:szCs w:val="24"/>
        </w:rPr>
        <w:t xml:space="preserve">he proper definition of </w:t>
      </w:r>
      <w:r>
        <w:rPr>
          <w:rFonts w:ascii="Century Schoolbook" w:hAnsi="Century Schoolbook"/>
          <w:sz w:val="24"/>
          <w:szCs w:val="24"/>
        </w:rPr>
        <w:t xml:space="preserve">brain </w:t>
      </w:r>
      <w:r w:rsidR="00BE3867">
        <w:rPr>
          <w:rFonts w:ascii="Century Schoolbook" w:hAnsi="Century Schoolbook"/>
          <w:sz w:val="24"/>
          <w:szCs w:val="24"/>
        </w:rPr>
        <w:t>region</w:t>
      </w:r>
      <w:r w:rsidR="003979EF">
        <w:rPr>
          <w:rFonts w:ascii="Century Schoolbook" w:hAnsi="Century Schoolbook"/>
          <w:sz w:val="24"/>
          <w:szCs w:val="24"/>
        </w:rPr>
        <w:t>s</w:t>
      </w:r>
      <w:r w:rsidR="00BE3867">
        <w:rPr>
          <w:rFonts w:ascii="Century Schoolbook" w:hAnsi="Century Schoolbook"/>
          <w:sz w:val="24"/>
          <w:szCs w:val="24"/>
        </w:rPr>
        <w:t xml:space="preserve"> is critical for theory development. For example, </w:t>
      </w:r>
      <w:r>
        <w:rPr>
          <w:rFonts w:ascii="Century Schoolbook" w:hAnsi="Century Schoolbook"/>
          <w:sz w:val="24"/>
          <w:szCs w:val="24"/>
        </w:rPr>
        <w:t xml:space="preserve">area 9 in lateral prefrontal cortex is hypothesized to belong to the default network and play a role in internal mentation, while the spatially nearby area 9/46d plays a much different role in externally oriented, goal-directed cognition. Properly specifying the boundaries between these regions is critical for understanding their functional role. Improperly specifying area 9 as a ‘task control’ region in a study could lead to misleading theoretical conclusions. </w:t>
      </w:r>
    </w:p>
    <w:p w14:paraId="6CCAA76F" w14:textId="19B69E5F" w:rsidR="00BE3867" w:rsidRDefault="00BE3867"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For these various reasons, an important but relatively unstudied question is the quantitative evaluation of existing brain </w:t>
      </w:r>
      <w:r w:rsidR="006F0193">
        <w:rPr>
          <w:rFonts w:ascii="Century Schoolbook" w:hAnsi="Century Schoolbook"/>
          <w:sz w:val="24"/>
          <w:szCs w:val="24"/>
        </w:rPr>
        <w:t>atlases. In the only such study</w:t>
      </w:r>
      <w:r>
        <w:rPr>
          <w:rFonts w:ascii="Century Schoolbook" w:hAnsi="Century Schoolbook"/>
          <w:sz w:val="24"/>
          <w:szCs w:val="24"/>
        </w:rPr>
        <w:t xml:space="preserve"> to our knowledge, </w:t>
      </w:r>
      <w:commentRangeStart w:id="237"/>
      <w:proofErr w:type="spellStart"/>
      <w:r>
        <w:rPr>
          <w:rFonts w:ascii="Century Schoolbook" w:hAnsi="Century Schoolbook"/>
          <w:sz w:val="24"/>
          <w:szCs w:val="24"/>
        </w:rPr>
        <w:t>Thirion</w:t>
      </w:r>
      <w:proofErr w:type="spellEnd"/>
      <w:r>
        <w:rPr>
          <w:rFonts w:ascii="Century Schoolbook" w:hAnsi="Century Schoolbook"/>
          <w:sz w:val="24"/>
          <w:szCs w:val="24"/>
        </w:rPr>
        <w:t xml:space="preserve"> et al., 2014 </w:t>
      </w:r>
      <w:commentRangeEnd w:id="237"/>
      <w:r w:rsidR="00C7729E">
        <w:rPr>
          <w:rStyle w:val="CommentReference"/>
          <w:rFonts w:ascii="Times" w:hAnsi="Times"/>
        </w:rPr>
        <w:commentReference w:id="237"/>
      </w:r>
      <w:r>
        <w:rPr>
          <w:rFonts w:ascii="Century Schoolbook" w:hAnsi="Century Schoolbook"/>
          <w:sz w:val="24"/>
          <w:szCs w:val="24"/>
        </w:rPr>
        <w:t xml:space="preserve">evaluated the impact of algorithm choice on the accuracy and reproducibility of fMRI parcellations. Using simulated data, </w:t>
      </w:r>
      <w:proofErr w:type="spellStart"/>
      <w:r>
        <w:rPr>
          <w:rFonts w:ascii="Century Schoolbook" w:hAnsi="Century Schoolbook"/>
          <w:sz w:val="24"/>
          <w:szCs w:val="24"/>
        </w:rPr>
        <w:t>Thirion</w:t>
      </w:r>
      <w:proofErr w:type="spellEnd"/>
      <w:r>
        <w:rPr>
          <w:rFonts w:ascii="Century Schoolbook" w:hAnsi="Century Schoolbook"/>
          <w:sz w:val="24"/>
          <w:szCs w:val="24"/>
        </w:rPr>
        <w:t xml:space="preserve"> and colleagues demonstrated the difficulty of recovering the </w:t>
      </w:r>
      <w:commentRangeStart w:id="238"/>
      <w:r>
        <w:rPr>
          <w:rFonts w:ascii="Century Schoolbook" w:hAnsi="Century Schoolbook"/>
          <w:sz w:val="24"/>
          <w:szCs w:val="24"/>
        </w:rPr>
        <w:t>true number of underlying parcels</w:t>
      </w:r>
      <w:commentRangeEnd w:id="238"/>
      <w:r w:rsidR="00F83202">
        <w:rPr>
          <w:rStyle w:val="CommentReference"/>
          <w:rFonts w:ascii="Times" w:hAnsi="Times"/>
        </w:rPr>
        <w:commentReference w:id="238"/>
      </w:r>
      <w:r>
        <w:rPr>
          <w:rFonts w:ascii="Century Schoolbook" w:hAnsi="Century Schoolbook"/>
          <w:sz w:val="24"/>
          <w:szCs w:val="24"/>
        </w:rPr>
        <w:t>, underscoring the difficulty in choosing an optimal number of clusters. Using task contrast</w:t>
      </w:r>
      <w:r w:rsidR="00225723">
        <w:rPr>
          <w:rFonts w:ascii="Century Schoolbook" w:hAnsi="Century Schoolbook"/>
          <w:sz w:val="24"/>
          <w:szCs w:val="24"/>
        </w:rPr>
        <w:t>s</w:t>
      </w:r>
      <w:r>
        <w:rPr>
          <w:rFonts w:ascii="Century Schoolbook" w:hAnsi="Century Schoolbook"/>
          <w:sz w:val="24"/>
          <w:szCs w:val="24"/>
        </w:rPr>
        <w:t xml:space="preserve"> from real fMRI data, they compared the performance of k-means, ward hierar</w:t>
      </w:r>
      <w:r w:rsidR="004436AD">
        <w:rPr>
          <w:rFonts w:ascii="Century Schoolbook" w:hAnsi="Century Schoolbook"/>
          <w:sz w:val="24"/>
          <w:szCs w:val="24"/>
        </w:rPr>
        <w:t xml:space="preserve">chical and spectral </w:t>
      </w:r>
      <w:r w:rsidR="00C064A7">
        <w:rPr>
          <w:rFonts w:ascii="Century Schoolbook" w:hAnsi="Century Schoolbook"/>
          <w:sz w:val="24"/>
          <w:szCs w:val="24"/>
        </w:rPr>
        <w:t>clustering</w:t>
      </w:r>
      <w:r w:rsidR="004436AD">
        <w:rPr>
          <w:rFonts w:ascii="Century Schoolbook" w:hAnsi="Century Schoolbook"/>
          <w:sz w:val="24"/>
          <w:szCs w:val="24"/>
        </w:rPr>
        <w:t xml:space="preserve">. They found </w:t>
      </w:r>
      <w:r>
        <w:rPr>
          <w:rFonts w:ascii="Century Schoolbook" w:hAnsi="Century Schoolbook"/>
          <w:sz w:val="24"/>
          <w:szCs w:val="24"/>
        </w:rPr>
        <w:t xml:space="preserve">that although k-means clustering produced the most </w:t>
      </w:r>
      <w:r w:rsidR="004436AD">
        <w:rPr>
          <w:rFonts w:ascii="Century Schoolbook" w:hAnsi="Century Schoolbook"/>
          <w:sz w:val="24"/>
          <w:szCs w:val="24"/>
        </w:rPr>
        <w:t>accurate</w:t>
      </w:r>
      <w:r>
        <w:rPr>
          <w:rFonts w:ascii="Century Schoolbook" w:hAnsi="Century Schoolbook"/>
          <w:sz w:val="24"/>
          <w:szCs w:val="24"/>
        </w:rPr>
        <w:t xml:space="preserve"> representation of the underlying data, ward hierarchical clustering produced more reliable </w:t>
      </w:r>
      <w:r w:rsidR="00F32C6B">
        <w:rPr>
          <w:rFonts w:ascii="Century Schoolbook" w:hAnsi="Century Schoolbook"/>
          <w:sz w:val="24"/>
          <w:szCs w:val="24"/>
        </w:rPr>
        <w:t>parcellations</w:t>
      </w:r>
      <w:r>
        <w:rPr>
          <w:rFonts w:ascii="Century Schoolbook" w:hAnsi="Century Schoolbook"/>
          <w:sz w:val="24"/>
          <w:szCs w:val="24"/>
        </w:rPr>
        <w:t xml:space="preserve">. As such, they </w:t>
      </w:r>
      <w:r>
        <w:rPr>
          <w:rFonts w:ascii="Century Schoolbook" w:hAnsi="Century Schoolbook"/>
          <w:sz w:val="24"/>
          <w:szCs w:val="24"/>
        </w:rPr>
        <w:lastRenderedPageBreak/>
        <w:t xml:space="preserve">concluded </w:t>
      </w:r>
      <w:r w:rsidR="00DA1202">
        <w:rPr>
          <w:rFonts w:ascii="Century Schoolbook" w:hAnsi="Century Schoolbook"/>
          <w:sz w:val="24"/>
          <w:szCs w:val="24"/>
        </w:rPr>
        <w:t>that</w:t>
      </w:r>
      <w:r>
        <w:rPr>
          <w:rFonts w:ascii="Century Schoolbook" w:hAnsi="Century Schoolbook"/>
          <w:sz w:val="24"/>
          <w:szCs w:val="24"/>
        </w:rPr>
        <w:t xml:space="preserve"> ward hierarchical clustering </w:t>
      </w:r>
      <w:r w:rsidR="00DC4FE0">
        <w:rPr>
          <w:rFonts w:ascii="Century Schoolbook" w:hAnsi="Century Schoolbook"/>
          <w:sz w:val="24"/>
          <w:szCs w:val="24"/>
        </w:rPr>
        <w:t>provides a reasonable</w:t>
      </w:r>
      <w:r>
        <w:rPr>
          <w:rFonts w:ascii="Century Schoolbook" w:hAnsi="Century Schoolbook"/>
          <w:sz w:val="24"/>
          <w:szCs w:val="24"/>
        </w:rPr>
        <w:t xml:space="preserve"> </w:t>
      </w:r>
      <w:r w:rsidR="00E14C30">
        <w:rPr>
          <w:rFonts w:ascii="Century Schoolbook" w:hAnsi="Century Schoolbook"/>
          <w:sz w:val="24"/>
          <w:szCs w:val="24"/>
        </w:rPr>
        <w:t>compromise between accuracy and</w:t>
      </w:r>
      <w:r>
        <w:rPr>
          <w:rFonts w:ascii="Century Schoolbook" w:hAnsi="Century Schoolbook"/>
          <w:sz w:val="24"/>
          <w:szCs w:val="24"/>
        </w:rPr>
        <w:t xml:space="preserve"> reproducibility for clustering fMRI</w:t>
      </w:r>
      <w:r w:rsidR="00EF5765">
        <w:rPr>
          <w:rFonts w:ascii="Century Schoolbook" w:hAnsi="Century Schoolbook"/>
          <w:sz w:val="24"/>
          <w:szCs w:val="24"/>
        </w:rPr>
        <w:t xml:space="preserve"> </w:t>
      </w:r>
      <w:commentRangeStart w:id="239"/>
      <w:r w:rsidR="00EF5765">
        <w:rPr>
          <w:rFonts w:ascii="Century Schoolbook" w:hAnsi="Century Schoolbook"/>
          <w:sz w:val="24"/>
          <w:szCs w:val="24"/>
        </w:rPr>
        <w:t>data</w:t>
      </w:r>
      <w:commentRangeEnd w:id="239"/>
      <w:r w:rsidR="00F83202">
        <w:rPr>
          <w:rStyle w:val="CommentReference"/>
          <w:rFonts w:ascii="Times" w:hAnsi="Times"/>
        </w:rPr>
        <w:commentReference w:id="239"/>
      </w:r>
      <w:r>
        <w:rPr>
          <w:rFonts w:ascii="Century Schoolbook" w:hAnsi="Century Schoolbook"/>
          <w:sz w:val="24"/>
          <w:szCs w:val="24"/>
        </w:rPr>
        <w:t>.</w:t>
      </w:r>
    </w:p>
    <w:p w14:paraId="7C00BD13" w14:textId="77FE57A8" w:rsidR="004A6740" w:rsidRDefault="00BE3867" w:rsidP="009051B8">
      <w:pPr>
        <w:pStyle w:val="Normal1"/>
        <w:spacing w:after="160"/>
        <w:ind w:firstLine="0"/>
        <w:rPr>
          <w:rFonts w:ascii="Century Schoolbook" w:hAnsi="Century Schoolbook"/>
          <w:sz w:val="24"/>
          <w:szCs w:val="24"/>
        </w:rPr>
      </w:pPr>
      <w:r>
        <w:rPr>
          <w:rFonts w:ascii="Century Schoolbook" w:hAnsi="Century Schoolbook"/>
          <w:sz w:val="24"/>
          <w:szCs w:val="24"/>
        </w:rPr>
        <w:tab/>
        <w:t xml:space="preserve">However, several important questions remain. </w:t>
      </w:r>
      <w:r w:rsidR="00336851">
        <w:rPr>
          <w:rFonts w:ascii="Century Schoolbook" w:hAnsi="Century Schoolbook"/>
          <w:sz w:val="24"/>
          <w:szCs w:val="24"/>
        </w:rPr>
        <w:t xml:space="preserve">First, it is not known if the same recommendations </w:t>
      </w:r>
      <w:proofErr w:type="spellStart"/>
      <w:r w:rsidR="00336851">
        <w:rPr>
          <w:rFonts w:ascii="Century Schoolbook" w:hAnsi="Century Schoolbook"/>
          <w:sz w:val="24"/>
          <w:szCs w:val="24"/>
        </w:rPr>
        <w:t>Thirion</w:t>
      </w:r>
      <w:proofErr w:type="spellEnd"/>
      <w:r w:rsidR="00336851">
        <w:rPr>
          <w:rFonts w:ascii="Century Schoolbook" w:hAnsi="Century Schoolbook"/>
          <w:sz w:val="24"/>
          <w:szCs w:val="24"/>
        </w:rPr>
        <w:t xml:space="preserve"> et al., 2014 </w:t>
      </w:r>
      <w:r w:rsidR="006E67C4">
        <w:rPr>
          <w:rFonts w:ascii="Century Schoolbook" w:hAnsi="Century Schoolbook"/>
          <w:sz w:val="24"/>
          <w:szCs w:val="24"/>
        </w:rPr>
        <w:t>put forth</w:t>
      </w:r>
      <w:r w:rsidR="00336851">
        <w:rPr>
          <w:rFonts w:ascii="Century Schoolbook" w:hAnsi="Century Schoolbook"/>
          <w:sz w:val="24"/>
          <w:szCs w:val="24"/>
        </w:rPr>
        <w:t xml:space="preserve"> apply to summarized coor</w:t>
      </w:r>
      <w:r w:rsidR="0066018A">
        <w:rPr>
          <w:rFonts w:ascii="Century Schoolbook" w:hAnsi="Century Schoolbook"/>
          <w:sz w:val="24"/>
          <w:szCs w:val="24"/>
        </w:rPr>
        <w:t>dinate based meta-analytic data–</w:t>
      </w:r>
      <w:r w:rsidR="00336851">
        <w:rPr>
          <w:rFonts w:ascii="Century Schoolbook" w:hAnsi="Century Schoolbook"/>
          <w:sz w:val="24"/>
          <w:szCs w:val="24"/>
        </w:rPr>
        <w:t xml:space="preserve"> such as the data in the </w:t>
      </w:r>
      <w:proofErr w:type="spellStart"/>
      <w:r w:rsidR="00336851">
        <w:rPr>
          <w:rFonts w:ascii="Century Schoolbook" w:hAnsi="Century Schoolbook"/>
          <w:sz w:val="24"/>
          <w:szCs w:val="24"/>
        </w:rPr>
        <w:t>Neurosynth</w:t>
      </w:r>
      <w:proofErr w:type="spellEnd"/>
      <w:r w:rsidR="00336851">
        <w:rPr>
          <w:rFonts w:ascii="Century Schoolbook" w:hAnsi="Century Schoolbook"/>
          <w:sz w:val="24"/>
          <w:szCs w:val="24"/>
        </w:rPr>
        <w:t xml:space="preserve"> database.</w:t>
      </w:r>
      <w:r w:rsidR="00336851" w:rsidRPr="00336851">
        <w:rPr>
          <w:rFonts w:ascii="Century Schoolbook" w:hAnsi="Century Schoolbook"/>
          <w:sz w:val="24"/>
          <w:szCs w:val="24"/>
        </w:rPr>
        <w:t xml:space="preserve"> </w:t>
      </w:r>
      <w:r w:rsidR="00336851">
        <w:rPr>
          <w:rFonts w:ascii="Century Schoolbook" w:hAnsi="Century Schoolbook"/>
          <w:sz w:val="24"/>
          <w:szCs w:val="24"/>
        </w:rPr>
        <w:t xml:space="preserve">Although they used task-related fMRI to develop and test their parcellations, the range of activation patterns represented in their data was necessarily </w:t>
      </w:r>
      <w:r w:rsidR="00D657AA">
        <w:rPr>
          <w:rFonts w:ascii="Century Schoolbook" w:hAnsi="Century Schoolbook"/>
          <w:sz w:val="24"/>
          <w:szCs w:val="24"/>
        </w:rPr>
        <w:t>limited,</w:t>
      </w:r>
      <w:r w:rsidR="00336851">
        <w:rPr>
          <w:rFonts w:ascii="Century Schoolbook" w:hAnsi="Century Schoolbook"/>
          <w:sz w:val="24"/>
          <w:szCs w:val="24"/>
        </w:rPr>
        <w:t xml:space="preserve"> as </w:t>
      </w:r>
      <w:r w:rsidR="0084619E">
        <w:rPr>
          <w:rFonts w:ascii="Century Schoolbook" w:hAnsi="Century Schoolbook"/>
          <w:sz w:val="24"/>
          <w:szCs w:val="24"/>
        </w:rPr>
        <w:t xml:space="preserve">they studied </w:t>
      </w:r>
      <w:ins w:id="240" w:author="Microsoft Office User" w:date="2016-04-18T18:01:00Z">
        <w:r w:rsidR="00F83202">
          <w:rPr>
            <w:rFonts w:ascii="Century Schoolbook" w:hAnsi="Century Schoolbook"/>
            <w:sz w:val="24"/>
            <w:szCs w:val="24"/>
          </w:rPr>
          <w:t xml:space="preserve">a very limited set of only </w:t>
        </w:r>
      </w:ins>
      <w:r w:rsidR="0084619E">
        <w:rPr>
          <w:rFonts w:ascii="Century Schoolbook" w:hAnsi="Century Schoolbook"/>
          <w:sz w:val="24"/>
          <w:szCs w:val="24"/>
        </w:rPr>
        <w:t>a total of</w:t>
      </w:r>
      <w:r w:rsidR="00336851">
        <w:rPr>
          <w:rFonts w:ascii="Century Schoolbook" w:hAnsi="Century Schoolbook"/>
          <w:sz w:val="24"/>
          <w:szCs w:val="24"/>
        </w:rPr>
        <w:t xml:space="preserve"> of 19 task contrasts </w:t>
      </w:r>
      <w:r w:rsidR="0084619E">
        <w:rPr>
          <w:rFonts w:ascii="Century Schoolbook" w:hAnsi="Century Schoolbook"/>
          <w:sz w:val="24"/>
          <w:szCs w:val="24"/>
        </w:rPr>
        <w:t>across</w:t>
      </w:r>
      <w:r w:rsidR="00336851">
        <w:rPr>
          <w:rFonts w:ascii="Century Schoolbook" w:hAnsi="Century Schoolbook"/>
          <w:sz w:val="24"/>
          <w:szCs w:val="24"/>
        </w:rPr>
        <w:t xml:space="preserve"> two studies. As such, </w:t>
      </w:r>
      <w:r w:rsidR="009051B8">
        <w:rPr>
          <w:rFonts w:ascii="Century Schoolbook" w:hAnsi="Century Schoolbook"/>
          <w:sz w:val="24"/>
          <w:szCs w:val="24"/>
        </w:rPr>
        <w:t xml:space="preserve">a primary goal of the present study is to evaluate the external validity of various parcellations using a more diverse range of psychological paradigms using large-scale meta-analytic data. </w:t>
      </w:r>
      <w:r w:rsidR="00336851">
        <w:rPr>
          <w:rFonts w:ascii="Century Schoolbook" w:hAnsi="Century Schoolbook"/>
          <w:sz w:val="24"/>
          <w:szCs w:val="24"/>
        </w:rPr>
        <w:t xml:space="preserve">Second, although </w:t>
      </w:r>
      <w:proofErr w:type="spellStart"/>
      <w:r w:rsidR="008E3AAF">
        <w:rPr>
          <w:rFonts w:ascii="Century Schoolbook" w:hAnsi="Century Schoolbook"/>
          <w:sz w:val="24"/>
          <w:szCs w:val="24"/>
        </w:rPr>
        <w:t>Thirion</w:t>
      </w:r>
      <w:proofErr w:type="spellEnd"/>
      <w:r w:rsidR="008E3AAF">
        <w:rPr>
          <w:rFonts w:ascii="Century Schoolbook" w:hAnsi="Century Schoolbook"/>
          <w:sz w:val="24"/>
          <w:szCs w:val="24"/>
        </w:rPr>
        <w:t xml:space="preserve"> and </w:t>
      </w:r>
      <w:r w:rsidR="00C92F28">
        <w:rPr>
          <w:rFonts w:ascii="Century Schoolbook" w:hAnsi="Century Schoolbook"/>
          <w:sz w:val="24"/>
          <w:szCs w:val="24"/>
        </w:rPr>
        <w:t>colleagues</w:t>
      </w:r>
      <w:r w:rsidR="00336851">
        <w:rPr>
          <w:rFonts w:ascii="Century Schoolbook" w:hAnsi="Century Schoolbook"/>
          <w:sz w:val="24"/>
          <w:szCs w:val="24"/>
        </w:rPr>
        <w:t xml:space="preserve"> demonstrated that functionally derived parcellations </w:t>
      </w:r>
      <w:r w:rsidR="009051B8">
        <w:rPr>
          <w:rFonts w:ascii="Century Schoolbook" w:hAnsi="Century Schoolbook"/>
          <w:sz w:val="24"/>
          <w:szCs w:val="24"/>
        </w:rPr>
        <w:t>better fit</w:t>
      </w:r>
      <w:r w:rsidR="00336851">
        <w:rPr>
          <w:rFonts w:ascii="Century Schoolbook" w:hAnsi="Century Schoolbook"/>
          <w:sz w:val="24"/>
          <w:szCs w:val="24"/>
        </w:rPr>
        <w:t xml:space="preserve"> task-fMRI data</w:t>
      </w:r>
      <w:r w:rsidR="009051B8">
        <w:rPr>
          <w:rFonts w:ascii="Century Schoolbook" w:hAnsi="Century Schoolbook"/>
          <w:sz w:val="24"/>
          <w:szCs w:val="24"/>
        </w:rPr>
        <w:t xml:space="preserve"> than anatomical atlases</w:t>
      </w:r>
      <w:r w:rsidR="00336851">
        <w:rPr>
          <w:rFonts w:ascii="Century Schoolbook" w:hAnsi="Century Schoolbook"/>
          <w:sz w:val="24"/>
          <w:szCs w:val="24"/>
        </w:rPr>
        <w:t xml:space="preserve">, the majority of existing atlases are derived </w:t>
      </w:r>
      <w:r w:rsidR="009051B8">
        <w:rPr>
          <w:rFonts w:ascii="Century Schoolbook" w:hAnsi="Century Schoolbook"/>
          <w:sz w:val="24"/>
          <w:szCs w:val="24"/>
        </w:rPr>
        <w:t xml:space="preserve">from </w:t>
      </w:r>
      <w:r w:rsidR="00336851">
        <w:rPr>
          <w:rFonts w:ascii="Century Schoolbook" w:hAnsi="Century Schoolbook"/>
          <w:sz w:val="24"/>
          <w:szCs w:val="24"/>
        </w:rPr>
        <w:t>fMRI</w:t>
      </w:r>
      <w:r w:rsidR="009051B8">
        <w:rPr>
          <w:rFonts w:ascii="Century Schoolbook" w:hAnsi="Century Schoolbook"/>
          <w:sz w:val="24"/>
          <w:szCs w:val="24"/>
        </w:rPr>
        <w:t xml:space="preserve"> at rest. In the present study</w:t>
      </w:r>
      <w:ins w:id="241" w:author="Microsoft Office User" w:date="2016-04-18T18:01:00Z">
        <w:r w:rsidR="00F83202">
          <w:rPr>
            <w:rFonts w:ascii="Century Schoolbook" w:hAnsi="Century Schoolbook"/>
            <w:sz w:val="24"/>
            <w:szCs w:val="24"/>
          </w:rPr>
          <w:t>,</w:t>
        </w:r>
      </w:ins>
      <w:r w:rsidR="009051B8">
        <w:rPr>
          <w:rFonts w:ascii="Century Schoolbook" w:hAnsi="Century Schoolbook"/>
          <w:sz w:val="24"/>
          <w:szCs w:val="24"/>
        </w:rPr>
        <w:t xml:space="preserve"> we sought to test if parcellations derived </w:t>
      </w:r>
      <w:ins w:id="242" w:author="Microsoft Office User" w:date="2016-04-18T18:01:00Z">
        <w:r w:rsidR="00F83202">
          <w:rPr>
            <w:rFonts w:ascii="Century Schoolbook" w:hAnsi="Century Schoolbook"/>
            <w:sz w:val="24"/>
            <w:szCs w:val="24"/>
          </w:rPr>
          <w:t xml:space="preserve">from </w:t>
        </w:r>
      </w:ins>
      <w:r w:rsidR="009051B8">
        <w:rPr>
          <w:rFonts w:ascii="Century Schoolbook" w:hAnsi="Century Schoolbook"/>
          <w:sz w:val="24"/>
          <w:szCs w:val="24"/>
        </w:rPr>
        <w:t xml:space="preserve">functional data across various tasks demands better represent the underlying functional organization of the brain than those defined at rest. </w:t>
      </w:r>
      <w:r w:rsidR="00336851">
        <w:rPr>
          <w:rFonts w:ascii="Century Schoolbook" w:hAnsi="Century Schoolbook"/>
          <w:sz w:val="24"/>
          <w:szCs w:val="24"/>
        </w:rPr>
        <w:t xml:space="preserve"> </w:t>
      </w:r>
      <w:ins w:id="243" w:author="Microsoft Office User" w:date="2016-04-18T18:02:00Z">
        <w:r w:rsidR="00F83202">
          <w:rPr>
            <w:rFonts w:ascii="Century Schoolbook" w:hAnsi="Century Schoolbook"/>
            <w:sz w:val="24"/>
            <w:szCs w:val="24"/>
          </w:rPr>
          <w:t>We did so in a variety of ways.</w:t>
        </w:r>
      </w:ins>
    </w:p>
    <w:p w14:paraId="09EB34AF" w14:textId="7FF398AD" w:rsidR="00C40495" w:rsidRPr="009E17AF" w:rsidRDefault="00C40495"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First, we evaluated the choice of algorithm and preprocessing strategy by quantifying the within-cluster cohesion and reproducibility across various spatial scales. Second, we present a novel method for evaluating </w:t>
      </w:r>
      <w:r w:rsidR="00F52075">
        <w:rPr>
          <w:rFonts w:ascii="Century Schoolbook" w:hAnsi="Century Schoolbook"/>
          <w:sz w:val="24"/>
          <w:szCs w:val="24"/>
        </w:rPr>
        <w:t>parcellations that</w:t>
      </w:r>
      <w:r>
        <w:rPr>
          <w:rFonts w:ascii="Century Schoolbook" w:hAnsi="Century Schoolbook"/>
          <w:sz w:val="24"/>
          <w:szCs w:val="24"/>
        </w:rPr>
        <w:t xml:space="preserve"> assesses their ability to predict </w:t>
      </w:r>
      <w:r w:rsidR="00F52075">
        <w:rPr>
          <w:rFonts w:ascii="Century Schoolbook" w:hAnsi="Century Schoolbook"/>
          <w:sz w:val="24"/>
          <w:szCs w:val="24"/>
        </w:rPr>
        <w:t xml:space="preserve">a </w:t>
      </w:r>
      <w:r w:rsidR="009051B8">
        <w:rPr>
          <w:rFonts w:ascii="Century Schoolbook" w:hAnsi="Century Schoolbook"/>
          <w:sz w:val="24"/>
          <w:szCs w:val="24"/>
        </w:rPr>
        <w:t>diverse range</w:t>
      </w:r>
      <w:r w:rsidR="00F52075">
        <w:rPr>
          <w:rFonts w:ascii="Century Schoolbook" w:hAnsi="Century Schoolbook"/>
          <w:sz w:val="24"/>
          <w:szCs w:val="24"/>
        </w:rPr>
        <w:t xml:space="preserve"> of </w:t>
      </w:r>
      <w:r>
        <w:rPr>
          <w:rFonts w:ascii="Century Schoolbook" w:hAnsi="Century Schoolbook"/>
          <w:sz w:val="24"/>
          <w:szCs w:val="24"/>
        </w:rPr>
        <w:t xml:space="preserve">psychological states. </w:t>
      </w:r>
      <w:commentRangeStart w:id="244"/>
      <w:r>
        <w:rPr>
          <w:rFonts w:ascii="Century Schoolbook" w:hAnsi="Century Schoolbook"/>
          <w:sz w:val="24"/>
          <w:szCs w:val="24"/>
        </w:rPr>
        <w:t xml:space="preserve">This method is designed to evaluate the external validity of </w:t>
      </w:r>
      <w:r w:rsidR="009051B8">
        <w:rPr>
          <w:rFonts w:ascii="Century Schoolbook" w:hAnsi="Century Schoolbook"/>
          <w:sz w:val="24"/>
          <w:szCs w:val="24"/>
        </w:rPr>
        <w:t>brain atlases</w:t>
      </w:r>
      <w:r>
        <w:rPr>
          <w:rFonts w:ascii="Century Schoolbook" w:hAnsi="Century Schoolbook"/>
          <w:sz w:val="24"/>
          <w:szCs w:val="24"/>
        </w:rPr>
        <w:t xml:space="preserve"> under the assumption </w:t>
      </w:r>
      <w:r>
        <w:rPr>
          <w:rFonts w:ascii="Century Schoolbook" w:hAnsi="Century Schoolbook"/>
          <w:sz w:val="24"/>
          <w:szCs w:val="24"/>
        </w:rPr>
        <w:lastRenderedPageBreak/>
        <w:t>that parce</w:t>
      </w:r>
      <w:r w:rsidR="00E3604B">
        <w:rPr>
          <w:rFonts w:ascii="Century Schoolbook" w:hAnsi="Century Schoolbook"/>
          <w:sz w:val="24"/>
          <w:szCs w:val="24"/>
        </w:rPr>
        <w:t>llations that better respect</w:t>
      </w:r>
      <w:r>
        <w:rPr>
          <w:rFonts w:ascii="Century Schoolbook" w:hAnsi="Century Schoolbook"/>
          <w:sz w:val="24"/>
          <w:szCs w:val="24"/>
        </w:rPr>
        <w:t xml:space="preserve"> functional boundaries </w:t>
      </w:r>
      <w:r w:rsidR="00E3604B">
        <w:rPr>
          <w:rFonts w:ascii="Century Schoolbook" w:hAnsi="Century Schoolbook"/>
          <w:sz w:val="24"/>
          <w:szCs w:val="24"/>
        </w:rPr>
        <w:t xml:space="preserve">across tasks </w:t>
      </w:r>
      <w:r>
        <w:rPr>
          <w:rFonts w:ascii="Century Schoolbook" w:hAnsi="Century Schoolbook"/>
          <w:sz w:val="24"/>
          <w:szCs w:val="24"/>
        </w:rPr>
        <w:t xml:space="preserve">will </w:t>
      </w:r>
      <w:r w:rsidR="009051B8">
        <w:rPr>
          <w:rFonts w:ascii="Century Schoolbook" w:hAnsi="Century Schoolbook"/>
          <w:sz w:val="24"/>
          <w:szCs w:val="24"/>
        </w:rPr>
        <w:t xml:space="preserve">be able to better predict which psychological states are present in a study. </w:t>
      </w:r>
      <w:commentRangeEnd w:id="244"/>
      <w:r w:rsidR="00F83202">
        <w:rPr>
          <w:rStyle w:val="CommentReference"/>
          <w:rFonts w:ascii="Times" w:hAnsi="Times"/>
        </w:rPr>
        <w:commentReference w:id="244"/>
      </w:r>
      <w:r w:rsidR="009051B8">
        <w:rPr>
          <w:rFonts w:ascii="Century Schoolbook" w:hAnsi="Century Schoolbook"/>
          <w:sz w:val="24"/>
          <w:szCs w:val="24"/>
        </w:rPr>
        <w:t>Using</w:t>
      </w:r>
      <w:r>
        <w:rPr>
          <w:rFonts w:ascii="Century Schoolbook" w:hAnsi="Century Schoolbook"/>
          <w:sz w:val="24"/>
          <w:szCs w:val="24"/>
        </w:rPr>
        <w:t xml:space="preserve"> this method, we compare the performance of meta-analytic co-activation </w:t>
      </w:r>
      <w:r w:rsidR="00F24424">
        <w:rPr>
          <w:rFonts w:ascii="Century Schoolbook" w:hAnsi="Century Schoolbook"/>
          <w:sz w:val="24"/>
          <w:szCs w:val="24"/>
        </w:rPr>
        <w:t>parcellation</w:t>
      </w:r>
      <w:r>
        <w:rPr>
          <w:rFonts w:ascii="Century Schoolbook" w:hAnsi="Century Schoolbook"/>
          <w:sz w:val="24"/>
          <w:szCs w:val="24"/>
        </w:rPr>
        <w:t xml:space="preserve"> to two </w:t>
      </w:r>
      <w:r w:rsidR="009051B8">
        <w:rPr>
          <w:rFonts w:ascii="Century Schoolbook" w:hAnsi="Century Schoolbook"/>
          <w:sz w:val="24"/>
          <w:szCs w:val="24"/>
        </w:rPr>
        <w:t xml:space="preserve">well known </w:t>
      </w:r>
      <w:r>
        <w:rPr>
          <w:rFonts w:ascii="Century Schoolbook" w:hAnsi="Century Schoolbook"/>
          <w:sz w:val="24"/>
          <w:szCs w:val="24"/>
        </w:rPr>
        <w:t xml:space="preserve">anatomical and resting state atlases across various spatial scales. We conclude by making recommendations for future researchers and propose that regional boundaries derived from large-scale meta-analysis </w:t>
      </w:r>
      <w:commentRangeStart w:id="245"/>
      <w:r>
        <w:rPr>
          <w:rFonts w:ascii="Century Schoolbook" w:hAnsi="Century Schoolbook"/>
          <w:sz w:val="24"/>
          <w:szCs w:val="24"/>
        </w:rPr>
        <w:t>better</w:t>
      </w:r>
      <w:commentRangeEnd w:id="245"/>
      <w:r w:rsidR="00F83202">
        <w:rPr>
          <w:rStyle w:val="CommentReference"/>
          <w:rFonts w:ascii="Times" w:hAnsi="Times"/>
        </w:rPr>
        <w:commentReference w:id="245"/>
      </w:r>
      <w:r>
        <w:rPr>
          <w:rFonts w:ascii="Century Schoolbook" w:hAnsi="Century Schoolbook"/>
          <w:sz w:val="24"/>
          <w:szCs w:val="24"/>
        </w:rPr>
        <w:t xml:space="preserve"> reflect the underlying functional-anatomical structure of the brain.  </w:t>
      </w:r>
    </w:p>
    <w:p w14:paraId="0B498B6E" w14:textId="77777777" w:rsidR="003359A7" w:rsidRPr="009E17AF" w:rsidRDefault="003359A7" w:rsidP="00B619DC">
      <w:pPr>
        <w:pStyle w:val="Normal1"/>
        <w:ind w:firstLine="0"/>
        <w:rPr>
          <w:rFonts w:ascii="Century Schoolbook" w:hAnsi="Century Schoolbook"/>
          <w:b/>
          <w:sz w:val="24"/>
          <w:szCs w:val="24"/>
        </w:rPr>
      </w:pPr>
      <w:r w:rsidRPr="009E17AF">
        <w:rPr>
          <w:rFonts w:ascii="Century Schoolbook" w:hAnsi="Century Schoolbook"/>
          <w:b/>
          <w:sz w:val="24"/>
          <w:szCs w:val="24"/>
        </w:rPr>
        <w:t>Materials and Methods</w:t>
      </w:r>
    </w:p>
    <w:p w14:paraId="29D7B04A" w14:textId="6506B1BC" w:rsidR="003359A7" w:rsidRPr="00F22624" w:rsidRDefault="003359A7" w:rsidP="00F22624">
      <w:pPr>
        <w:pStyle w:val="Normal1"/>
        <w:spacing w:after="160"/>
        <w:ind w:firstLine="720"/>
        <w:rPr>
          <w:rFonts w:ascii="Century Schoolbook" w:hAnsi="Century Schoolbook"/>
          <w:color w:val="333333"/>
          <w:sz w:val="24"/>
          <w:szCs w:val="24"/>
          <w:highlight w:val="white"/>
        </w:rPr>
      </w:pPr>
      <w:r w:rsidRPr="00F22624">
        <w:rPr>
          <w:rFonts w:ascii="Century Schoolbook" w:hAnsi="Century Schoolbook"/>
          <w:b/>
          <w:color w:val="333333"/>
          <w:sz w:val="24"/>
          <w:szCs w:val="24"/>
          <w:highlight w:val="white"/>
        </w:rPr>
        <w:t>Dataset</w:t>
      </w:r>
      <w:r w:rsidR="00F22624" w:rsidRPr="00F22624">
        <w:rPr>
          <w:rFonts w:ascii="Century Schoolbook" w:hAnsi="Century Schoolbook"/>
          <w:b/>
          <w:color w:val="333333"/>
          <w:sz w:val="24"/>
          <w:szCs w:val="24"/>
          <w:highlight w:val="white"/>
        </w:rPr>
        <w:t>.</w:t>
      </w:r>
      <w:r w:rsidR="00F22624">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We analyzed version 0.6 of the </w:t>
      </w:r>
      <w:proofErr w:type="spellStart"/>
      <w:r w:rsidRPr="009E17AF">
        <w:rPr>
          <w:rFonts w:ascii="Century Schoolbook" w:hAnsi="Century Schoolbook"/>
          <w:color w:val="333333"/>
          <w:sz w:val="24"/>
          <w:szCs w:val="24"/>
          <w:highlight w:val="white"/>
        </w:rPr>
        <w:t>Neurosynth</w:t>
      </w:r>
      <w:proofErr w:type="spellEnd"/>
      <w:r w:rsidRPr="009E17AF">
        <w:rPr>
          <w:rFonts w:ascii="Century Schoolbook" w:hAnsi="Century Schoolbook"/>
          <w:color w:val="333333"/>
          <w:sz w:val="24"/>
          <w:szCs w:val="24"/>
          <w:highlight w:val="white"/>
        </w:rPr>
        <w:t xml:space="preserve"> database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4AE6B762-892C-4736-8420-C4397C8CE450&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00DF1B5A">
        <w:rPr>
          <w:rFonts w:ascii="Century Schoolbook" w:hAnsi="Century Schoolbook"/>
          <w:color w:val="333333"/>
          <w:sz w:val="24"/>
          <w:szCs w:val="24"/>
          <w:highlight w:val="white"/>
        </w:rPr>
        <w:t xml:space="preserve">, a repository of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fMRI studies and over 410,000 activation</w:t>
      </w:r>
      <w:r w:rsidRPr="009E17AF">
        <w:rPr>
          <w:rFonts w:ascii="Century Schoolbook" w:hAnsi="Century Schoolbook"/>
          <w:color w:val="333333"/>
          <w:sz w:val="24"/>
          <w:szCs w:val="24"/>
        </w:rPr>
        <w:t xml:space="preserve"> peaks</w:t>
      </w:r>
      <w:r w:rsidRPr="009E17AF">
        <w:rPr>
          <w:rFonts w:ascii="Century Schoolbook" w:hAnsi="Century Schoolbook"/>
          <w:sz w:val="24"/>
          <w:szCs w:val="24"/>
        </w:rPr>
        <w:t xml:space="preserve"> that span the full range of the published literature.</w:t>
      </w:r>
      <w:r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MNI152 coordinate space (see </w:t>
      </w:r>
      <w:proofErr w:type="spellStart"/>
      <w:r w:rsidRPr="009E17AF">
        <w:rPr>
          <w:rFonts w:ascii="Century Schoolbook" w:hAnsi="Century Schoolbook"/>
          <w:color w:val="333333"/>
          <w:sz w:val="24"/>
          <w:szCs w:val="24"/>
          <w:highlight w:val="white"/>
        </w:rPr>
        <w:t>Yarkoni</w:t>
      </w:r>
      <w:proofErr w:type="spellEnd"/>
      <w:r w:rsidRPr="009E17AF">
        <w:rPr>
          <w:rFonts w:ascii="Century Schoolbook" w:hAnsi="Century Schoolbook"/>
          <w:color w:val="333333"/>
          <w:sz w:val="24"/>
          <w:szCs w:val="24"/>
          <w:highlight w:val="white"/>
        </w:rPr>
        <w:t xml:space="preserve"> et al., 2011). </w:t>
      </w:r>
    </w:p>
    <w:p w14:paraId="6403D612" w14:textId="7045AFF2" w:rsidR="00E75A3D" w:rsidRPr="00F22624" w:rsidRDefault="00E75A3D" w:rsidP="00187EC7">
      <w:pPr>
        <w:pStyle w:val="Normal1"/>
        <w:spacing w:after="160"/>
        <w:rPr>
          <w:rFonts w:ascii="Century Schoolbook" w:hAnsi="Century Schoolbook"/>
          <w:color w:val="333333"/>
          <w:sz w:val="24"/>
          <w:szCs w:val="24"/>
          <w:highlight w:val="white"/>
        </w:rPr>
      </w:pPr>
      <w:r w:rsidRPr="00F22624">
        <w:rPr>
          <w:rFonts w:ascii="Century Schoolbook" w:hAnsi="Century Schoolbook"/>
          <w:b/>
          <w:color w:val="333333"/>
          <w:sz w:val="24"/>
          <w:szCs w:val="24"/>
          <w:highlight w:val="white"/>
        </w:rPr>
        <w:t>Meta-analytic co-activation clustering</w:t>
      </w:r>
      <w:r w:rsidR="00F22624" w:rsidRPr="00F22624">
        <w:rPr>
          <w:rFonts w:ascii="Century Schoolbook" w:hAnsi="Century Schoolbook"/>
          <w:b/>
          <w:color w:val="333333"/>
          <w:sz w:val="24"/>
          <w:szCs w:val="24"/>
          <w:highlight w:val="white"/>
        </w:rPr>
        <w:t>.</w:t>
      </w:r>
      <w:r w:rsidR="00F22624">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The goal of meta-analytic co-activation is to group together </w:t>
      </w:r>
      <w:r w:rsidR="00187EC7" w:rsidRPr="009E17AF">
        <w:rPr>
          <w:rFonts w:ascii="Century Schoolbook" w:hAnsi="Century Schoolbook"/>
          <w:color w:val="333333"/>
          <w:sz w:val="24"/>
          <w:szCs w:val="24"/>
          <w:highlight w:val="white"/>
        </w:rPr>
        <w:t>functi</w:t>
      </w:r>
      <w:r w:rsidR="00187EC7">
        <w:rPr>
          <w:rFonts w:ascii="Century Schoolbook" w:hAnsi="Century Schoolbook"/>
          <w:color w:val="333333"/>
          <w:sz w:val="24"/>
          <w:szCs w:val="24"/>
          <w:highlight w:val="white"/>
        </w:rPr>
        <w:t>o</w:t>
      </w:r>
      <w:r w:rsidR="00187EC7" w:rsidRPr="009E17AF">
        <w:rPr>
          <w:rFonts w:ascii="Century Schoolbook" w:hAnsi="Century Schoolbook"/>
          <w:color w:val="333333"/>
          <w:sz w:val="24"/>
          <w:szCs w:val="24"/>
          <w:highlight w:val="white"/>
        </w:rPr>
        <w:t>nally</w:t>
      </w:r>
      <w:r w:rsidRPr="009E17AF">
        <w:rPr>
          <w:rFonts w:ascii="Century Schoolbook" w:hAnsi="Century Schoolbook"/>
          <w:color w:val="333333"/>
          <w:sz w:val="24"/>
          <w:szCs w:val="24"/>
          <w:highlight w:val="white"/>
        </w:rPr>
        <w:t xml:space="preserve"> similar voxels of the brain under the assumption that regions</w:t>
      </w:r>
      <w:r w:rsidR="00187EC7">
        <w:rPr>
          <w:rFonts w:ascii="Century Schoolbook" w:hAnsi="Century Schoolbook"/>
          <w:color w:val="333333"/>
          <w:sz w:val="24"/>
          <w:szCs w:val="24"/>
          <w:highlight w:val="white"/>
        </w:rPr>
        <w:t xml:space="preserve"> with similar function will appear in the same studies, i.e</w:t>
      </w:r>
      <w:ins w:id="246" w:author="Microsoft Office User" w:date="2016-04-18T18:03:00Z">
        <w:r w:rsidR="00F83202">
          <w:rPr>
            <w:rFonts w:ascii="Century Schoolbook" w:hAnsi="Century Schoolbook"/>
            <w:color w:val="333333"/>
            <w:sz w:val="24"/>
            <w:szCs w:val="24"/>
            <w:highlight w:val="white"/>
          </w:rPr>
          <w:t>.,</w:t>
        </w:r>
      </w:ins>
      <w:r w:rsidR="00187EC7">
        <w:rPr>
          <w:rFonts w:ascii="Century Schoolbook" w:hAnsi="Century Schoolbook"/>
          <w:color w:val="333333"/>
          <w:sz w:val="24"/>
          <w:szCs w:val="24"/>
          <w:highlight w:val="white"/>
        </w:rPr>
        <w:t xml:space="preserve"> co-activate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4DA18711-E076-4CD3-8FB8-AF8C7B2ACA12&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As such, a typical approach in meta-analytic clustering is to create an array </w:t>
      </w:r>
      <w:proofErr w:type="spellStart"/>
      <w:r w:rsidRPr="009E17AF">
        <w:rPr>
          <w:rFonts w:ascii="Century Schoolbook" w:hAnsi="Century Schoolbook"/>
          <w:color w:val="333333"/>
          <w:sz w:val="24"/>
          <w:szCs w:val="24"/>
          <w:highlight w:val="white"/>
        </w:rPr>
        <w:t>C</w:t>
      </w:r>
      <w:r w:rsidRPr="009E17AF">
        <w:rPr>
          <w:rFonts w:ascii="Century Schoolbook" w:hAnsi="Century Schoolbook"/>
          <w:color w:val="333333"/>
          <w:sz w:val="24"/>
          <w:szCs w:val="24"/>
          <w:highlight w:val="white"/>
          <w:vertAlign w:val="superscript"/>
        </w:rPr>
        <w:t>xy</w:t>
      </w:r>
      <w:proofErr w:type="spellEnd"/>
      <w:r w:rsidRPr="009E17AF">
        <w:rPr>
          <w:rFonts w:ascii="Century Schoolbook" w:hAnsi="Century Schoolbook"/>
          <w:color w:val="333333"/>
          <w:sz w:val="24"/>
          <w:szCs w:val="24"/>
          <w:highlight w:val="white"/>
        </w:rPr>
        <w:t xml:space="preserve"> </w:t>
      </w:r>
      <w:r w:rsidR="00187EC7" w:rsidRPr="009E17AF">
        <w:rPr>
          <w:rFonts w:ascii="Century Schoolbook" w:hAnsi="Century Schoolbook"/>
          <w:color w:val="333333"/>
          <w:sz w:val="24"/>
          <w:szCs w:val="24"/>
          <w:highlight w:val="white"/>
        </w:rPr>
        <w:t>that</w:t>
      </w:r>
      <w:r w:rsidRPr="009E17AF">
        <w:rPr>
          <w:rFonts w:ascii="Century Schoolbook" w:hAnsi="Century Schoolbook"/>
          <w:color w:val="333333"/>
          <w:sz w:val="24"/>
          <w:szCs w:val="24"/>
          <w:highlight w:val="white"/>
        </w:rPr>
        <w:t xml:space="preserve"> represents the distance between voxels as the extent to which each voxel in the brain co-activates across studies with every </w:t>
      </w:r>
      <w:r w:rsidRPr="009E17AF">
        <w:rPr>
          <w:rFonts w:ascii="Century Schoolbook" w:hAnsi="Century Schoolbook"/>
          <w:color w:val="333333"/>
          <w:sz w:val="24"/>
          <w:szCs w:val="24"/>
          <w:highlight w:val="white"/>
        </w:rPr>
        <w:lastRenderedPageBreak/>
        <w:t xml:space="preserve">other voxel in the </w:t>
      </w:r>
      <w:commentRangeStart w:id="247"/>
      <w:r w:rsidRPr="009E17AF">
        <w:rPr>
          <w:rFonts w:ascii="Century Schoolbook" w:hAnsi="Century Schoolbook"/>
          <w:color w:val="333333"/>
          <w:sz w:val="24"/>
          <w:szCs w:val="24"/>
          <w:highlight w:val="white"/>
        </w:rPr>
        <w:t>brain</w:t>
      </w:r>
      <w:commentRangeEnd w:id="247"/>
      <w:r w:rsidR="00F83202">
        <w:rPr>
          <w:rStyle w:val="CommentReference"/>
          <w:rFonts w:ascii="Times" w:hAnsi="Times"/>
        </w:rPr>
        <w:commentReference w:id="247"/>
      </w:r>
      <w:r w:rsidRPr="009E17AF">
        <w:rPr>
          <w:rFonts w:ascii="Century Schoolbook" w:hAnsi="Century Schoolbook"/>
          <w:color w:val="333333"/>
          <w:sz w:val="24"/>
          <w:szCs w:val="24"/>
          <w:highlight w:val="white"/>
        </w:rPr>
        <w:t>. This array is generated by computing the pairwise distance between</w:t>
      </w:r>
      <w:r w:rsidR="00187EC7">
        <w:rPr>
          <w:rFonts w:ascii="Century Schoolbook" w:hAnsi="Century Schoolbook"/>
          <w:color w:val="333333"/>
          <w:sz w:val="24"/>
          <w:szCs w:val="24"/>
          <w:highlight w:val="white"/>
        </w:rPr>
        <w:t xml:space="preserve"> a</w:t>
      </w:r>
      <w:r w:rsidRPr="009E17AF">
        <w:rPr>
          <w:rFonts w:ascii="Century Schoolbook" w:hAnsi="Century Schoolbook"/>
          <w:color w:val="333333"/>
          <w:sz w:val="24"/>
          <w:szCs w:val="24"/>
          <w:highlight w:val="white"/>
        </w:rPr>
        <w:t xml:space="preserve"> </w:t>
      </w:r>
      <w:proofErr w:type="spellStart"/>
      <w:r w:rsidRPr="009E17AF">
        <w:rPr>
          <w:rFonts w:ascii="Century Schoolbook" w:hAnsi="Century Schoolbook"/>
          <w:color w:val="333333"/>
          <w:sz w:val="24"/>
          <w:szCs w:val="24"/>
          <w:highlight w:val="white"/>
        </w:rPr>
        <w:t>vectorized</w:t>
      </w:r>
      <w:proofErr w:type="spellEnd"/>
      <w:r w:rsidRPr="009E17AF">
        <w:rPr>
          <w:rFonts w:ascii="Century Schoolbook" w:hAnsi="Century Schoolbook"/>
          <w:color w:val="333333"/>
          <w:sz w:val="24"/>
          <w:szCs w:val="24"/>
          <w:highlight w:val="white"/>
        </w:rPr>
        <w:t xml:space="preserve"> representation of each voxel’s activation across studies in the database– where a value of 1 indicates the voxel was active in a given study, a </w:t>
      </w:r>
      <w:r w:rsidR="00187EC7">
        <w:rPr>
          <w:rFonts w:ascii="Century Schoolbook" w:hAnsi="Century Schoolbook"/>
          <w:color w:val="333333"/>
          <w:sz w:val="24"/>
          <w:szCs w:val="24"/>
          <w:highlight w:val="white"/>
        </w:rPr>
        <w:t xml:space="preserve">value of 0 indicates it was not, excluding voxels with very low signal (i.e. active in less than 100 studies).  </w:t>
      </w:r>
      <w:r w:rsidRPr="009E17AF">
        <w:rPr>
          <w:rFonts w:ascii="Century Schoolbook" w:hAnsi="Century Schoolbook"/>
          <w:color w:val="333333"/>
          <w:sz w:val="24"/>
          <w:szCs w:val="24"/>
          <w:highlight w:val="white"/>
        </w:rPr>
        <w:t xml:space="preserve">However, </w:t>
      </w:r>
      <w:r w:rsidR="00187EC7">
        <w:rPr>
          <w:rFonts w:ascii="Century Schoolbook" w:hAnsi="Century Schoolbook"/>
          <w:color w:val="333333"/>
          <w:sz w:val="24"/>
          <w:szCs w:val="24"/>
          <w:highlight w:val="white"/>
        </w:rPr>
        <w:t xml:space="preserve">as this </w:t>
      </w:r>
      <w:del w:id="248" w:author="Microsoft Office User" w:date="2016-04-18T18:04:00Z">
        <w:r w:rsidR="00187EC7" w:rsidDel="00F83202">
          <w:rPr>
            <w:rFonts w:ascii="Century Schoolbook" w:hAnsi="Century Schoolbook"/>
            <w:color w:val="333333"/>
            <w:sz w:val="24"/>
            <w:szCs w:val="24"/>
            <w:highlight w:val="white"/>
          </w:rPr>
          <w:delText xml:space="preserve">results </w:delText>
        </w:r>
      </w:del>
      <w:ins w:id="249" w:author="Microsoft Office User" w:date="2016-04-18T18:04:00Z">
        <w:r w:rsidR="00F83202">
          <w:rPr>
            <w:rFonts w:ascii="Century Schoolbook" w:hAnsi="Century Schoolbook"/>
            <w:color w:val="333333"/>
            <w:sz w:val="24"/>
            <w:szCs w:val="24"/>
            <w:highlight w:val="white"/>
          </w:rPr>
          <w:t xml:space="preserve">procedure </w:t>
        </w:r>
      </w:ins>
      <w:r w:rsidR="00187EC7">
        <w:rPr>
          <w:rFonts w:ascii="Century Schoolbook" w:hAnsi="Century Schoolbook"/>
          <w:color w:val="333333"/>
          <w:sz w:val="24"/>
          <w:szCs w:val="24"/>
          <w:highlight w:val="white"/>
        </w:rPr>
        <w:t>would result</w:t>
      </w:r>
      <w:del w:id="250" w:author="Microsoft Office User" w:date="2016-04-18T18:04:00Z">
        <w:r w:rsidR="00187EC7" w:rsidDel="00F83202">
          <w:rPr>
            <w:rFonts w:ascii="Century Schoolbook" w:hAnsi="Century Schoolbook"/>
            <w:color w:val="333333"/>
            <w:sz w:val="24"/>
            <w:szCs w:val="24"/>
            <w:highlight w:val="white"/>
          </w:rPr>
          <w:delText>ing</w:delText>
        </w:r>
      </w:del>
      <w:r w:rsidR="00187EC7">
        <w:rPr>
          <w:rFonts w:ascii="Century Schoolbook" w:hAnsi="Century Schoolbook"/>
          <w:color w:val="333333"/>
          <w:sz w:val="24"/>
          <w:szCs w:val="24"/>
          <w:highlight w:val="white"/>
        </w:rPr>
        <w:t xml:space="preserve"> in a large, computationally intractable matrix</w:t>
      </w:r>
      <w:r w:rsidR="00AC199C"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1</w:t>
      </w:r>
      <w:r w:rsidR="00AC199C" w:rsidRPr="009E17AF">
        <w:rPr>
          <w:rFonts w:ascii="Century Schoolbook" w:hAnsi="Century Schoolbook"/>
          <w:color w:val="333333"/>
          <w:sz w:val="24"/>
          <w:szCs w:val="24"/>
          <w:highlight w:val="white"/>
        </w:rPr>
        <w:t>51,527</w:t>
      </w:r>
      <w:r w:rsidRPr="009E17AF">
        <w:rPr>
          <w:rFonts w:ascii="Century Schoolbook" w:hAnsi="Century Schoolbook"/>
          <w:color w:val="333333"/>
          <w:sz w:val="24"/>
          <w:szCs w:val="24"/>
          <w:highlight w:val="white"/>
        </w:rPr>
        <w:t xml:space="preserve"> by </w:t>
      </w:r>
      <w:r w:rsidR="00AC199C" w:rsidRPr="009E17AF">
        <w:rPr>
          <w:rFonts w:ascii="Century Schoolbook" w:hAnsi="Century Schoolbook"/>
          <w:color w:val="333333"/>
          <w:sz w:val="24"/>
          <w:szCs w:val="24"/>
          <w:highlight w:val="white"/>
        </w:rPr>
        <w:t xml:space="preserve">151,527 </w:t>
      </w:r>
      <w:r w:rsidR="00187EC7">
        <w:rPr>
          <w:rFonts w:ascii="Century Schoolbook" w:hAnsi="Century Schoolbook"/>
          <w:color w:val="333333"/>
          <w:sz w:val="24"/>
          <w:szCs w:val="24"/>
          <w:highlight w:val="white"/>
        </w:rPr>
        <w:t xml:space="preserve">voxels), we use </w:t>
      </w:r>
      <w:r w:rsidR="00187EC7" w:rsidRPr="009E17AF">
        <w:rPr>
          <w:rFonts w:ascii="Century Schoolbook" w:hAnsi="Century Schoolbook"/>
          <w:color w:val="333333"/>
          <w:sz w:val="24"/>
          <w:szCs w:val="24"/>
          <w:highlight w:val="white"/>
        </w:rPr>
        <w:t xml:space="preserve">principal components analysis (PCA) </w:t>
      </w:r>
      <w:r w:rsidR="00187EC7">
        <w:rPr>
          <w:rFonts w:ascii="Century Schoolbook" w:hAnsi="Century Schoolbook"/>
          <w:color w:val="333333"/>
          <w:sz w:val="24"/>
          <w:szCs w:val="24"/>
          <w:highlight w:val="white"/>
        </w:rPr>
        <w:t xml:space="preserve">to reduce the dimensionality of one axis to </w:t>
      </w:r>
      <w:r w:rsidRPr="009E17AF">
        <w:rPr>
          <w:rFonts w:ascii="Century Schoolbook" w:hAnsi="Century Schoolbook"/>
          <w:color w:val="333333"/>
          <w:sz w:val="24"/>
          <w:szCs w:val="24"/>
          <w:highlight w:val="white"/>
        </w:rPr>
        <w:t>100 principal components</w:t>
      </w:r>
      <w:r w:rsidR="00187EC7">
        <w:rPr>
          <w:rFonts w:ascii="Century Schoolbook" w:hAnsi="Century Schoolbook"/>
          <w:color w:val="333333"/>
          <w:sz w:val="24"/>
          <w:szCs w:val="24"/>
          <w:highlight w:val="white"/>
        </w:rPr>
        <w:t xml:space="preserve">. Next, we calculate </w:t>
      </w:r>
      <w:r w:rsidR="00187EC7" w:rsidRPr="009E17AF">
        <w:rPr>
          <w:rFonts w:ascii="Century Schoolbook" w:hAnsi="Century Schoolbook"/>
          <w:color w:val="333333"/>
          <w:sz w:val="24"/>
          <w:szCs w:val="24"/>
          <w:highlight w:val="white"/>
        </w:rPr>
        <w:t xml:space="preserve">the pairwise Pearson correlation between each principal component </w:t>
      </w:r>
      <w:r w:rsidR="00187EC7">
        <w:rPr>
          <w:rFonts w:ascii="Century Schoolbook" w:hAnsi="Century Schoolbook"/>
          <w:color w:val="333333"/>
          <w:sz w:val="24"/>
          <w:szCs w:val="24"/>
          <w:highlight w:val="white"/>
        </w:rPr>
        <w:t xml:space="preserve">and every voxel in the brain, resulting in a matrix </w:t>
      </w:r>
      <w:commentRangeStart w:id="251"/>
      <w:proofErr w:type="spellStart"/>
      <w:r w:rsidRPr="009E17AF">
        <w:rPr>
          <w:rFonts w:ascii="Century Schoolbook" w:hAnsi="Century Schoolbook"/>
          <w:color w:val="333333"/>
          <w:sz w:val="24"/>
          <w:szCs w:val="24"/>
          <w:highlight w:val="white"/>
        </w:rPr>
        <w:t>C</w:t>
      </w:r>
      <w:r w:rsidRPr="009E17AF">
        <w:rPr>
          <w:rFonts w:ascii="Century Schoolbook" w:hAnsi="Century Schoolbook"/>
          <w:color w:val="333333"/>
          <w:sz w:val="24"/>
          <w:szCs w:val="24"/>
          <w:highlight w:val="white"/>
          <w:vertAlign w:val="superscript"/>
        </w:rPr>
        <w:t>vp</w:t>
      </w:r>
      <w:commentRangeEnd w:id="251"/>
      <w:proofErr w:type="spellEnd"/>
      <w:r w:rsidR="00F83202">
        <w:rPr>
          <w:rStyle w:val="CommentReference"/>
          <w:rFonts w:ascii="Times" w:hAnsi="Times"/>
        </w:rPr>
        <w:commentReference w:id="251"/>
      </w:r>
      <w:r w:rsidRPr="009E17AF">
        <w:rPr>
          <w:rFonts w:ascii="Century Schoolbook" w:hAnsi="Century Schoolbook"/>
          <w:color w:val="333333"/>
          <w:sz w:val="24"/>
          <w:szCs w:val="24"/>
          <w:highlight w:val="white"/>
        </w:rPr>
        <w:t xml:space="preserve">, which represents the frequency with which each voxel co-activates </w:t>
      </w:r>
      <w:r w:rsidRPr="009E17AF">
        <w:rPr>
          <w:rFonts w:ascii="Century Schoolbook" w:hAnsi="Century Schoolbook"/>
          <w:color w:val="333333"/>
          <w:sz w:val="24"/>
          <w:szCs w:val="24"/>
        </w:rPr>
        <w:t xml:space="preserve">with the rest of the brain. This matrix </w:t>
      </w:r>
      <w:proofErr w:type="spellStart"/>
      <w:r w:rsidRPr="009E17AF">
        <w:rPr>
          <w:rFonts w:ascii="Century Schoolbook" w:hAnsi="Century Schoolbook"/>
          <w:color w:val="333333"/>
          <w:sz w:val="24"/>
          <w:szCs w:val="24"/>
        </w:rPr>
        <w:t>C</w:t>
      </w:r>
      <w:r w:rsidRPr="009E17AF">
        <w:rPr>
          <w:rFonts w:ascii="Century Schoolbook" w:hAnsi="Century Schoolbook"/>
          <w:color w:val="333333"/>
          <w:sz w:val="24"/>
          <w:szCs w:val="24"/>
          <w:vertAlign w:val="superscript"/>
        </w:rPr>
        <w:t>vp</w:t>
      </w:r>
      <w:proofErr w:type="spellEnd"/>
      <w:r w:rsidRPr="009E17AF">
        <w:rPr>
          <w:rFonts w:ascii="Century Schoolbook" w:hAnsi="Century Schoolbook"/>
          <w:color w:val="333333"/>
          <w:sz w:val="24"/>
          <w:szCs w:val="24"/>
        </w:rPr>
        <w:t xml:space="preserve"> is then entered into the clustering algorithm in order to </w:t>
      </w:r>
      <w:r w:rsidR="00AC199C" w:rsidRPr="009E17AF">
        <w:rPr>
          <w:rFonts w:ascii="Century Schoolbook" w:hAnsi="Century Schoolbook"/>
          <w:color w:val="333333"/>
          <w:sz w:val="24"/>
          <w:szCs w:val="24"/>
        </w:rPr>
        <w:t>cluster</w:t>
      </w:r>
      <w:r w:rsidRPr="009E17AF">
        <w:rPr>
          <w:rFonts w:ascii="Century Schoolbook" w:hAnsi="Century Schoolbook"/>
          <w:color w:val="333333"/>
          <w:sz w:val="24"/>
          <w:szCs w:val="24"/>
        </w:rPr>
        <w:t xml:space="preserve"> voxels in the brain </w:t>
      </w:r>
      <w:r w:rsidR="00AC199C" w:rsidRPr="009E17AF">
        <w:rPr>
          <w:rFonts w:ascii="Century Schoolbook" w:hAnsi="Century Schoolbook"/>
          <w:color w:val="333333"/>
          <w:sz w:val="24"/>
          <w:szCs w:val="24"/>
        </w:rPr>
        <w:t>to</w:t>
      </w:r>
      <w:r w:rsidRPr="009E17AF">
        <w:rPr>
          <w:rFonts w:ascii="Century Schoolbook" w:hAnsi="Century Schoolbook"/>
          <w:color w:val="333333"/>
          <w:sz w:val="24"/>
          <w:szCs w:val="24"/>
        </w:rPr>
        <w:t xml:space="preserve"> a given spatial granularity</w:t>
      </w:r>
      <w:r w:rsidR="00AC199C" w:rsidRPr="009E17AF">
        <w:rPr>
          <w:rFonts w:ascii="Century Schoolbook" w:hAnsi="Century Schoolbook"/>
          <w:color w:val="333333"/>
          <w:sz w:val="24"/>
          <w:szCs w:val="24"/>
        </w:rPr>
        <w:t xml:space="preserve">. </w:t>
      </w:r>
    </w:p>
    <w:p w14:paraId="02386BA6" w14:textId="6E0079D0" w:rsidR="00E75A3D" w:rsidRPr="009E17AF" w:rsidRDefault="00E75A3D" w:rsidP="00D03107">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 xml:space="preserve">However, at this step, an additional </w:t>
      </w:r>
      <w:r w:rsidR="00EE2B6F">
        <w:rPr>
          <w:rFonts w:ascii="Century Schoolbook" w:hAnsi="Century Schoolbook"/>
          <w:color w:val="333333"/>
          <w:sz w:val="24"/>
          <w:szCs w:val="24"/>
        </w:rPr>
        <w:t xml:space="preserve">standardization </w:t>
      </w:r>
      <w:r w:rsidRPr="009E17AF">
        <w:rPr>
          <w:rFonts w:ascii="Century Schoolbook" w:hAnsi="Century Schoolbook"/>
          <w:color w:val="333333"/>
          <w:sz w:val="24"/>
          <w:szCs w:val="24"/>
        </w:rPr>
        <w:t>pre-processing step is potentia</w:t>
      </w:r>
      <w:r w:rsidR="003D440C">
        <w:rPr>
          <w:rFonts w:ascii="Century Schoolbook" w:hAnsi="Century Schoolbook"/>
          <w:color w:val="333333"/>
          <w:sz w:val="24"/>
          <w:szCs w:val="24"/>
        </w:rPr>
        <w:t xml:space="preserve">lly necessary to ensure </w:t>
      </w:r>
      <w:proofErr w:type="spellStart"/>
      <w:r w:rsidR="003D440C">
        <w:rPr>
          <w:rFonts w:ascii="Century Schoolbook" w:hAnsi="Century Schoolbook"/>
          <w:color w:val="333333"/>
          <w:sz w:val="24"/>
          <w:szCs w:val="24"/>
        </w:rPr>
        <w:t>neuro</w:t>
      </w:r>
      <w:r w:rsidRPr="009E17AF">
        <w:rPr>
          <w:rFonts w:ascii="Century Schoolbook" w:hAnsi="Century Schoolbook"/>
          <w:color w:val="333333"/>
          <w:sz w:val="24"/>
          <w:szCs w:val="24"/>
        </w:rPr>
        <w:t>scientifically</w:t>
      </w:r>
      <w:proofErr w:type="spellEnd"/>
      <w:r w:rsidRPr="009E17AF">
        <w:rPr>
          <w:rFonts w:ascii="Century Schoolbook" w:hAnsi="Century Schoolbook"/>
          <w:color w:val="333333"/>
          <w:sz w:val="24"/>
          <w:szCs w:val="24"/>
        </w:rPr>
        <w:t xml:space="preserve"> </w:t>
      </w:r>
      <w:r w:rsidR="003D440C">
        <w:rPr>
          <w:rFonts w:ascii="Century Schoolbook" w:hAnsi="Century Schoolbook"/>
          <w:color w:val="333333"/>
          <w:sz w:val="24"/>
          <w:szCs w:val="24"/>
        </w:rPr>
        <w:t>interpretable results</w:t>
      </w:r>
      <w:r w:rsidRPr="009E17AF">
        <w:rPr>
          <w:rFonts w:ascii="Century Schoolbook" w:hAnsi="Century Schoolbook"/>
          <w:color w:val="333333"/>
          <w:sz w:val="24"/>
          <w:szCs w:val="24"/>
        </w:rPr>
        <w:t xml:space="preserve">. </w:t>
      </w:r>
      <w:proofErr w:type="spellStart"/>
      <w:r w:rsidRPr="009E17AF">
        <w:rPr>
          <w:rFonts w:ascii="Century Schoolbook" w:hAnsi="Century Schoolbook"/>
          <w:color w:val="333333"/>
          <w:sz w:val="24"/>
          <w:szCs w:val="24"/>
        </w:rPr>
        <w:t>C</w:t>
      </w:r>
      <w:r w:rsidRPr="009E17AF">
        <w:rPr>
          <w:rFonts w:ascii="Century Schoolbook" w:hAnsi="Century Schoolbook"/>
          <w:color w:val="333333"/>
          <w:sz w:val="24"/>
          <w:szCs w:val="24"/>
          <w:vertAlign w:val="superscript"/>
        </w:rPr>
        <w:t>vp</w:t>
      </w:r>
      <w:proofErr w:type="spellEnd"/>
      <w:r w:rsidRPr="009E17AF">
        <w:rPr>
          <w:rFonts w:ascii="Century Schoolbook" w:hAnsi="Century Schoolbook"/>
          <w:color w:val="333333"/>
          <w:sz w:val="24"/>
          <w:szCs w:val="24"/>
        </w:rPr>
        <w:t xml:space="preserve"> is purported to represent the</w:t>
      </w:r>
      <w:r w:rsidR="00EE2B6F">
        <w:rPr>
          <w:rFonts w:ascii="Century Schoolbook" w:hAnsi="Century Schoolbook"/>
          <w:color w:val="333333"/>
          <w:sz w:val="24"/>
          <w:szCs w:val="24"/>
        </w:rPr>
        <w:t xml:space="preserve"> difference in</w:t>
      </w:r>
      <w:r w:rsidRPr="009E17AF">
        <w:rPr>
          <w:rFonts w:ascii="Century Schoolbook" w:hAnsi="Century Schoolbook"/>
          <w:color w:val="333333"/>
          <w:sz w:val="24"/>
          <w:szCs w:val="24"/>
        </w:rPr>
        <w:t xml:space="preserve"> co-activation </w:t>
      </w:r>
      <w:r w:rsidR="003D440C">
        <w:rPr>
          <w:rFonts w:ascii="Century Schoolbook" w:hAnsi="Century Schoolbook"/>
          <w:color w:val="333333"/>
          <w:sz w:val="24"/>
          <w:szCs w:val="24"/>
        </w:rPr>
        <w:t xml:space="preserve">between </w:t>
      </w:r>
      <w:r w:rsidR="00EE2B6F">
        <w:rPr>
          <w:rFonts w:ascii="Century Schoolbook" w:hAnsi="Century Schoolbook"/>
          <w:color w:val="333333"/>
          <w:sz w:val="24"/>
          <w:szCs w:val="24"/>
        </w:rPr>
        <w:t>every</w:t>
      </w:r>
      <w:r w:rsidRPr="009E17AF">
        <w:rPr>
          <w:rFonts w:ascii="Century Schoolbook" w:hAnsi="Century Schoolbook"/>
          <w:color w:val="333333"/>
          <w:sz w:val="24"/>
          <w:szCs w:val="24"/>
        </w:rPr>
        <w:t xml:space="preserve"> voxel in a manner akin to the </w:t>
      </w:r>
      <w:r w:rsidR="00EE2B6F">
        <w:rPr>
          <w:rFonts w:ascii="Century Schoolbook" w:hAnsi="Century Schoolbook"/>
          <w:color w:val="333333"/>
          <w:sz w:val="24"/>
          <w:szCs w:val="24"/>
        </w:rPr>
        <w:t>resting state functional connectivity. That is</w:t>
      </w:r>
      <w:r w:rsidRPr="009E17AF">
        <w:rPr>
          <w:rFonts w:ascii="Century Schoolbook" w:hAnsi="Century Schoolbook"/>
          <w:color w:val="333333"/>
          <w:sz w:val="24"/>
          <w:szCs w:val="24"/>
        </w:rPr>
        <w:t xml:space="preserve">, if two voxels show a high degree of co-activation with </w:t>
      </w:r>
      <w:r w:rsidR="00EE2B6F">
        <w:rPr>
          <w:rFonts w:ascii="Century Schoolbook" w:hAnsi="Century Schoolbook"/>
          <w:color w:val="333333"/>
          <w:sz w:val="24"/>
          <w:szCs w:val="24"/>
        </w:rPr>
        <w:t>the same set of voxels</w:t>
      </w:r>
      <w:r w:rsidRPr="009E17AF">
        <w:rPr>
          <w:rFonts w:ascii="Century Schoolbook" w:hAnsi="Century Schoolbook"/>
          <w:color w:val="333333"/>
          <w:sz w:val="24"/>
          <w:szCs w:val="24"/>
        </w:rPr>
        <w:t xml:space="preserve"> (e.g. the </w:t>
      </w:r>
      <w:proofErr w:type="spellStart"/>
      <w:r w:rsidRPr="009E17AF">
        <w:rPr>
          <w:rFonts w:ascii="Century Schoolbook" w:hAnsi="Century Schoolbook"/>
          <w:color w:val="333333"/>
          <w:sz w:val="24"/>
          <w:szCs w:val="24"/>
        </w:rPr>
        <w:t>fronto</w:t>
      </w:r>
      <w:proofErr w:type="spellEnd"/>
      <w:r w:rsidRPr="009E17AF">
        <w:rPr>
          <w:rFonts w:ascii="Century Schoolbook" w:hAnsi="Century Schoolbook"/>
          <w:color w:val="333333"/>
          <w:sz w:val="24"/>
          <w:szCs w:val="24"/>
        </w:rPr>
        <w:t xml:space="preserve">-parietal network) and low co-activation with another set (e.g. default network), </w:t>
      </w:r>
      <w:r w:rsidR="006D74FF">
        <w:rPr>
          <w:rFonts w:ascii="Century Schoolbook" w:hAnsi="Century Schoolbook"/>
          <w:color w:val="333333"/>
          <w:sz w:val="24"/>
          <w:szCs w:val="24"/>
        </w:rPr>
        <w:t xml:space="preserve">these voxels </w:t>
      </w:r>
      <w:r w:rsidR="00EE2B6F">
        <w:rPr>
          <w:rFonts w:ascii="Century Schoolbook" w:hAnsi="Century Schoolbook"/>
          <w:color w:val="333333"/>
          <w:sz w:val="24"/>
          <w:szCs w:val="24"/>
        </w:rPr>
        <w:t>are though</w:t>
      </w:r>
      <w:ins w:id="252" w:author="Microsoft Office User" w:date="2016-04-18T18:04:00Z">
        <w:r w:rsidR="00F83202">
          <w:rPr>
            <w:rFonts w:ascii="Century Schoolbook" w:hAnsi="Century Schoolbook"/>
            <w:color w:val="333333"/>
            <w:sz w:val="24"/>
            <w:szCs w:val="24"/>
          </w:rPr>
          <w:t>t</w:t>
        </w:r>
      </w:ins>
      <w:r w:rsidR="00EE2B6F">
        <w:rPr>
          <w:rFonts w:ascii="Century Schoolbook" w:hAnsi="Century Schoolbook"/>
          <w:color w:val="333333"/>
          <w:sz w:val="24"/>
          <w:szCs w:val="24"/>
        </w:rPr>
        <w:t xml:space="preserve"> to show similar differences to the rest of the brain and </w:t>
      </w:r>
      <w:r w:rsidR="006D74FF">
        <w:rPr>
          <w:rFonts w:ascii="Century Schoolbook" w:hAnsi="Century Schoolbook"/>
          <w:color w:val="333333"/>
          <w:sz w:val="24"/>
          <w:szCs w:val="24"/>
        </w:rPr>
        <w:t>should be grouped together</w:t>
      </w:r>
      <w:r w:rsidR="00EE2B6F">
        <w:rPr>
          <w:rFonts w:ascii="Century Schoolbook" w:hAnsi="Century Schoolbook"/>
          <w:color w:val="333333"/>
          <w:sz w:val="24"/>
          <w:szCs w:val="24"/>
        </w:rPr>
        <w:t xml:space="preserve">. However, we have anecdotally observed that clusters algorithms are sensitive to the base rate of activation of voxels. Voxels </w:t>
      </w:r>
      <w:r w:rsidR="00D03107">
        <w:rPr>
          <w:rFonts w:ascii="Century Schoolbook" w:hAnsi="Century Schoolbook"/>
          <w:color w:val="333333"/>
          <w:sz w:val="24"/>
          <w:szCs w:val="24"/>
        </w:rPr>
        <w:t>that</w:t>
      </w:r>
      <w:r w:rsidR="00EE2B6F">
        <w:rPr>
          <w:rFonts w:ascii="Century Schoolbook" w:hAnsi="Century Schoolbook"/>
          <w:color w:val="333333"/>
          <w:sz w:val="24"/>
          <w:szCs w:val="24"/>
        </w:rPr>
        <w:t xml:space="preserve"> are </w:t>
      </w:r>
      <w:r w:rsidR="00D03107">
        <w:rPr>
          <w:rFonts w:ascii="Century Schoolbook" w:hAnsi="Century Schoolbook"/>
          <w:color w:val="333333"/>
          <w:sz w:val="24"/>
          <w:szCs w:val="24"/>
        </w:rPr>
        <w:t xml:space="preserve">frequently active across studies, such as the insula, </w:t>
      </w:r>
      <w:r w:rsidR="00EE2B6F">
        <w:rPr>
          <w:rFonts w:ascii="Century Schoolbook" w:hAnsi="Century Schoolbook"/>
          <w:color w:val="333333"/>
          <w:sz w:val="24"/>
          <w:szCs w:val="24"/>
        </w:rPr>
        <w:t xml:space="preserve">tend to form </w:t>
      </w:r>
      <w:r w:rsidR="00D03107">
        <w:rPr>
          <w:rFonts w:ascii="Century Schoolbook" w:hAnsi="Century Schoolbook"/>
          <w:color w:val="333333"/>
          <w:sz w:val="24"/>
          <w:szCs w:val="24"/>
        </w:rPr>
        <w:t xml:space="preserve">much </w:t>
      </w:r>
      <w:r w:rsidR="00EE2B6F">
        <w:rPr>
          <w:rFonts w:ascii="Century Schoolbook" w:hAnsi="Century Schoolbook"/>
          <w:color w:val="333333"/>
          <w:sz w:val="24"/>
          <w:szCs w:val="24"/>
        </w:rPr>
        <w:t xml:space="preserve">smaller clusters </w:t>
      </w:r>
      <w:r w:rsidR="00D03107">
        <w:rPr>
          <w:rFonts w:ascii="Century Schoolbook" w:hAnsi="Century Schoolbook"/>
          <w:color w:val="333333"/>
          <w:sz w:val="24"/>
          <w:szCs w:val="24"/>
        </w:rPr>
        <w:t xml:space="preserve">than </w:t>
      </w:r>
      <w:r w:rsidR="00D03107">
        <w:rPr>
          <w:rFonts w:ascii="Century Schoolbook" w:hAnsi="Century Schoolbook"/>
          <w:color w:val="333333"/>
          <w:sz w:val="24"/>
          <w:szCs w:val="24"/>
        </w:rPr>
        <w:lastRenderedPageBreak/>
        <w:t xml:space="preserve">regions will a lower rate of activation. This artifact likely arises because more frequently active voxels show a greater range of differences with the rest of the brain. </w:t>
      </w:r>
      <w:r w:rsidR="00EE2B6F">
        <w:rPr>
          <w:rFonts w:ascii="Century Schoolbook" w:hAnsi="Century Schoolbook"/>
          <w:color w:val="333333"/>
          <w:sz w:val="24"/>
          <w:szCs w:val="24"/>
        </w:rPr>
        <w:t xml:space="preserve">However, </w:t>
      </w:r>
      <w:r w:rsidR="00D03107">
        <w:rPr>
          <w:rFonts w:ascii="Century Schoolbook" w:hAnsi="Century Schoolbook"/>
          <w:color w:val="333333"/>
          <w:sz w:val="24"/>
          <w:szCs w:val="24"/>
        </w:rPr>
        <w:t xml:space="preserve">since </w:t>
      </w:r>
      <w:r w:rsidR="00EE2B6F">
        <w:rPr>
          <w:rFonts w:ascii="Century Schoolbook" w:hAnsi="Century Schoolbook"/>
          <w:color w:val="333333"/>
          <w:sz w:val="24"/>
          <w:szCs w:val="24"/>
        </w:rPr>
        <w:t xml:space="preserve">from a theoretical standpoint we are interested in </w:t>
      </w:r>
      <w:r w:rsidR="00D03107">
        <w:rPr>
          <w:rFonts w:ascii="Century Schoolbook" w:hAnsi="Century Schoolbook"/>
          <w:color w:val="333333"/>
          <w:sz w:val="24"/>
          <w:szCs w:val="24"/>
        </w:rPr>
        <w:t xml:space="preserve">the </w:t>
      </w:r>
      <w:r w:rsidR="00D03107">
        <w:rPr>
          <w:rFonts w:ascii="Century Schoolbook" w:hAnsi="Century Schoolbook"/>
          <w:i/>
          <w:color w:val="333333"/>
          <w:sz w:val="24"/>
          <w:szCs w:val="24"/>
        </w:rPr>
        <w:t>relative</w:t>
      </w:r>
      <w:r w:rsidR="00D03107">
        <w:rPr>
          <w:rFonts w:ascii="Century Schoolbook" w:hAnsi="Century Schoolbook"/>
          <w:color w:val="333333"/>
          <w:sz w:val="24"/>
          <w:szCs w:val="24"/>
        </w:rPr>
        <w:t xml:space="preserve"> </w:t>
      </w:r>
      <w:r w:rsidR="00D03107">
        <w:rPr>
          <w:rFonts w:ascii="Century Schoolbook" w:hAnsi="Century Schoolbook"/>
          <w:i/>
          <w:color w:val="333333"/>
          <w:sz w:val="24"/>
          <w:szCs w:val="24"/>
        </w:rPr>
        <w:t>difference</w:t>
      </w:r>
      <w:r w:rsidR="00D03107">
        <w:rPr>
          <w:rFonts w:ascii="Century Schoolbook" w:hAnsi="Century Schoolbook"/>
          <w:color w:val="333333"/>
          <w:sz w:val="24"/>
          <w:szCs w:val="24"/>
        </w:rPr>
        <w:t xml:space="preserve"> in the pattern co-activation between voxels, standardizing the co-activation matrix may result in more evenly sized and interpretable clusters. An additional goal of this study is to test if standardizing the co-activation matrix </w:t>
      </w:r>
      <w:proofErr w:type="spellStart"/>
      <w:r w:rsidRPr="009E17AF">
        <w:rPr>
          <w:rFonts w:ascii="Century Schoolbook" w:hAnsi="Century Schoolbook"/>
          <w:color w:val="333333"/>
          <w:sz w:val="24"/>
          <w:szCs w:val="24"/>
        </w:rPr>
        <w:t>C</w:t>
      </w:r>
      <w:r w:rsidRPr="009E17AF">
        <w:rPr>
          <w:rFonts w:ascii="Century Schoolbook" w:hAnsi="Century Schoolbook"/>
          <w:color w:val="333333"/>
          <w:sz w:val="24"/>
          <w:szCs w:val="24"/>
          <w:vertAlign w:val="superscript"/>
        </w:rPr>
        <w:t>vp</w:t>
      </w:r>
      <w:proofErr w:type="spellEnd"/>
      <w:r w:rsidRPr="009E17AF">
        <w:rPr>
          <w:rFonts w:ascii="Century Schoolbook" w:hAnsi="Century Schoolbook"/>
          <w:color w:val="333333"/>
          <w:sz w:val="24"/>
          <w:szCs w:val="24"/>
          <w:vertAlign w:val="superscript"/>
        </w:rPr>
        <w:t xml:space="preserve"> </w:t>
      </w:r>
      <w:r w:rsidRPr="009E17AF">
        <w:rPr>
          <w:rFonts w:ascii="Century Schoolbook" w:hAnsi="Century Schoolbook"/>
          <w:color w:val="333333"/>
          <w:sz w:val="24"/>
          <w:szCs w:val="24"/>
        </w:rPr>
        <w:t xml:space="preserve">within voxels </w:t>
      </w:r>
      <w:r w:rsidR="00D03107">
        <w:rPr>
          <w:rFonts w:ascii="Century Schoolbook" w:hAnsi="Century Schoolbook"/>
          <w:color w:val="333333"/>
          <w:sz w:val="24"/>
          <w:szCs w:val="24"/>
        </w:rPr>
        <w:t>will correct for this artifact without introducing other unwanted costs.</w:t>
      </w:r>
    </w:p>
    <w:p w14:paraId="4B86661D" w14:textId="1E2FEDD3" w:rsidR="00F22624" w:rsidRDefault="00E75A3D" w:rsidP="00F22624">
      <w:pPr>
        <w:pStyle w:val="Normal1"/>
        <w:spacing w:after="160"/>
        <w:ind w:firstLine="0"/>
        <w:rPr>
          <w:rFonts w:ascii="Century Schoolbook" w:hAnsi="Century Schoolbook"/>
          <w:b/>
          <w:i/>
          <w:color w:val="333333"/>
          <w:sz w:val="24"/>
          <w:szCs w:val="24"/>
          <w:highlight w:val="white"/>
        </w:rPr>
      </w:pPr>
      <w:r w:rsidRPr="00F22624">
        <w:rPr>
          <w:rFonts w:ascii="Century Schoolbook" w:hAnsi="Century Schoolbook"/>
          <w:b/>
          <w:color w:val="333333"/>
          <w:sz w:val="24"/>
          <w:szCs w:val="24"/>
          <w:highlight w:val="white"/>
        </w:rPr>
        <w:t>Clustering algorithms</w:t>
      </w:r>
      <w:r w:rsidR="00F22624" w:rsidRPr="00F22624">
        <w:rPr>
          <w:rFonts w:ascii="Century Schoolbook" w:hAnsi="Century Schoolbook"/>
          <w:b/>
          <w:color w:val="333333"/>
          <w:sz w:val="24"/>
          <w:szCs w:val="24"/>
          <w:highlight w:val="white"/>
        </w:rPr>
        <w:t>.</w:t>
      </w:r>
      <w:r w:rsidR="00F22624">
        <w:rPr>
          <w:rFonts w:ascii="Century Schoolbook" w:hAnsi="Century Schoolbook"/>
          <w:color w:val="333333"/>
          <w:sz w:val="24"/>
          <w:szCs w:val="24"/>
          <w:highlight w:val="white"/>
        </w:rPr>
        <w:t xml:space="preserve"> </w:t>
      </w:r>
    </w:p>
    <w:p w14:paraId="486F377E" w14:textId="07BCF8CD" w:rsidR="00E75A3D" w:rsidRPr="009E17AF" w:rsidRDefault="00E75A3D" w:rsidP="00F22624">
      <w:pPr>
        <w:pStyle w:val="Normal1"/>
        <w:spacing w:after="160"/>
        <w:rPr>
          <w:rFonts w:ascii="Century Schoolbook" w:hAnsi="Century Schoolbook"/>
          <w:color w:val="333333"/>
          <w:sz w:val="24"/>
          <w:szCs w:val="24"/>
          <w:highlight w:val="white"/>
        </w:rPr>
      </w:pPr>
      <w:r w:rsidRPr="00F22624">
        <w:rPr>
          <w:rFonts w:ascii="Century Schoolbook" w:hAnsi="Century Schoolbook"/>
          <w:b/>
          <w:i/>
          <w:color w:val="333333"/>
          <w:sz w:val="24"/>
          <w:szCs w:val="24"/>
          <w:highlight w:val="white"/>
        </w:rPr>
        <w:t>K-means.</w:t>
      </w:r>
      <w:r w:rsidRPr="009E17AF">
        <w:rPr>
          <w:rFonts w:ascii="Century Schoolbook" w:hAnsi="Century Schoolbook"/>
          <w:i/>
          <w:color w:val="333333"/>
          <w:sz w:val="24"/>
          <w:szCs w:val="24"/>
          <w:highlight w:val="white"/>
        </w:rPr>
        <w:t xml:space="preserve"> </w:t>
      </w:r>
      <w:r w:rsidRPr="009E17AF">
        <w:rPr>
          <w:rFonts w:ascii="Century Schoolbook" w:hAnsi="Century Schoolbook"/>
          <w:color w:val="333333"/>
          <w:sz w:val="24"/>
          <w:szCs w:val="24"/>
          <w:highlight w:val="white"/>
        </w:rPr>
        <w:t>K-means clustering is among the most popular clustering algorithms across a variety of domains. K-means groups voxels by minimizing inertia (i.e. within-cluster sum-of-squares) between observations (e.g. voxels) and the centroid of their corresponding cluster. A potential drawback of this algorithm is that it assumes that clusters are convex and isotropic, and performs poorly when the underlying structure is not spherical</w:t>
      </w:r>
      <w:r w:rsidR="00D155C3">
        <w:rPr>
          <w:rFonts w:ascii="Century Schoolbook" w:hAnsi="Century Schoolbook"/>
          <w:color w:val="333333"/>
          <w:sz w:val="24"/>
          <w:szCs w:val="24"/>
          <w:highlight w:val="white"/>
        </w:rPr>
        <w:t xml:space="preserve"> in Euclidean space</w:t>
      </w:r>
      <w:r w:rsidRPr="009E17AF">
        <w:rPr>
          <w:rFonts w:ascii="Century Schoolbook" w:hAnsi="Century Schoolbook"/>
          <w:color w:val="333333"/>
          <w:sz w:val="24"/>
          <w:szCs w:val="24"/>
          <w:highlight w:val="white"/>
        </w:rPr>
        <w:t xml:space="preserve">. K-means clustering requires one to specify the number of clusters and </w:t>
      </w:r>
      <w:ins w:id="253" w:author="Microsoft Office User" w:date="2016-04-18T18:05:00Z">
        <w:r w:rsidR="00F83202">
          <w:rPr>
            <w:rFonts w:ascii="Century Schoolbook" w:hAnsi="Century Schoolbook"/>
            <w:color w:val="333333"/>
            <w:sz w:val="24"/>
            <w:szCs w:val="24"/>
            <w:highlight w:val="white"/>
          </w:rPr>
          <w:t xml:space="preserve">to </w:t>
        </w:r>
      </w:ins>
      <w:del w:id="254" w:author="Microsoft Office User" w:date="2016-04-18T18:05:00Z">
        <w:r w:rsidRPr="009E17AF" w:rsidDel="00F83202">
          <w:rPr>
            <w:rFonts w:ascii="Century Schoolbook" w:hAnsi="Century Schoolbook"/>
            <w:color w:val="333333"/>
            <w:sz w:val="24"/>
            <w:szCs w:val="24"/>
            <w:highlight w:val="white"/>
          </w:rPr>
          <w:delText>recompute</w:delText>
        </w:r>
      </w:del>
      <w:ins w:id="255" w:author="Microsoft Office User" w:date="2016-04-18T18:05:00Z">
        <w:r w:rsidR="00F83202">
          <w:rPr>
            <w:rFonts w:ascii="Century Schoolbook" w:hAnsi="Century Schoolbook"/>
            <w:color w:val="333333"/>
            <w:sz w:val="24"/>
            <w:szCs w:val="24"/>
            <w:highlight w:val="white"/>
          </w:rPr>
          <w:t>recomputed the clustering</w:t>
        </w:r>
      </w:ins>
      <w:del w:id="256" w:author="Microsoft Office User" w:date="2016-04-18T18:05:00Z">
        <w:r w:rsidRPr="009E17AF" w:rsidDel="00F83202">
          <w:rPr>
            <w:rFonts w:ascii="Century Schoolbook" w:hAnsi="Century Schoolbook"/>
            <w:color w:val="333333"/>
            <w:sz w:val="24"/>
            <w:szCs w:val="24"/>
            <w:highlight w:val="white"/>
          </w:rPr>
          <w:delText>d</w:delText>
        </w:r>
      </w:del>
      <w:r w:rsidRPr="009E17AF">
        <w:rPr>
          <w:rFonts w:ascii="Century Schoolbook" w:hAnsi="Century Schoolbook"/>
          <w:color w:val="333333"/>
          <w:sz w:val="24"/>
          <w:szCs w:val="24"/>
          <w:highlight w:val="white"/>
        </w:rPr>
        <w:t xml:space="preserve"> at each level of granularity desired. </w:t>
      </w:r>
    </w:p>
    <w:p w14:paraId="6DB0A886" w14:textId="3A273336" w:rsidR="00E75A3D" w:rsidRPr="009E17AF" w:rsidRDefault="00E75A3D" w:rsidP="00F22624">
      <w:pPr>
        <w:pStyle w:val="Normal1"/>
        <w:spacing w:after="160"/>
        <w:rPr>
          <w:rFonts w:ascii="Century Schoolbook" w:hAnsi="Century Schoolbook"/>
          <w:color w:val="333333"/>
          <w:sz w:val="24"/>
          <w:szCs w:val="24"/>
        </w:rPr>
      </w:pPr>
      <w:r w:rsidRPr="00F22624">
        <w:rPr>
          <w:rFonts w:ascii="Century Schoolbook" w:hAnsi="Century Schoolbook"/>
          <w:b/>
          <w:i/>
          <w:color w:val="333333"/>
          <w:sz w:val="24"/>
          <w:szCs w:val="24"/>
          <w:highlight w:val="white"/>
        </w:rPr>
        <w:t>Ward hierarchical clustering.</w:t>
      </w:r>
      <w:r w:rsidRPr="009E17AF">
        <w:rPr>
          <w:rFonts w:ascii="Century Schoolbook" w:hAnsi="Century Schoolbook"/>
          <w:i/>
          <w:color w:val="333333"/>
          <w:sz w:val="24"/>
          <w:szCs w:val="24"/>
          <w:highlight w:val="white"/>
        </w:rPr>
        <w:t xml:space="preserve"> </w:t>
      </w:r>
      <w:r w:rsidRPr="009E17AF">
        <w:rPr>
          <w:rFonts w:ascii="Century Schoolbook" w:hAnsi="Century Schoolbook"/>
          <w:color w:val="333333"/>
          <w:sz w:val="24"/>
          <w:szCs w:val="24"/>
          <w:highlight w:val="white"/>
        </w:rPr>
        <w:t xml:space="preserve">Hierarchical agglomerative clustering is a less popular, but </w:t>
      </w:r>
      <w:ins w:id="257" w:author="Microsoft Office User" w:date="2016-04-18T18:05:00Z">
        <w:r w:rsidR="00F83202">
          <w:rPr>
            <w:rFonts w:ascii="Century Schoolbook" w:hAnsi="Century Schoolbook"/>
            <w:color w:val="333333"/>
            <w:sz w:val="24"/>
            <w:szCs w:val="24"/>
            <w:highlight w:val="white"/>
          </w:rPr>
          <w:t xml:space="preserve">a </w:t>
        </w:r>
      </w:ins>
      <w:r w:rsidRPr="009E17AF">
        <w:rPr>
          <w:rFonts w:ascii="Century Schoolbook" w:hAnsi="Century Schoolbook"/>
          <w:color w:val="333333"/>
          <w:sz w:val="24"/>
          <w:szCs w:val="24"/>
          <w:highlight w:val="white"/>
        </w:rPr>
        <w:t xml:space="preserve">plausible alternative </w:t>
      </w:r>
      <w:r w:rsidR="00D155C3">
        <w:rPr>
          <w:rFonts w:ascii="Century Schoolbook" w:hAnsi="Century Schoolbook"/>
          <w:color w:val="333333"/>
          <w:sz w:val="24"/>
          <w:szCs w:val="24"/>
          <w:highlight w:val="white"/>
        </w:rPr>
        <w:t xml:space="preserve">clustering method recommended by </w:t>
      </w:r>
      <w:proofErr w:type="spellStart"/>
      <w:r w:rsidR="00D155C3">
        <w:rPr>
          <w:rFonts w:ascii="Century Schoolbook" w:hAnsi="Century Schoolbook"/>
          <w:color w:val="333333"/>
          <w:sz w:val="24"/>
          <w:szCs w:val="24"/>
          <w:highlight w:val="white"/>
        </w:rPr>
        <w:t>Thirion</w:t>
      </w:r>
      <w:proofErr w:type="spellEnd"/>
      <w:r w:rsidR="00D155C3">
        <w:rPr>
          <w:rFonts w:ascii="Century Schoolbook" w:hAnsi="Century Schoolbook"/>
          <w:color w:val="333333"/>
          <w:sz w:val="24"/>
          <w:szCs w:val="24"/>
          <w:highlight w:val="white"/>
        </w:rPr>
        <w:t xml:space="preserve"> et al., 2014. </w:t>
      </w:r>
      <w:r w:rsidRPr="009E17AF">
        <w:rPr>
          <w:rFonts w:ascii="Century Schoolbook" w:hAnsi="Century Schoolbook"/>
          <w:color w:val="333333"/>
          <w:sz w:val="24"/>
          <w:szCs w:val="24"/>
          <w:highlight w:val="white"/>
        </w:rPr>
        <w:t xml:space="preserve">Hierarchical clustering </w:t>
      </w:r>
      <w:r w:rsidR="00D155C3">
        <w:rPr>
          <w:rFonts w:ascii="Century Schoolbook" w:hAnsi="Century Schoolbook"/>
          <w:color w:val="333333"/>
          <w:sz w:val="24"/>
          <w:szCs w:val="24"/>
          <w:highlight w:val="white"/>
        </w:rPr>
        <w:t>groups</w:t>
      </w:r>
      <w:r w:rsidRPr="009E17AF">
        <w:rPr>
          <w:rFonts w:ascii="Century Schoolbook" w:hAnsi="Century Schoolbook"/>
          <w:color w:val="333333"/>
          <w:sz w:val="24"/>
          <w:szCs w:val="24"/>
          <w:highlight w:val="white"/>
        </w:rPr>
        <w:t xml:space="preserve"> observat</w:t>
      </w:r>
      <w:r w:rsidR="0032132D">
        <w:rPr>
          <w:rFonts w:ascii="Century Schoolbook" w:hAnsi="Century Schoolbook"/>
          <w:color w:val="333333"/>
          <w:sz w:val="24"/>
          <w:szCs w:val="24"/>
          <w:highlight w:val="white"/>
        </w:rPr>
        <w:t>ions using a bottom-up approach</w:t>
      </w:r>
      <w:r w:rsidR="00504267">
        <w:rPr>
          <w:rFonts w:ascii="Century Schoolbook" w:hAnsi="Century Schoolbook"/>
          <w:color w:val="333333"/>
          <w:sz w:val="24"/>
          <w:szCs w:val="24"/>
          <w:highlight w:val="white"/>
        </w:rPr>
        <w:t>, starting</w:t>
      </w:r>
      <w:r w:rsidRPr="009E17AF">
        <w:rPr>
          <w:rFonts w:ascii="Century Schoolbook" w:hAnsi="Century Schoolbook"/>
          <w:color w:val="333333"/>
          <w:sz w:val="24"/>
          <w:szCs w:val="24"/>
          <w:highlight w:val="white"/>
        </w:rPr>
        <w:t xml:space="preserve"> by grouping the two most similar observations, followed by the next most similar pair of observations (or clusters) and so on. Hierarchical clustering produces a </w:t>
      </w:r>
      <w:proofErr w:type="spellStart"/>
      <w:r w:rsidRPr="009E17AF">
        <w:rPr>
          <w:rFonts w:ascii="Century Schoolbook" w:hAnsi="Century Schoolbook"/>
          <w:color w:val="333333"/>
          <w:sz w:val="24"/>
          <w:szCs w:val="24"/>
          <w:highlight w:val="white"/>
        </w:rPr>
        <w:t>dendrogram</w:t>
      </w:r>
      <w:proofErr w:type="spellEnd"/>
      <w:r w:rsidRPr="009E17AF">
        <w:rPr>
          <w:rFonts w:ascii="Century Schoolbook" w:hAnsi="Century Schoolbook"/>
          <w:color w:val="333333"/>
          <w:sz w:val="24"/>
          <w:szCs w:val="24"/>
          <w:highlight w:val="white"/>
        </w:rPr>
        <w:t xml:space="preserve">, which represents the full linkage tree between clusters across levels </w:t>
      </w:r>
      <w:r w:rsidRPr="009E17AF">
        <w:rPr>
          <w:rFonts w:ascii="Century Schoolbook" w:hAnsi="Century Schoolbook"/>
          <w:color w:val="333333"/>
          <w:sz w:val="24"/>
          <w:szCs w:val="24"/>
          <w:highlight w:val="white"/>
        </w:rPr>
        <w:lastRenderedPageBreak/>
        <w:t xml:space="preserve">of granularity. As such, this algorithm does not require one to specify the number of clusters </w:t>
      </w:r>
      <w:r w:rsidRPr="009E17AF">
        <w:rPr>
          <w:rFonts w:ascii="Century Schoolbook" w:hAnsi="Century Schoolbook"/>
          <w:i/>
          <w:color w:val="333333"/>
          <w:sz w:val="24"/>
          <w:szCs w:val="24"/>
          <w:highlight w:val="white"/>
        </w:rPr>
        <w:t>a</w:t>
      </w:r>
      <w:ins w:id="258" w:author="Microsoft Office User" w:date="2016-04-18T18:06:00Z">
        <w:r w:rsidR="00F83202">
          <w:rPr>
            <w:rFonts w:ascii="Century Schoolbook" w:hAnsi="Century Schoolbook"/>
            <w:i/>
            <w:color w:val="333333"/>
            <w:sz w:val="24"/>
            <w:szCs w:val="24"/>
            <w:highlight w:val="white"/>
          </w:rPr>
          <w:t xml:space="preserve"> </w:t>
        </w:r>
      </w:ins>
      <w:r w:rsidRPr="009E17AF">
        <w:rPr>
          <w:rFonts w:ascii="Century Schoolbook" w:hAnsi="Century Schoolbook"/>
          <w:i/>
          <w:color w:val="333333"/>
          <w:sz w:val="24"/>
          <w:szCs w:val="24"/>
          <w:highlight w:val="white"/>
        </w:rPr>
        <w:t>priori</w:t>
      </w:r>
      <w:r w:rsidRPr="009E17AF">
        <w:rPr>
          <w:rFonts w:ascii="Century Schoolbook" w:hAnsi="Century Schoolbook"/>
          <w:color w:val="333333"/>
          <w:sz w:val="24"/>
          <w:szCs w:val="24"/>
          <w:highlight w:val="white"/>
        </w:rPr>
        <w:t xml:space="preserve"> and can provide qualitatively useful information as to the organization of the brain into networks and regions at various spatial scales. Here, we use </w:t>
      </w:r>
      <w:del w:id="259" w:author="Microsoft Office User" w:date="2016-04-18T18:06:00Z">
        <w:r w:rsidRPr="009E17AF" w:rsidDel="00F83202">
          <w:rPr>
            <w:rFonts w:ascii="Century Schoolbook" w:hAnsi="Century Schoolbook"/>
            <w:color w:val="333333"/>
            <w:sz w:val="24"/>
            <w:szCs w:val="24"/>
            <w:highlight w:val="white"/>
          </w:rPr>
          <w:delText xml:space="preserve">ward’s </w:delText>
        </w:r>
      </w:del>
      <w:ins w:id="260" w:author="Microsoft Office User" w:date="2016-04-18T18:06:00Z">
        <w:r w:rsidR="00F83202">
          <w:rPr>
            <w:rFonts w:ascii="Century Schoolbook" w:hAnsi="Century Schoolbook"/>
            <w:color w:val="333333"/>
            <w:sz w:val="24"/>
            <w:szCs w:val="24"/>
            <w:highlight w:val="white"/>
          </w:rPr>
          <w:t>W</w:t>
        </w:r>
        <w:r w:rsidR="00F83202" w:rsidRPr="009E17AF">
          <w:rPr>
            <w:rFonts w:ascii="Century Schoolbook" w:hAnsi="Century Schoolbook"/>
            <w:color w:val="333333"/>
            <w:sz w:val="24"/>
            <w:szCs w:val="24"/>
            <w:highlight w:val="white"/>
          </w:rPr>
          <w:t xml:space="preserve">ard’s </w:t>
        </w:r>
      </w:ins>
      <w:r w:rsidRPr="009E17AF">
        <w:rPr>
          <w:rFonts w:ascii="Century Schoolbook" w:hAnsi="Century Schoolbook"/>
          <w:color w:val="333333"/>
          <w:sz w:val="24"/>
          <w:szCs w:val="24"/>
          <w:highlight w:val="white"/>
        </w:rPr>
        <w:t xml:space="preserve">linkage </w:t>
      </w:r>
      <w:r w:rsidR="00F37F4F" w:rsidRPr="009E17AF">
        <w:rPr>
          <w:rFonts w:ascii="Century Schoolbook" w:hAnsi="Century Schoolbook"/>
          <w:color w:val="333333"/>
          <w:sz w:val="24"/>
          <w:szCs w:val="24"/>
          <w:highlight w:val="white"/>
        </w:rPr>
        <w:t>criterion, which</w:t>
      </w:r>
      <w:r w:rsidRPr="009E17AF">
        <w:rPr>
          <w:rFonts w:ascii="Century Schoolbook" w:hAnsi="Century Schoolbook"/>
          <w:color w:val="333333"/>
          <w:sz w:val="24"/>
          <w:szCs w:val="24"/>
          <w:highlight w:val="white"/>
        </w:rPr>
        <w:t xml:space="preserve"> minimizes th</w:t>
      </w:r>
      <w:r w:rsidR="00F37F4F">
        <w:rPr>
          <w:rFonts w:ascii="Century Schoolbook" w:hAnsi="Century Schoolbook"/>
          <w:color w:val="333333"/>
          <w:sz w:val="24"/>
          <w:szCs w:val="24"/>
          <w:highlight w:val="white"/>
        </w:rPr>
        <w:t>e total within-cluster variance</w:t>
      </w:r>
      <w:r w:rsidRPr="009E17AF">
        <w:rPr>
          <w:rFonts w:ascii="Century Schoolbook" w:hAnsi="Century Schoolbook"/>
          <w:color w:val="333333"/>
          <w:sz w:val="24"/>
          <w:szCs w:val="24"/>
          <w:highlight w:val="white"/>
        </w:rPr>
        <w:t xml:space="preserve"> similarly to k-means clustering.</w:t>
      </w:r>
      <w:r w:rsidR="00803E36" w:rsidRPr="009E17AF">
        <w:rPr>
          <w:rFonts w:ascii="Century Schoolbook" w:hAnsi="Century Schoolbook"/>
          <w:color w:val="333333"/>
          <w:sz w:val="24"/>
          <w:szCs w:val="24"/>
          <w:highlight w:val="white"/>
        </w:rPr>
        <w:t xml:space="preserve"> Notably, </w:t>
      </w:r>
      <w:del w:id="261" w:author="Microsoft Office User" w:date="2016-04-18T18:06:00Z">
        <w:r w:rsidR="00803E36" w:rsidRPr="009E17AF" w:rsidDel="00F83202">
          <w:rPr>
            <w:rFonts w:ascii="Century Schoolbook" w:hAnsi="Century Schoolbook"/>
            <w:color w:val="333333"/>
            <w:sz w:val="24"/>
            <w:szCs w:val="24"/>
            <w:highlight w:val="white"/>
          </w:rPr>
          <w:delText xml:space="preserve">ward’s </w:delText>
        </w:r>
      </w:del>
      <w:ins w:id="262" w:author="Microsoft Office User" w:date="2016-04-18T18:06:00Z">
        <w:r w:rsidR="00F83202">
          <w:rPr>
            <w:rFonts w:ascii="Century Schoolbook" w:hAnsi="Century Schoolbook"/>
            <w:color w:val="333333"/>
            <w:sz w:val="24"/>
            <w:szCs w:val="24"/>
            <w:highlight w:val="white"/>
          </w:rPr>
          <w:t>W</w:t>
        </w:r>
        <w:r w:rsidR="00F83202" w:rsidRPr="009E17AF">
          <w:rPr>
            <w:rFonts w:ascii="Century Schoolbook" w:hAnsi="Century Schoolbook"/>
            <w:color w:val="333333"/>
            <w:sz w:val="24"/>
            <w:szCs w:val="24"/>
            <w:highlight w:val="white"/>
          </w:rPr>
          <w:t xml:space="preserve">ard’s </w:t>
        </w:r>
      </w:ins>
      <w:r w:rsidR="00803E36" w:rsidRPr="009E17AF">
        <w:rPr>
          <w:rFonts w:ascii="Century Schoolbook" w:hAnsi="Century Schoolbook"/>
          <w:color w:val="333333"/>
          <w:sz w:val="24"/>
          <w:szCs w:val="24"/>
          <w:highlight w:val="white"/>
        </w:rPr>
        <w:t>method is seldom used for whole-brain clustering because the computational time increases cubically [</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 xml:space="preserve">(N³)] as a function of samples. We employed the </w:t>
      </w:r>
      <w:proofErr w:type="spellStart"/>
      <w:r w:rsidR="00803E36" w:rsidRPr="009E17AF">
        <w:rPr>
          <w:rFonts w:ascii="Century Schoolbook" w:hAnsi="Century Schoolbook"/>
          <w:color w:val="333333"/>
          <w:sz w:val="24"/>
          <w:szCs w:val="24"/>
        </w:rPr>
        <w:t>fastcluster</w:t>
      </w:r>
      <w:proofErr w:type="spellEnd"/>
      <w:r w:rsidR="00803E36" w:rsidRPr="009E17AF">
        <w:rPr>
          <w:rFonts w:ascii="Century Schoolbook" w:hAnsi="Century Schoolbook"/>
          <w:color w:val="333333"/>
          <w:sz w:val="24"/>
          <w:szCs w:val="24"/>
        </w:rPr>
        <w:t xml:space="preserve"> algorithm </w:t>
      </w:r>
      <w:r w:rsidR="00803E36" w:rsidRPr="009E17AF">
        <w:rPr>
          <w:rFonts w:ascii="Century Schoolbook" w:hAnsi="Century Schoolbook"/>
          <w:color w:val="333333"/>
          <w:sz w:val="24"/>
          <w:szCs w:val="24"/>
        </w:rPr>
        <w:fldChar w:fldCharType="begin"/>
      </w:r>
      <w:r w:rsidR="0000334A">
        <w:rPr>
          <w:rFonts w:ascii="Century Schoolbook" w:hAnsi="Century Schoolbook"/>
          <w:color w:val="333333"/>
          <w:sz w:val="24"/>
          <w:szCs w:val="24"/>
        </w:rPr>
        <w:instrText xml:space="preserve"> ADDIN PAPERS2_CITATIONS &lt;citation&gt;&lt;uuid&gt;2AE461FE-9ABF-4FF0-9588-A66AE37791D1&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00803E36" w:rsidRPr="009E17AF">
        <w:rPr>
          <w:rFonts w:ascii="Century Schoolbook" w:hAnsi="Century Schoolbook"/>
          <w:color w:val="333333"/>
          <w:sz w:val="24"/>
          <w:szCs w:val="24"/>
        </w:rPr>
        <w:fldChar w:fldCharType="separate"/>
      </w:r>
      <w:r w:rsidR="00803E36" w:rsidRPr="009E17AF">
        <w:rPr>
          <w:rFonts w:ascii="Century Schoolbook" w:hAnsi="Century Schoolbook" w:cs="Times"/>
          <w:sz w:val="24"/>
          <w:szCs w:val="24"/>
        </w:rPr>
        <w:t>(Müllner, 2013)</w:t>
      </w:r>
      <w:r w:rsidR="00803E36" w:rsidRPr="009E17AF">
        <w:rPr>
          <w:rFonts w:ascii="Century Schoolbook" w:hAnsi="Century Schoolbook"/>
          <w:color w:val="333333"/>
          <w:sz w:val="24"/>
          <w:szCs w:val="24"/>
        </w:rPr>
        <w:fldChar w:fldCharType="end"/>
      </w:r>
      <w:r w:rsidR="00803E36" w:rsidRPr="009E17AF">
        <w:rPr>
          <w:rFonts w:ascii="Century Schoolbook" w:hAnsi="Century Schoolbook"/>
          <w:color w:val="333333"/>
          <w:sz w:val="24"/>
          <w:szCs w:val="24"/>
        </w:rPr>
        <w:t xml:space="preserve">—a package of libraries that enable efficient hierarchical clustering </w:t>
      </w:r>
      <w:r w:rsidR="00803E36" w:rsidRPr="009E17AF">
        <w:rPr>
          <w:rFonts w:ascii="Century Schoolbook" w:hAnsi="Century Schoolbook"/>
          <w:color w:val="333333"/>
          <w:sz w:val="24"/>
          <w:szCs w:val="24"/>
          <w:highlight w:val="white"/>
        </w:rPr>
        <w:t>[</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(N</w:t>
      </w:r>
      <w:r w:rsidR="00803E36" w:rsidRPr="009E17AF">
        <w:rPr>
          <w:rFonts w:ascii="Century Schoolbook" w:hAnsi="Century Schoolbook"/>
          <w:color w:val="333333"/>
          <w:sz w:val="24"/>
          <w:szCs w:val="24"/>
          <w:vertAlign w:val="superscript"/>
        </w:rPr>
        <w:t>2</w:t>
      </w:r>
      <w:r w:rsidR="00803E36" w:rsidRPr="009E17AF">
        <w:rPr>
          <w:rFonts w:ascii="Century Schoolbook" w:hAnsi="Century Schoolbook"/>
          <w:color w:val="333333"/>
          <w:sz w:val="24"/>
          <w:szCs w:val="24"/>
        </w:rPr>
        <w:t xml:space="preserve">)]—to achieve whole-brain clustering. </w:t>
      </w:r>
    </w:p>
    <w:p w14:paraId="2D3E0F06" w14:textId="469F8777" w:rsidR="008A7311" w:rsidRPr="00F22624" w:rsidRDefault="00F37F4F" w:rsidP="00B619DC">
      <w:pPr>
        <w:pStyle w:val="Normal1"/>
        <w:spacing w:after="160"/>
        <w:ind w:firstLine="0"/>
        <w:rPr>
          <w:rFonts w:ascii="Century Schoolbook" w:hAnsi="Century Schoolbook"/>
          <w:b/>
          <w:color w:val="333333"/>
          <w:sz w:val="24"/>
          <w:szCs w:val="24"/>
          <w:highlight w:val="white"/>
        </w:rPr>
      </w:pPr>
      <w:r>
        <w:rPr>
          <w:rFonts w:ascii="Century Schoolbook" w:hAnsi="Century Schoolbook"/>
          <w:b/>
          <w:color w:val="333333"/>
          <w:sz w:val="24"/>
          <w:szCs w:val="24"/>
          <w:highlight w:val="white"/>
        </w:rPr>
        <w:t>Evaluation</w:t>
      </w:r>
      <w:r w:rsidR="008A7311" w:rsidRPr="00F22624">
        <w:rPr>
          <w:rFonts w:ascii="Century Schoolbook" w:hAnsi="Century Schoolbook"/>
          <w:b/>
          <w:color w:val="333333"/>
          <w:sz w:val="24"/>
          <w:szCs w:val="24"/>
          <w:highlight w:val="white"/>
        </w:rPr>
        <w:t xml:space="preserve"> of </w:t>
      </w:r>
      <w:r w:rsidR="00DC6899">
        <w:rPr>
          <w:rFonts w:ascii="Century Schoolbook" w:hAnsi="Century Schoolbook"/>
          <w:b/>
          <w:color w:val="333333"/>
          <w:sz w:val="24"/>
          <w:szCs w:val="24"/>
          <w:highlight w:val="white"/>
        </w:rPr>
        <w:t>parcellations</w:t>
      </w:r>
      <w:r w:rsidR="00F22624">
        <w:rPr>
          <w:rFonts w:ascii="Century Schoolbook" w:hAnsi="Century Schoolbook"/>
          <w:b/>
          <w:color w:val="333333"/>
          <w:sz w:val="24"/>
          <w:szCs w:val="24"/>
          <w:highlight w:val="white"/>
        </w:rPr>
        <w:t>.</w:t>
      </w:r>
    </w:p>
    <w:p w14:paraId="7CAD4E49" w14:textId="77777777" w:rsidR="00CE702B" w:rsidRPr="009E17AF" w:rsidRDefault="00CE702B" w:rsidP="00F22624">
      <w:pPr>
        <w:pStyle w:val="Normal1"/>
        <w:spacing w:after="160"/>
        <w:ind w:firstLine="720"/>
        <w:rPr>
          <w:rFonts w:ascii="Century Schoolbook" w:hAnsi="Century Schoolbook"/>
          <w:color w:val="333333"/>
          <w:sz w:val="24"/>
          <w:szCs w:val="24"/>
          <w:highlight w:val="white"/>
        </w:rPr>
      </w:pPr>
      <w:r w:rsidRPr="00F22624">
        <w:rPr>
          <w:rFonts w:ascii="Century Schoolbook" w:hAnsi="Century Schoolbook"/>
          <w:b/>
          <w:i/>
          <w:color w:val="333333"/>
          <w:sz w:val="24"/>
          <w:szCs w:val="24"/>
          <w:highlight w:val="white"/>
        </w:rPr>
        <w:t>Within-cluster cohesion.</w:t>
      </w:r>
      <w:r w:rsidRPr="009E17AF">
        <w:rPr>
          <w:rFonts w:ascii="Century Schoolbook" w:hAnsi="Century Schoolbook"/>
          <w:i/>
          <w:color w:val="333333"/>
          <w:sz w:val="24"/>
          <w:szCs w:val="24"/>
          <w:highlight w:val="white"/>
        </w:rPr>
        <w:t xml:space="preserve"> </w:t>
      </w:r>
      <w:r w:rsidRPr="009E17AF">
        <w:rPr>
          <w:rFonts w:ascii="Century Schoolbook" w:hAnsi="Century Schoolbook"/>
          <w:color w:val="333333"/>
          <w:sz w:val="24"/>
          <w:szCs w:val="24"/>
          <w:highlight w:val="white"/>
        </w:rPr>
        <w:t xml:space="preserve">We assessed the overall quality of clustering solutions using the </w:t>
      </w:r>
      <w:r w:rsidRPr="009E17AF">
        <w:rPr>
          <w:rFonts w:ascii="Century Schoolbook" w:hAnsi="Century Schoolbook"/>
          <w:i/>
          <w:color w:val="333333"/>
          <w:sz w:val="24"/>
          <w:szCs w:val="24"/>
          <w:highlight w:val="white"/>
        </w:rPr>
        <w:t xml:space="preserve">silhouette coefficient: </w:t>
      </w:r>
      <w:r w:rsidRPr="009E17AF">
        <w:rPr>
          <w:rFonts w:ascii="Century Schoolbook" w:hAnsi="Century Schoolbook"/>
          <w:color w:val="333333"/>
          <w:sz w:val="24"/>
          <w:szCs w:val="24"/>
          <w:highlight w:val="white"/>
        </w:rPr>
        <w:t>a measure of how similar each sample is to the cluster it was assigned. The silhouette coefficient is defined as:</w:t>
      </w:r>
    </w:p>
    <w:p w14:paraId="0745CE6D" w14:textId="13B29DCB" w:rsidR="00CE702B" w:rsidRPr="0054564B" w:rsidRDefault="003A6A56" w:rsidP="0054564B">
      <w:pPr>
        <w:overflowPunct/>
        <w:autoSpaceDE/>
        <w:autoSpaceDN/>
        <w:adjustRightInd/>
        <w:spacing w:line="480" w:lineRule="auto"/>
        <w:jc w:val="center"/>
        <w:rPr>
          <w:i w:val="0"/>
          <w:sz w:val="20"/>
        </w:rPr>
      </w:pPr>
      <w:hyperlink r:id="rId33" w:history="1">
        <w:r w:rsidR="00C92B7D" w:rsidRPr="009E17AF">
          <w:rPr>
            <w:rFonts w:cs="Arial"/>
            <w:i w:val="0"/>
            <w:noProof/>
            <w:color w:val="000000"/>
            <w:sz w:val="22"/>
            <w:szCs w:val="22"/>
          </w:rPr>
          <w:drawing>
            <wp:inline distT="0" distB="0" distL="0" distR="0" wp14:anchorId="06633DDC" wp14:editId="77ED7B5E">
              <wp:extent cx="1222375" cy="472440"/>
              <wp:effectExtent l="0" t="0" r="0" b="10160"/>
              <wp:docPr id="14" name="Picture 14" descr="OrSApWbfprSiaykw-PFaiM_UshTxVscb6uWJsYlSVW8rlfHTnJUygIZBm1MAAQAQ5zpdrUKuvrcvUe-kHMmmr2tQalWD6rC1IF6X5J5VTUexXnPACvTbHRr3qmzZYU-6mBAj1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SApWbfprSiaykw-PFaiM_UshTxVscb6uWJsYlSVW8rlfHTnJUygIZBm1MAAQAQ5zpdrUKuvrcvUe-kHMmmr2tQalWD6rC1IF6X5J5VTUexXnPACvTbHRr3qmzZYU-6mBAj10qZ"/>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2375" cy="472440"/>
                      </a:xfrm>
                      <a:prstGeom prst="rect">
                        <a:avLst/>
                      </a:prstGeom>
                      <a:noFill/>
                      <a:ln>
                        <a:noFill/>
                      </a:ln>
                    </pic:spPr>
                  </pic:pic>
                </a:graphicData>
              </a:graphic>
            </wp:inline>
          </w:drawing>
        </w:r>
        <w:r w:rsidR="00CE702B" w:rsidRPr="009E17AF">
          <w:rPr>
            <w:rFonts w:cs="Arial"/>
            <w:i w:val="0"/>
            <w:color w:val="000000"/>
            <w:sz w:val="22"/>
            <w:szCs w:val="22"/>
          </w:rPr>
          <w:tab/>
        </w:r>
      </w:hyperlink>
    </w:p>
    <w:p w14:paraId="1C0CDF27" w14:textId="77777777" w:rsidR="00CE702B" w:rsidRPr="009E17AF" w:rsidRDefault="00CE702B" w:rsidP="00B619DC">
      <w:pPr>
        <w:overflowPunct/>
        <w:autoSpaceDE/>
        <w:autoSpaceDN/>
        <w:adjustRightInd/>
        <w:spacing w:line="480" w:lineRule="auto"/>
        <w:rPr>
          <w:i w:val="0"/>
          <w:sz w:val="20"/>
        </w:rPr>
      </w:pPr>
      <w:r w:rsidRPr="009E17AF">
        <w:rPr>
          <w:i w:val="0"/>
          <w:sz w:val="24"/>
        </w:rPr>
        <w:t xml:space="preserve">where a is the mean intra-cluster distance and b is the distance between a sample and the nearest cluster of which the sample is not a part. </w:t>
      </w:r>
      <w:commentRangeStart w:id="263"/>
      <w:r w:rsidRPr="009E17AF">
        <w:rPr>
          <w:i w:val="0"/>
          <w:sz w:val="24"/>
        </w:rPr>
        <w:t>Solutions that minimized the average distance between voxels within each cluster received a greater score</w:t>
      </w:r>
      <w:commentRangeEnd w:id="263"/>
      <w:r w:rsidR="002265E9">
        <w:rPr>
          <w:rStyle w:val="CommentReference"/>
          <w:rFonts w:ascii="Times" w:eastAsia="ＭＳ 明朝" w:hAnsi="Times"/>
          <w:i w:val="0"/>
        </w:rPr>
        <w:commentReference w:id="263"/>
      </w:r>
      <w:r w:rsidRPr="009E17AF">
        <w:rPr>
          <w:i w:val="0"/>
          <w:sz w:val="24"/>
        </w:rPr>
        <w:t>.</w:t>
      </w:r>
    </w:p>
    <w:p w14:paraId="34D98D72" w14:textId="49F05DA7" w:rsidR="00E75A3D" w:rsidRPr="009E17AF" w:rsidRDefault="00CE702B" w:rsidP="00F22624">
      <w:pPr>
        <w:pStyle w:val="Normal1"/>
        <w:spacing w:after="160"/>
        <w:ind w:firstLine="720"/>
        <w:rPr>
          <w:rFonts w:ascii="Century Schoolbook" w:hAnsi="Century Schoolbook"/>
          <w:color w:val="333333"/>
          <w:sz w:val="24"/>
          <w:szCs w:val="24"/>
          <w:highlight w:val="white"/>
        </w:rPr>
      </w:pPr>
      <w:r w:rsidRPr="00F22624">
        <w:rPr>
          <w:rFonts w:ascii="Century Schoolbook" w:hAnsi="Century Schoolbook"/>
          <w:b/>
          <w:i/>
          <w:color w:val="333333"/>
          <w:sz w:val="24"/>
          <w:szCs w:val="24"/>
          <w:highlight w:val="white"/>
        </w:rPr>
        <w:t>Reproducibility</w:t>
      </w:r>
      <w:r w:rsidR="00AC199C" w:rsidRPr="00F22624">
        <w:rPr>
          <w:rFonts w:ascii="Century Schoolbook" w:hAnsi="Century Schoolbook"/>
          <w:b/>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00803E36" w:rsidRPr="009E17AF">
        <w:rPr>
          <w:rFonts w:ascii="Century Schoolbook" w:hAnsi="Century Schoolbook"/>
          <w:color w:val="333333"/>
          <w:sz w:val="24"/>
          <w:szCs w:val="24"/>
          <w:highlight w:val="white"/>
        </w:rPr>
        <w:t xml:space="preserve">Given the goal of gleaning </w:t>
      </w:r>
      <w:proofErr w:type="spellStart"/>
      <w:r w:rsidR="00803E36" w:rsidRPr="009E17AF">
        <w:rPr>
          <w:rFonts w:ascii="Century Schoolbook" w:hAnsi="Century Schoolbook"/>
          <w:color w:val="333333"/>
          <w:sz w:val="24"/>
          <w:szCs w:val="24"/>
          <w:highlight w:val="white"/>
        </w:rPr>
        <w:t>neuroscientifically</w:t>
      </w:r>
      <w:proofErr w:type="spellEnd"/>
      <w:r w:rsidR="00803E36" w:rsidRPr="009E17AF">
        <w:rPr>
          <w:rFonts w:ascii="Century Schoolbook" w:hAnsi="Century Schoolbook"/>
          <w:color w:val="333333"/>
          <w:sz w:val="24"/>
          <w:szCs w:val="24"/>
          <w:highlight w:val="white"/>
        </w:rPr>
        <w:t xml:space="preserve"> useful information from </w:t>
      </w:r>
      <w:r w:rsidR="003B198E">
        <w:rPr>
          <w:rFonts w:ascii="Century Schoolbook" w:hAnsi="Century Schoolbook"/>
          <w:color w:val="333333"/>
          <w:sz w:val="24"/>
          <w:szCs w:val="24"/>
          <w:highlight w:val="white"/>
        </w:rPr>
        <w:t>parcellations</w:t>
      </w:r>
      <w:r w:rsidR="00803E36" w:rsidRPr="009E17AF">
        <w:rPr>
          <w:rFonts w:ascii="Century Schoolbook" w:hAnsi="Century Schoolbook"/>
          <w:color w:val="333333"/>
          <w:sz w:val="24"/>
          <w:szCs w:val="24"/>
          <w:highlight w:val="white"/>
        </w:rPr>
        <w:t xml:space="preserve">–especially given that the grouping of voxels can be interpreted as a plausible computational unit in the brain– it is desirable to choose a solution with high reproducibility </w:t>
      </w:r>
      <w:r w:rsidR="00803E36"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F9034382-A02C-42FE-869F-CBC521670FA3&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 Thirion et al., 2014)</w:t>
      </w:r>
      <w:r w:rsidR="00803E36" w:rsidRPr="009E17AF">
        <w:rPr>
          <w:rFonts w:ascii="Century Schoolbook" w:hAnsi="Century Schoolbook"/>
          <w:color w:val="333333"/>
          <w:sz w:val="24"/>
          <w:szCs w:val="24"/>
          <w:highlight w:val="white"/>
        </w:rPr>
        <w:fldChar w:fldCharType="end"/>
      </w:r>
      <w:r w:rsidR="00803E36" w:rsidRPr="009E17AF">
        <w:rPr>
          <w:rFonts w:ascii="Century Schoolbook" w:hAnsi="Century Schoolbook"/>
          <w:color w:val="333333"/>
          <w:sz w:val="24"/>
          <w:szCs w:val="24"/>
          <w:highlight w:val="white"/>
        </w:rPr>
        <w:t xml:space="preserve">. We </w:t>
      </w:r>
      <w:r w:rsidR="00803E36" w:rsidRPr="009E17AF">
        <w:rPr>
          <w:rFonts w:ascii="Century Schoolbook" w:hAnsi="Century Schoolbook"/>
          <w:color w:val="333333"/>
          <w:sz w:val="24"/>
          <w:szCs w:val="24"/>
          <w:highlight w:val="white"/>
        </w:rPr>
        <w:lastRenderedPageBreak/>
        <w:t xml:space="preserve">assessed the reproducibility of the resulting </w:t>
      </w:r>
      <w:r w:rsidR="003B198E">
        <w:rPr>
          <w:rFonts w:ascii="Century Schoolbook" w:hAnsi="Century Schoolbook"/>
          <w:color w:val="333333"/>
          <w:sz w:val="24"/>
          <w:szCs w:val="24"/>
          <w:highlight w:val="white"/>
        </w:rPr>
        <w:t>parcellations</w:t>
      </w:r>
      <w:r w:rsidR="00803E36" w:rsidRPr="009E17AF">
        <w:rPr>
          <w:rFonts w:ascii="Century Schoolbook" w:hAnsi="Century Schoolbook"/>
          <w:color w:val="333333"/>
          <w:sz w:val="24"/>
          <w:szCs w:val="24"/>
          <w:highlight w:val="white"/>
        </w:rPr>
        <w:t xml:space="preserve"> across </w:t>
      </w:r>
      <w:r w:rsidR="00FD6909">
        <w:rPr>
          <w:rFonts w:ascii="Century Schoolbook" w:hAnsi="Century Schoolbook"/>
          <w:color w:val="333333"/>
          <w:sz w:val="24"/>
          <w:szCs w:val="24"/>
          <w:highlight w:val="white"/>
        </w:rPr>
        <w:t>the previously outlined</w:t>
      </w:r>
      <w:r w:rsidR="00803E36" w:rsidRPr="009E17AF">
        <w:rPr>
          <w:rFonts w:ascii="Century Schoolbook" w:hAnsi="Century Schoolbook"/>
          <w:color w:val="333333"/>
          <w:sz w:val="24"/>
          <w:szCs w:val="24"/>
          <w:highlight w:val="white"/>
        </w:rPr>
        <w:t xml:space="preserve"> various </w:t>
      </w:r>
      <w:r w:rsidR="003B198E">
        <w:rPr>
          <w:rFonts w:ascii="Century Schoolbook" w:hAnsi="Century Schoolbook"/>
          <w:color w:val="333333"/>
          <w:sz w:val="24"/>
          <w:szCs w:val="24"/>
          <w:highlight w:val="white"/>
        </w:rPr>
        <w:t>strategy</w:t>
      </w:r>
      <w:r w:rsidR="00803E36" w:rsidRPr="009E17AF">
        <w:rPr>
          <w:rFonts w:ascii="Century Schoolbook" w:hAnsi="Century Schoolbook"/>
          <w:color w:val="333333"/>
          <w:sz w:val="24"/>
          <w:szCs w:val="24"/>
          <w:highlight w:val="white"/>
        </w:rPr>
        <w:t xml:space="preserve"> choices by measuring the consistency between pairs of bootstrapped clustering solutions </w:t>
      </w:r>
      <w:r w:rsidR="00600B71">
        <w:rPr>
          <w:rFonts w:ascii="Century Schoolbook" w:hAnsi="Century Schoolbook"/>
          <w:color w:val="333333"/>
          <w:sz w:val="24"/>
          <w:szCs w:val="24"/>
          <w:highlight w:val="white"/>
        </w:rPr>
        <w:t>(</w:t>
      </w:r>
      <w:r w:rsidR="00803E36" w:rsidRPr="009E17AF">
        <w:rPr>
          <w:rFonts w:ascii="Century Schoolbook" w:hAnsi="Century Schoolbook"/>
          <w:color w:val="333333"/>
          <w:sz w:val="24"/>
          <w:szCs w:val="24"/>
          <w:highlight w:val="white"/>
        </w:rPr>
        <w:t xml:space="preserve">as in </w:t>
      </w:r>
      <w:proofErr w:type="spellStart"/>
      <w:r w:rsidR="00803E36" w:rsidRPr="009E17AF">
        <w:rPr>
          <w:rFonts w:ascii="Century Schoolbook" w:hAnsi="Century Schoolbook"/>
          <w:color w:val="333333"/>
          <w:sz w:val="24"/>
          <w:szCs w:val="24"/>
          <w:highlight w:val="white"/>
        </w:rPr>
        <w:t>Thirion</w:t>
      </w:r>
      <w:proofErr w:type="spellEnd"/>
      <w:r w:rsidR="00803E36" w:rsidRPr="009E17AF">
        <w:rPr>
          <w:rFonts w:ascii="Century Schoolbook" w:hAnsi="Century Schoolbook"/>
          <w:color w:val="333333"/>
          <w:sz w:val="24"/>
          <w:szCs w:val="24"/>
          <w:highlight w:val="white"/>
        </w:rPr>
        <w:t xml:space="preserve"> et al., 2014</w:t>
      </w:r>
      <w:r w:rsidR="00600B71">
        <w:rPr>
          <w:rFonts w:ascii="Century Schoolbook" w:hAnsi="Century Schoolbook"/>
          <w:color w:val="333333"/>
          <w:sz w:val="24"/>
          <w:szCs w:val="24"/>
          <w:highlight w:val="white"/>
        </w:rPr>
        <w:t>)</w:t>
      </w:r>
      <w:r w:rsidR="00803E36" w:rsidRPr="009E17AF">
        <w:rPr>
          <w:rFonts w:ascii="Century Schoolbook" w:hAnsi="Century Schoolbook"/>
          <w:color w:val="333333"/>
          <w:sz w:val="24"/>
          <w:szCs w:val="24"/>
          <w:highlight w:val="white"/>
        </w:rPr>
        <w:t>. We generated bootstrapped solutions by resampling studies from the database with replacement fifty times and applying our previously outlined clustering procedure</w:t>
      </w:r>
      <w:r w:rsidR="00085526">
        <w:rPr>
          <w:rFonts w:ascii="Century Schoolbook" w:hAnsi="Century Schoolbook"/>
          <w:color w:val="333333"/>
          <w:sz w:val="24"/>
          <w:szCs w:val="24"/>
          <w:highlight w:val="white"/>
        </w:rPr>
        <w:t xml:space="preserve"> repeatedly</w:t>
      </w:r>
      <w:r w:rsidR="00803E36" w:rsidRPr="009E17AF">
        <w:rPr>
          <w:rFonts w:ascii="Century Schoolbook" w:hAnsi="Century Schoolbook"/>
          <w:color w:val="333333"/>
          <w:sz w:val="24"/>
          <w:szCs w:val="24"/>
          <w:highlight w:val="white"/>
        </w:rPr>
        <w:t xml:space="preserve">. We then computed the reproducibility between each pair of bootstrapped </w:t>
      </w:r>
      <w:r w:rsidR="0054377C">
        <w:rPr>
          <w:rFonts w:ascii="Century Schoolbook" w:hAnsi="Century Schoolbook"/>
          <w:color w:val="333333"/>
          <w:sz w:val="24"/>
          <w:szCs w:val="24"/>
          <w:highlight w:val="white"/>
        </w:rPr>
        <w:t>parcellations</w:t>
      </w:r>
      <w:r w:rsidR="00803E36" w:rsidRPr="009E17AF">
        <w:rPr>
          <w:rFonts w:ascii="Century Schoolbook" w:hAnsi="Century Schoolbook"/>
          <w:color w:val="333333"/>
          <w:sz w:val="24"/>
          <w:szCs w:val="24"/>
          <w:highlight w:val="white"/>
        </w:rPr>
        <w:t xml:space="preserve"> using the adjusted Rand index (ARI)– a measure of the </w:t>
      </w:r>
      <w:r w:rsidR="006D00CC" w:rsidRPr="009E17AF">
        <w:rPr>
          <w:rFonts w:ascii="Century Schoolbook" w:hAnsi="Century Schoolbook"/>
          <w:color w:val="333333"/>
          <w:sz w:val="24"/>
          <w:szCs w:val="24"/>
          <w:highlight w:val="white"/>
        </w:rPr>
        <w:t>similarity of two</w:t>
      </w:r>
      <w:r w:rsidR="00803E36" w:rsidRPr="009E17AF">
        <w:rPr>
          <w:rFonts w:ascii="Century Schoolbook" w:hAnsi="Century Schoolbook"/>
          <w:color w:val="333333"/>
          <w:sz w:val="24"/>
          <w:szCs w:val="24"/>
          <w:highlight w:val="white"/>
        </w:rPr>
        <w:t xml:space="preserve"> </w:t>
      </w:r>
      <w:r w:rsidR="006D00CC" w:rsidRPr="009E17AF">
        <w:rPr>
          <w:rFonts w:ascii="Century Schoolbook" w:hAnsi="Century Schoolbook"/>
          <w:color w:val="333333"/>
          <w:sz w:val="24"/>
          <w:szCs w:val="24"/>
          <w:highlight w:val="white"/>
        </w:rPr>
        <w:t xml:space="preserve">vectors. Importantly, ARI is impervious to the specific </w:t>
      </w:r>
      <w:r w:rsidR="005C7EA1" w:rsidRPr="009E17AF">
        <w:rPr>
          <w:rFonts w:ascii="Century Schoolbook" w:hAnsi="Century Schoolbook"/>
          <w:color w:val="333333"/>
          <w:sz w:val="24"/>
          <w:szCs w:val="24"/>
          <w:highlight w:val="white"/>
        </w:rPr>
        <w:t xml:space="preserve">labels assigned to each cluster and is adjusted for chance, allowing for apples-to-apples comparisons across </w:t>
      </w:r>
      <w:r w:rsidR="005C7EA1" w:rsidRPr="009E17AF">
        <w:rPr>
          <w:rFonts w:ascii="Century Schoolbook" w:hAnsi="Century Schoolbook"/>
          <w:i/>
          <w:color w:val="333333"/>
          <w:sz w:val="24"/>
          <w:szCs w:val="24"/>
          <w:highlight w:val="white"/>
        </w:rPr>
        <w:t>k</w:t>
      </w:r>
      <w:r w:rsidR="005C7EA1" w:rsidRPr="009E17AF">
        <w:rPr>
          <w:rFonts w:ascii="Century Schoolbook" w:hAnsi="Century Schoolbook"/>
          <w:color w:val="333333"/>
          <w:sz w:val="24"/>
          <w:szCs w:val="24"/>
          <w:highlight w:val="white"/>
        </w:rPr>
        <w:t>.</w:t>
      </w:r>
      <w:r w:rsidR="00803E36" w:rsidRPr="009E17AF">
        <w:rPr>
          <w:rFonts w:ascii="Century Schoolbook" w:hAnsi="Century Schoolbook"/>
          <w:color w:val="333333"/>
          <w:sz w:val="24"/>
          <w:szCs w:val="24"/>
          <w:highlight w:val="white"/>
        </w:rPr>
        <w:t xml:space="preserve"> ARI scores range from -1 to 1, with 1 indicating a perfect match and 0 indicating </w:t>
      </w:r>
      <w:commentRangeStart w:id="264"/>
      <w:r w:rsidR="00803E36" w:rsidRPr="009E17AF">
        <w:rPr>
          <w:rFonts w:ascii="Century Schoolbook" w:hAnsi="Century Schoolbook"/>
          <w:color w:val="333333"/>
          <w:sz w:val="24"/>
          <w:szCs w:val="24"/>
          <w:highlight w:val="white"/>
        </w:rPr>
        <w:t>chance</w:t>
      </w:r>
      <w:commentRangeEnd w:id="264"/>
      <w:r w:rsidR="00E97412">
        <w:rPr>
          <w:rStyle w:val="CommentReference"/>
          <w:rFonts w:ascii="Times" w:hAnsi="Times"/>
        </w:rPr>
        <w:commentReference w:id="264"/>
      </w:r>
      <w:r w:rsidR="00803E36"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ARI is </w:t>
      </w:r>
      <w:r w:rsidR="0054564B" w:rsidRPr="009E17AF">
        <w:rPr>
          <w:rFonts w:ascii="Century Schoolbook" w:hAnsi="Century Schoolbook"/>
          <w:color w:val="333333"/>
          <w:sz w:val="24"/>
          <w:szCs w:val="24"/>
          <w:highlight w:val="white"/>
        </w:rPr>
        <w:t>defined</w:t>
      </w:r>
      <w:r w:rsidRPr="009E17AF">
        <w:rPr>
          <w:rFonts w:ascii="Century Schoolbook" w:hAnsi="Century Schoolbook"/>
          <w:color w:val="333333"/>
          <w:sz w:val="24"/>
          <w:szCs w:val="24"/>
          <w:highlight w:val="white"/>
        </w:rPr>
        <w:t xml:space="preserve"> as:</w:t>
      </w:r>
    </w:p>
    <w:p w14:paraId="191423AF" w14:textId="17B2B952" w:rsidR="00CE702B" w:rsidRPr="009E17AF" w:rsidRDefault="00C92B7D" w:rsidP="00B619DC">
      <w:pPr>
        <w:pStyle w:val="Normal1"/>
        <w:spacing w:after="160"/>
        <w:ind w:firstLine="0"/>
        <w:jc w:val="center"/>
        <w:rPr>
          <w:rFonts w:ascii="Century Schoolbook" w:hAnsi="Century Schoolbook"/>
          <w:color w:val="333333"/>
          <w:sz w:val="24"/>
          <w:szCs w:val="24"/>
        </w:rPr>
      </w:pPr>
      <w:r w:rsidRPr="009E17AF">
        <w:rPr>
          <w:rFonts w:ascii="Century Schoolbook" w:hAnsi="Century Schoolbook"/>
          <w:noProof/>
          <w:color w:val="333333"/>
          <w:sz w:val="24"/>
          <w:szCs w:val="24"/>
        </w:rPr>
        <w:drawing>
          <wp:inline distT="0" distB="0" distL="0" distR="0" wp14:anchorId="2848DE84" wp14:editId="2AB06028">
            <wp:extent cx="3769331" cy="508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6008" cy="513282"/>
                    </a:xfrm>
                    <a:prstGeom prst="rect">
                      <a:avLst/>
                    </a:prstGeom>
                    <a:noFill/>
                    <a:ln>
                      <a:noFill/>
                    </a:ln>
                  </pic:spPr>
                </pic:pic>
              </a:graphicData>
            </a:graphic>
          </wp:inline>
        </w:drawing>
      </w:r>
    </w:p>
    <w:p w14:paraId="34A9BF2D" w14:textId="24AE89CD" w:rsidR="00CE702B" w:rsidRPr="009E17AF" w:rsidRDefault="00CE702B" w:rsidP="00B619DC">
      <w:pPr>
        <w:overflowPunct/>
        <w:autoSpaceDE/>
        <w:autoSpaceDN/>
        <w:adjustRightInd/>
        <w:spacing w:line="480" w:lineRule="auto"/>
        <w:rPr>
          <w:i w:val="0"/>
          <w:sz w:val="24"/>
        </w:rPr>
      </w:pPr>
      <w:r w:rsidRPr="009E17AF">
        <w:rPr>
          <w:i w:val="0"/>
          <w:color w:val="252525"/>
          <w:sz w:val="24"/>
          <w:shd w:val="clear" w:color="auto" w:fill="FFFFFF"/>
        </w:rPr>
        <w:t>where </w:t>
      </w:r>
      <w:r w:rsidR="00C92B7D" w:rsidRPr="009E17AF">
        <w:rPr>
          <w:i w:val="0"/>
          <w:noProof/>
          <w:sz w:val="24"/>
        </w:rPr>
        <w:drawing>
          <wp:inline distT="0" distB="0" distL="0" distR="0" wp14:anchorId="0E8D2D45" wp14:editId="6FCCF3B6">
            <wp:extent cx="626745" cy="174625"/>
            <wp:effectExtent l="0" t="0" r="8255" b="3175"/>
            <wp:docPr id="16" name="Picture 16" descr="_{ij}, a_i, b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j}, a_i, b_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745" cy="174625"/>
                    </a:xfrm>
                    <a:prstGeom prst="rect">
                      <a:avLst/>
                    </a:prstGeom>
                    <a:noFill/>
                    <a:ln>
                      <a:noFill/>
                    </a:ln>
                  </pic:spPr>
                </pic:pic>
              </a:graphicData>
            </a:graphic>
          </wp:inline>
        </w:drawing>
      </w:r>
      <w:r w:rsidRPr="009E17AF">
        <w:rPr>
          <w:i w:val="0"/>
          <w:color w:val="252525"/>
          <w:sz w:val="24"/>
          <w:shd w:val="clear" w:color="auto" w:fill="FFFFFF"/>
        </w:rPr>
        <w:t xml:space="preserve"> are pairs of matching observation between the two vectors being compared. </w:t>
      </w:r>
    </w:p>
    <w:p w14:paraId="6F17E993" w14:textId="713D4C38" w:rsidR="008A7311" w:rsidRPr="009E17AF" w:rsidRDefault="00F22624" w:rsidP="00F22624">
      <w:pPr>
        <w:pStyle w:val="Normal1"/>
        <w:spacing w:after="160"/>
        <w:ind w:firstLine="720"/>
        <w:rPr>
          <w:rFonts w:ascii="Century Schoolbook" w:hAnsi="Century Schoolbook"/>
          <w:color w:val="333333"/>
          <w:sz w:val="24"/>
          <w:szCs w:val="24"/>
          <w:highlight w:val="white"/>
        </w:rPr>
      </w:pPr>
      <w:r>
        <w:rPr>
          <w:rFonts w:ascii="Century Schoolbook" w:hAnsi="Century Schoolbook"/>
          <w:b/>
          <w:i/>
          <w:color w:val="333333"/>
          <w:sz w:val="24"/>
          <w:szCs w:val="24"/>
          <w:highlight w:val="white"/>
        </w:rPr>
        <w:t>Psychological topic prediction</w:t>
      </w:r>
      <w:r w:rsidR="00AC199C" w:rsidRPr="00F22624">
        <w:rPr>
          <w:rFonts w:ascii="Century Schoolbook" w:hAnsi="Century Schoolbook"/>
          <w:b/>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006D00CC" w:rsidRPr="009E17AF">
        <w:rPr>
          <w:rFonts w:ascii="Century Schoolbook" w:hAnsi="Century Schoolbook"/>
          <w:color w:val="333333"/>
          <w:sz w:val="24"/>
          <w:szCs w:val="24"/>
          <w:highlight w:val="white"/>
        </w:rPr>
        <w:t>It follows that clusters that better represent the computational units that generate BOLD signal should serve as better predictors of the presence of psychological processes as a function of the activation observed in a given study. Put differently, the selection of a preferred clustering solution can be thought of a</w:t>
      </w:r>
      <w:ins w:id="265" w:author="Microsoft Office User" w:date="2016-04-18T18:20:00Z">
        <w:r w:rsidR="00E97412">
          <w:rPr>
            <w:rFonts w:ascii="Century Schoolbook" w:hAnsi="Century Schoolbook"/>
            <w:color w:val="333333"/>
            <w:sz w:val="24"/>
            <w:szCs w:val="24"/>
            <w:highlight w:val="white"/>
          </w:rPr>
          <w:t>s a</w:t>
        </w:r>
      </w:ins>
      <w:r w:rsidR="006D00CC" w:rsidRPr="009E17AF">
        <w:rPr>
          <w:rFonts w:ascii="Century Schoolbook" w:hAnsi="Century Schoolbook"/>
          <w:color w:val="333333"/>
          <w:sz w:val="24"/>
          <w:szCs w:val="24"/>
          <w:highlight w:val="white"/>
        </w:rPr>
        <w:t xml:space="preserve"> feature engineering problem, in which the goal is to select brain features that best predict psychological states. As such, we assessed the validity of our various clustering solutions, as well as existing </w:t>
      </w:r>
      <w:r w:rsidR="006D00CC" w:rsidRPr="009E17AF">
        <w:rPr>
          <w:rFonts w:ascii="Century Schoolbook" w:hAnsi="Century Schoolbook"/>
          <w:color w:val="333333"/>
          <w:sz w:val="24"/>
          <w:szCs w:val="24"/>
          <w:highlight w:val="white"/>
        </w:rPr>
        <w:lastRenderedPageBreak/>
        <w:t xml:space="preserve">parcellations from various brain modalities, on the basis of their ability to predict </w:t>
      </w:r>
      <w:r w:rsidR="008A7311" w:rsidRPr="009E17AF">
        <w:rPr>
          <w:rFonts w:ascii="Century Schoolbook" w:hAnsi="Century Schoolbook"/>
          <w:color w:val="333333"/>
          <w:sz w:val="24"/>
          <w:szCs w:val="24"/>
          <w:highlight w:val="white"/>
        </w:rPr>
        <w:t xml:space="preserve">the presence of </w:t>
      </w:r>
      <w:r w:rsidR="006D00CC" w:rsidRPr="009E17AF">
        <w:rPr>
          <w:rFonts w:ascii="Century Schoolbook" w:hAnsi="Century Schoolbook"/>
          <w:color w:val="333333"/>
          <w:sz w:val="24"/>
          <w:szCs w:val="24"/>
          <w:highlight w:val="white"/>
        </w:rPr>
        <w:t xml:space="preserve">psychological </w:t>
      </w:r>
      <w:r w:rsidR="008A7311" w:rsidRPr="009E17AF">
        <w:rPr>
          <w:rFonts w:ascii="Century Schoolbook" w:hAnsi="Century Schoolbook"/>
          <w:color w:val="333333"/>
          <w:sz w:val="24"/>
          <w:szCs w:val="24"/>
          <w:highlight w:val="white"/>
        </w:rPr>
        <w:t xml:space="preserve">states across studies in </w:t>
      </w:r>
      <w:proofErr w:type="spellStart"/>
      <w:r w:rsidR="008A7311" w:rsidRPr="009E17AF">
        <w:rPr>
          <w:rFonts w:ascii="Century Schoolbook" w:hAnsi="Century Schoolbook"/>
          <w:color w:val="333333"/>
          <w:sz w:val="24"/>
          <w:szCs w:val="24"/>
          <w:highlight w:val="white"/>
        </w:rPr>
        <w:t>Neurosynth</w:t>
      </w:r>
      <w:proofErr w:type="spellEnd"/>
      <w:r w:rsidR="008A7311" w:rsidRPr="009E17AF">
        <w:rPr>
          <w:rFonts w:ascii="Century Schoolbook" w:hAnsi="Century Schoolbook"/>
          <w:color w:val="333333"/>
          <w:sz w:val="24"/>
          <w:szCs w:val="24"/>
          <w:highlight w:val="white"/>
        </w:rPr>
        <w:t xml:space="preserve">. </w:t>
      </w:r>
      <w:commentRangeStart w:id="266"/>
      <w:r w:rsidR="008A7311" w:rsidRPr="009E17AF">
        <w:rPr>
          <w:rFonts w:ascii="Century Schoolbook" w:hAnsi="Century Schoolbook"/>
          <w:color w:val="333333"/>
          <w:sz w:val="24"/>
          <w:szCs w:val="24"/>
          <w:highlight w:val="white"/>
        </w:rPr>
        <w:t xml:space="preserve">Note that in contrast to our previous predictive models, we trained the present models to predict psychological topics using activity within our clusters, rather than predicting activity using a combination of </w:t>
      </w:r>
      <w:commentRangeStart w:id="267"/>
      <w:r w:rsidR="008A7311" w:rsidRPr="009E17AF">
        <w:rPr>
          <w:rFonts w:ascii="Century Schoolbook" w:hAnsi="Century Schoolbook"/>
          <w:color w:val="333333"/>
          <w:sz w:val="24"/>
          <w:szCs w:val="24"/>
          <w:highlight w:val="white"/>
        </w:rPr>
        <w:t>topics</w:t>
      </w:r>
      <w:commentRangeEnd w:id="266"/>
      <w:r w:rsidR="00E97412">
        <w:rPr>
          <w:rStyle w:val="CommentReference"/>
          <w:rFonts w:ascii="Times" w:hAnsi="Times"/>
        </w:rPr>
        <w:commentReference w:id="266"/>
      </w:r>
      <w:commentRangeEnd w:id="267"/>
      <w:r w:rsidR="00E97412">
        <w:rPr>
          <w:rStyle w:val="CommentReference"/>
          <w:rFonts w:ascii="Times" w:hAnsi="Times"/>
        </w:rPr>
        <w:commentReference w:id="267"/>
      </w:r>
      <w:r w:rsidR="008A7311" w:rsidRPr="009E17AF">
        <w:rPr>
          <w:rFonts w:ascii="Century Schoolbook" w:hAnsi="Century Schoolbook"/>
          <w:color w:val="333333"/>
          <w:sz w:val="24"/>
          <w:szCs w:val="24"/>
          <w:highlight w:val="white"/>
        </w:rPr>
        <w:t>.</w:t>
      </w:r>
    </w:p>
    <w:p w14:paraId="0368B081" w14:textId="5FD14189" w:rsidR="008A7311" w:rsidRPr="009E17AF" w:rsidRDefault="008A7311" w:rsidP="00B619DC">
      <w:pPr>
        <w:pStyle w:val="Normal1"/>
        <w:spacing w:after="160"/>
        <w:ind w:firstLine="72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We used a standard set of 60 topics derived using latent </w:t>
      </w:r>
      <w:proofErr w:type="spellStart"/>
      <w:r w:rsidRPr="009E17AF">
        <w:rPr>
          <w:rFonts w:ascii="Century Schoolbook" w:hAnsi="Century Schoolbook"/>
          <w:color w:val="333333"/>
          <w:sz w:val="24"/>
          <w:szCs w:val="24"/>
          <w:highlight w:val="white"/>
        </w:rPr>
        <w:t>dirichlet</w:t>
      </w:r>
      <w:proofErr w:type="spellEnd"/>
      <w:r w:rsidRPr="009E17AF">
        <w:rPr>
          <w:rFonts w:ascii="Century Schoolbook" w:hAnsi="Century Schoolbook"/>
          <w:color w:val="333333"/>
          <w:sz w:val="24"/>
          <w:szCs w:val="24"/>
          <w:highlight w:val="white"/>
        </w:rPr>
        <w:t xml:space="preserve"> allocation (LDA) topic-modeling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346BB509-2A70-4174-8259-19154F343BE9&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(Blei et al., 2003)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that represented the the latent conceptual structure underlying the neuroimaging literature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2A401B14-7623-4161-83F9-542D1D51F5BD&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(Poldrack, Mumford, Schonberg, Kalar, Barman, &amp; Yarkoni, 2012b)</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For each topic individually, we selected two sets of studies: studies that loaded onto the topic above a threshold and studies that did not meet this threshold. </w:t>
      </w:r>
      <w:commentRangeStart w:id="268"/>
      <w:r w:rsidRPr="009E17AF">
        <w:rPr>
          <w:rFonts w:ascii="Century Schoolbook" w:hAnsi="Century Schoolbook"/>
          <w:color w:val="333333"/>
          <w:sz w:val="24"/>
          <w:szCs w:val="24"/>
          <w:highlight w:val="white"/>
        </w:rPr>
        <w:t>We selected a topic loading threshold of 0.001 as this resulted on an average of 16% of studies loading onto each topic – a sufficient number for training of classifier but not so large that a heterogeneous set of non-representative studies would load for each</w:t>
      </w:r>
      <w:commentRangeEnd w:id="268"/>
      <w:r w:rsidR="00E97412">
        <w:rPr>
          <w:rStyle w:val="CommentReference"/>
          <w:rFonts w:ascii="Times" w:hAnsi="Times"/>
        </w:rPr>
        <w:commentReference w:id="268"/>
      </w:r>
      <w:r w:rsidRPr="009E17AF">
        <w:rPr>
          <w:rFonts w:ascii="Century Schoolbook" w:hAnsi="Century Schoolbook"/>
          <w:color w:val="333333"/>
          <w:sz w:val="24"/>
          <w:szCs w:val="24"/>
          <w:highlight w:val="white"/>
        </w:rPr>
        <w:t xml:space="preserve">. </w:t>
      </w:r>
    </w:p>
    <w:p w14:paraId="62480154" w14:textId="3EF06450"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For each cluster, we trained a naive Bayes classifier to discriminate these two sets of studies based on the mean activity within each cluster in a given whole-brain parcellation map. We chose naive Bayes because (</w:t>
      </w:r>
      <w:proofErr w:type="spellStart"/>
      <w:r w:rsidRPr="009E17AF">
        <w:rPr>
          <w:rFonts w:ascii="Century Schoolbook" w:hAnsi="Century Schoolbook"/>
          <w:color w:val="333333"/>
          <w:sz w:val="24"/>
          <w:szCs w:val="24"/>
          <w:highlight w:val="white"/>
        </w:rPr>
        <w:t>i</w:t>
      </w:r>
      <w:proofErr w:type="spellEnd"/>
      <w:r w:rsidRPr="009E17AF">
        <w:rPr>
          <w:rFonts w:ascii="Century Schoolbook" w:hAnsi="Century Schoolbook"/>
          <w:color w:val="333333"/>
          <w:sz w:val="24"/>
          <w:szCs w:val="24"/>
          <w:highlight w:val="white"/>
        </w:rPr>
        <w:t xml:space="preserve">) we have previously had success applying this algorithm to </w:t>
      </w:r>
      <w:proofErr w:type="spellStart"/>
      <w:r w:rsidRPr="009E17AF">
        <w:rPr>
          <w:rFonts w:ascii="Century Schoolbook" w:hAnsi="Century Schoolbook"/>
          <w:color w:val="333333"/>
          <w:sz w:val="24"/>
          <w:szCs w:val="24"/>
          <w:highlight w:val="white"/>
        </w:rPr>
        <w:t>Neurosynth</w:t>
      </w:r>
      <w:proofErr w:type="spellEnd"/>
      <w:r w:rsidRPr="009E17AF">
        <w:rPr>
          <w:rFonts w:ascii="Century Schoolbook" w:hAnsi="Century Schoolbook"/>
          <w:color w:val="333333"/>
          <w:sz w:val="24"/>
          <w:szCs w:val="24"/>
          <w:highlight w:val="white"/>
        </w:rPr>
        <w:t xml:space="preserve"> data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7DD09A6E-CB1E-4B7E-9F44-46057E3E6821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(ii) these algorithms perform well on many types of data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&lt;citation&gt;&lt;uuid&gt;18F3E25D-DD3E-4EAC-98FF-4FECD01DDA09&lt;/uuid&gt;&lt;priority&gt;0&lt;/priority&gt;&lt;publications&gt;&lt;publication&gt;&lt;publication_date&gt;99200000001200000000200000&lt;/publication_date&gt;&lt;startpage&gt;9&lt;/startpage&gt;&lt;title&gt;An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(Androutsopoulos et al., 2000)</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(iii) they require almost no tuning of parameters to achieve a high level of performance</w:t>
      </w:r>
      <w:r w:rsidRPr="009E17AF">
        <w:rPr>
          <w:rFonts w:ascii="Century Schoolbook" w:hAnsi="Century Schoolbook"/>
          <w:color w:val="333333"/>
          <w:sz w:val="24"/>
          <w:szCs w:val="24"/>
        </w:rPr>
        <w:t>; and (iv) they produce highly interpretable solutions, in contrast to many other machine learning approaches (e.g., support vector machines or decision tree forests).</w:t>
      </w:r>
      <w:r w:rsidRPr="009E17AF">
        <w:rPr>
          <w:rFonts w:ascii="Century Schoolbook" w:hAnsi="Century Schoolbook"/>
          <w:sz w:val="24"/>
          <w:szCs w:val="24"/>
        </w:rPr>
        <w:t xml:space="preserve"> </w:t>
      </w:r>
    </w:p>
    <w:p w14:paraId="7F67E3C1" w14:textId="7E20D153"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lastRenderedPageBreak/>
        <w:t xml:space="preserve">We used 4-fold cross-validation for assessing the performance of our classifier across all topics. Crucially, </w:t>
      </w:r>
      <w:commentRangeStart w:id="269"/>
      <w:r w:rsidRPr="009E17AF">
        <w:rPr>
          <w:rFonts w:ascii="Century Schoolbook" w:hAnsi="Century Schoolbook"/>
          <w:color w:val="333333"/>
          <w:sz w:val="24"/>
          <w:szCs w:val="24"/>
          <w:highlight w:val="white"/>
        </w:rPr>
        <w:t>we nested the parcellation of the brain into our cross-validation</w:t>
      </w:r>
      <w:commentRangeEnd w:id="269"/>
      <w:r w:rsidR="006B0FAB">
        <w:rPr>
          <w:rStyle w:val="CommentReference"/>
          <w:rFonts w:ascii="Times" w:hAnsi="Times"/>
        </w:rPr>
        <w:commentReference w:id="269"/>
      </w:r>
      <w:r w:rsidRPr="009E17AF">
        <w:rPr>
          <w:rFonts w:ascii="Century Schoolbook" w:hAnsi="Century Schoolbook"/>
          <w:color w:val="333333"/>
          <w:sz w:val="24"/>
          <w:szCs w:val="24"/>
          <w:highlight w:val="white"/>
        </w:rPr>
        <w:t xml:space="preserve">, to avoid optimistically biasing the performance of our classification. We generated clusters using the 3/4 of our studies that were selected for training, fit our naïve Bayes model to the training data, and tested the performance on the unseen 1/4 of remaining studies. We scored our models using the area under the curve of the receiver operating characteristic (AUC-ROC) – 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549AEA1A-9589-43D5-AF24-B64F3918605F&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topic varied in the ratio of studies that loaded onto it. </w:t>
      </w:r>
    </w:p>
    <w:p w14:paraId="4F996710" w14:textId="0F65C408" w:rsidR="00AC199C" w:rsidRPr="009E17AF" w:rsidRDefault="00AC199C" w:rsidP="00F22624">
      <w:pPr>
        <w:pStyle w:val="Normal1"/>
        <w:spacing w:after="160"/>
        <w:rPr>
          <w:rFonts w:ascii="Century Schoolbook" w:hAnsi="Century Schoolbook"/>
          <w:color w:val="333333"/>
          <w:sz w:val="24"/>
          <w:szCs w:val="24"/>
          <w:highlight w:val="white"/>
        </w:rPr>
      </w:pPr>
      <w:r w:rsidRPr="00F22624">
        <w:rPr>
          <w:rFonts w:ascii="Century Schoolbook" w:hAnsi="Century Schoolbook"/>
          <w:b/>
          <w:i/>
          <w:color w:val="333333"/>
          <w:sz w:val="24"/>
          <w:szCs w:val="24"/>
          <w:highlight w:val="white"/>
        </w:rPr>
        <w:t>Cross modal assessment.</w:t>
      </w:r>
      <w:r w:rsidR="0008036E" w:rsidRPr="009E17AF">
        <w:rPr>
          <w:rFonts w:ascii="Century Schoolbook" w:hAnsi="Century Schoolbook"/>
          <w:i/>
          <w:color w:val="333333"/>
          <w:sz w:val="24"/>
          <w:szCs w:val="24"/>
          <w:highlight w:val="white"/>
        </w:rPr>
        <w:t xml:space="preserve"> </w:t>
      </w:r>
      <w:r w:rsidR="0008036E" w:rsidRPr="009E17AF">
        <w:rPr>
          <w:rFonts w:ascii="Century Schoolbook" w:hAnsi="Century Schoolbook"/>
          <w:color w:val="333333"/>
          <w:sz w:val="24"/>
          <w:szCs w:val="24"/>
          <w:highlight w:val="white"/>
        </w:rPr>
        <w:t>W</w:t>
      </w:r>
      <w:r w:rsidRPr="009E17AF">
        <w:rPr>
          <w:rFonts w:ascii="Century Schoolbook" w:hAnsi="Century Schoolbook"/>
          <w:color w:val="333333"/>
          <w:sz w:val="24"/>
          <w:szCs w:val="24"/>
          <w:highlight w:val="white"/>
        </w:rPr>
        <w:t xml:space="preserve">e compared the </w:t>
      </w:r>
      <w:r w:rsidR="00781EFC" w:rsidRPr="009E17AF">
        <w:rPr>
          <w:rFonts w:ascii="Century Schoolbook" w:hAnsi="Century Schoolbook"/>
          <w:color w:val="333333"/>
          <w:sz w:val="24"/>
          <w:szCs w:val="24"/>
          <w:highlight w:val="white"/>
        </w:rPr>
        <w:t xml:space="preserve">predictive </w:t>
      </w:r>
      <w:r w:rsidRPr="009E17AF">
        <w:rPr>
          <w:rFonts w:ascii="Century Schoolbook" w:hAnsi="Century Schoolbook"/>
          <w:color w:val="333333"/>
          <w:sz w:val="24"/>
          <w:szCs w:val="24"/>
          <w:highlight w:val="white"/>
        </w:rPr>
        <w:t xml:space="preserve">performance of our meta-analytically defined whole-brain parcellations to those derived from other brain modalities. </w:t>
      </w:r>
      <w:commentRangeStart w:id="270"/>
      <w:r w:rsidRPr="009E17AF">
        <w:rPr>
          <w:rFonts w:ascii="Century Schoolbook" w:hAnsi="Century Schoolbook"/>
          <w:color w:val="333333"/>
          <w:sz w:val="24"/>
          <w:szCs w:val="24"/>
          <w:highlight w:val="white"/>
        </w:rPr>
        <w:t>In all of the following comparisons, we ensured our parcellation closely matched the comparison atlas by applying re-running our clustering using the same voxels used and generating the same number of clusters</w:t>
      </w:r>
      <w:commentRangeEnd w:id="270"/>
      <w:r w:rsidR="006B0FAB">
        <w:rPr>
          <w:rStyle w:val="CommentReference"/>
          <w:rFonts w:ascii="Times" w:hAnsi="Times"/>
        </w:rPr>
        <w:commentReference w:id="270"/>
      </w:r>
      <w:r w:rsidR="00781EFC" w:rsidRPr="009E17AF">
        <w:rPr>
          <w:rFonts w:ascii="Century Schoolbook" w:hAnsi="Century Schoolbook"/>
          <w:color w:val="333333"/>
          <w:sz w:val="24"/>
          <w:szCs w:val="24"/>
          <w:highlight w:val="white"/>
        </w:rPr>
        <w:t xml:space="preserve">. First, we compared our parcellation to two widely used anatomical atlases: the AAL and Harvard-Oxford (HO) probabilistic atlas. For the HO atlas, we </w:t>
      </w:r>
      <w:proofErr w:type="spellStart"/>
      <w:r w:rsidR="00781EFC" w:rsidRPr="009E17AF">
        <w:rPr>
          <w:rFonts w:ascii="Century Schoolbook" w:hAnsi="Century Schoolbook"/>
          <w:color w:val="333333"/>
          <w:sz w:val="24"/>
          <w:szCs w:val="24"/>
          <w:highlight w:val="white"/>
        </w:rPr>
        <w:t>thresholded</w:t>
      </w:r>
      <w:proofErr w:type="spellEnd"/>
      <w:r w:rsidR="00781EFC" w:rsidRPr="009E17AF">
        <w:rPr>
          <w:rFonts w:ascii="Century Schoolbook" w:hAnsi="Century Schoolbook"/>
          <w:color w:val="333333"/>
          <w:sz w:val="24"/>
          <w:szCs w:val="24"/>
          <w:highlight w:val="white"/>
        </w:rPr>
        <w:t xml:space="preserve"> each </w:t>
      </w:r>
      <w:commentRangeStart w:id="271"/>
      <w:r w:rsidR="00781EFC" w:rsidRPr="009E17AF">
        <w:rPr>
          <w:rFonts w:ascii="Century Schoolbook" w:hAnsi="Century Schoolbook"/>
          <w:color w:val="333333"/>
          <w:sz w:val="24"/>
          <w:szCs w:val="24"/>
          <w:highlight w:val="white"/>
        </w:rPr>
        <w:t>cluster at 25% probability and combined the resulting regions</w:t>
      </w:r>
      <w:commentRangeEnd w:id="271"/>
      <w:r w:rsidR="006B0FAB">
        <w:rPr>
          <w:rStyle w:val="CommentReference"/>
          <w:rFonts w:ascii="Times" w:hAnsi="Times"/>
        </w:rPr>
        <w:commentReference w:id="271"/>
      </w:r>
      <w:r w:rsidR="00781EFC" w:rsidRPr="009E17AF">
        <w:rPr>
          <w:rFonts w:ascii="Century Schoolbook" w:hAnsi="Century Schoolbook"/>
          <w:color w:val="333333"/>
          <w:sz w:val="24"/>
          <w:szCs w:val="24"/>
          <w:highlight w:val="white"/>
        </w:rPr>
        <w:t>. We also compared our parcellation to two publically available whole-brain resting-state functional connectivity fMRI (</w:t>
      </w:r>
      <w:proofErr w:type="spellStart"/>
      <w:r w:rsidR="00781EFC" w:rsidRPr="009E17AF">
        <w:rPr>
          <w:rFonts w:ascii="Century Schoolbook" w:hAnsi="Century Schoolbook"/>
          <w:color w:val="333333"/>
          <w:sz w:val="24"/>
          <w:szCs w:val="24"/>
          <w:highlight w:val="white"/>
        </w:rPr>
        <w:t>rsfc</w:t>
      </w:r>
      <w:proofErr w:type="spellEnd"/>
      <w:r w:rsidR="00781EFC" w:rsidRPr="009E17AF">
        <w:rPr>
          <w:rFonts w:ascii="Century Schoolbook" w:hAnsi="Century Schoolbook"/>
          <w:color w:val="333333"/>
          <w:sz w:val="24"/>
          <w:szCs w:val="24"/>
          <w:highlight w:val="white"/>
        </w:rPr>
        <w:t xml:space="preserve">-fMRI) atlases. The first atlas was produced using a spatially constrained spectral clustering algorithm and computed across a wide range of </w:t>
      </w:r>
      <w:r w:rsidR="00781EFC" w:rsidRPr="009E17AF">
        <w:rPr>
          <w:rFonts w:ascii="Century Schoolbook" w:hAnsi="Century Schoolbook"/>
          <w:color w:val="333333"/>
          <w:sz w:val="24"/>
          <w:szCs w:val="24"/>
          <w:highlight w:val="white"/>
        </w:rPr>
        <w:lastRenderedPageBreak/>
        <w:t xml:space="preserve">spatial scales </w:t>
      </w:r>
      <w:r w:rsidR="00781EFC"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4526C351-91D0-4EFE-A66D-CFCC12533951&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(Craddock et al., 2012)</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xml:space="preserve">, allowing us to compare our parcels across a wide range of granularity. The second atlas was produced by </w:t>
      </w:r>
      <w:commentRangeStart w:id="272"/>
      <w:r w:rsidR="00781EFC" w:rsidRPr="009E17AF">
        <w:rPr>
          <w:rFonts w:ascii="Century Schoolbook" w:hAnsi="Century Schoolbook"/>
          <w:color w:val="333333"/>
          <w:sz w:val="24"/>
          <w:szCs w:val="24"/>
          <w:highlight w:val="white"/>
        </w:rPr>
        <w:t xml:space="preserve">applying boundary mapping </w:t>
      </w:r>
      <w:commentRangeEnd w:id="272"/>
      <w:r w:rsidR="006B0FAB">
        <w:rPr>
          <w:rStyle w:val="CommentReference"/>
          <w:rFonts w:ascii="Times" w:hAnsi="Times"/>
        </w:rPr>
        <w:commentReference w:id="272"/>
      </w:r>
      <w:r w:rsidR="00781EFC" w:rsidRPr="009E17AF">
        <w:rPr>
          <w:rFonts w:ascii="Century Schoolbook" w:hAnsi="Century Schoolbook"/>
          <w:color w:val="333333"/>
          <w:sz w:val="24"/>
          <w:szCs w:val="24"/>
          <w:highlight w:val="white"/>
        </w:rPr>
        <w:t xml:space="preserve">on a large-scale high quality resting state dataset </w:t>
      </w:r>
      <w:r w:rsidR="00781EFC" w:rsidRPr="009E17AF">
        <w:rPr>
          <w:rFonts w:ascii="Century Schoolbook" w:hAnsi="Century Schoolbook"/>
          <w:color w:val="333333"/>
          <w:sz w:val="24"/>
          <w:szCs w:val="24"/>
          <w:highlight w:val="white"/>
        </w:rPr>
        <w:fldChar w:fldCharType="begin"/>
      </w:r>
      <w:r w:rsidR="0000334A">
        <w:rPr>
          <w:rFonts w:ascii="Century Schoolbook" w:hAnsi="Century Schoolbook"/>
          <w:color w:val="333333"/>
          <w:sz w:val="24"/>
          <w:szCs w:val="24"/>
          <w:highlight w:val="white"/>
        </w:rPr>
        <w:instrText xml:space="preserve"> ADDIN PAPERS2_CITATIONS &lt;citation&gt;&lt;uuid&gt;EECFDC1E-90BA-4C1B-98A6-2027D13C32A0&lt;/uuid&gt;&lt;priority&gt;0&lt;/priority&gt;&lt;publications&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(Gordon et al., 2015)</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xml:space="preserve">. The latter atlas has been previously established to exhibit higher within cluster signal homogeneity than other popular </w:t>
      </w:r>
      <w:commentRangeStart w:id="273"/>
      <w:r w:rsidR="00781EFC" w:rsidRPr="009E17AF">
        <w:rPr>
          <w:rFonts w:ascii="Century Schoolbook" w:hAnsi="Century Schoolbook"/>
          <w:color w:val="333333"/>
          <w:sz w:val="24"/>
          <w:szCs w:val="24"/>
          <w:highlight w:val="white"/>
        </w:rPr>
        <w:t>atlas</w:t>
      </w:r>
      <w:r w:rsidR="00771964" w:rsidRPr="009E17AF">
        <w:rPr>
          <w:rFonts w:ascii="Century Schoolbook" w:hAnsi="Century Schoolbook"/>
          <w:color w:val="333333"/>
          <w:sz w:val="24"/>
          <w:szCs w:val="24"/>
          <w:highlight w:val="white"/>
        </w:rPr>
        <w:t>es</w:t>
      </w:r>
      <w:commentRangeEnd w:id="273"/>
      <w:r w:rsidR="006B0FAB">
        <w:rPr>
          <w:rStyle w:val="CommentReference"/>
          <w:rFonts w:ascii="Times" w:hAnsi="Times"/>
        </w:rPr>
        <w:commentReference w:id="273"/>
      </w:r>
      <w:r w:rsidR="00781EFC" w:rsidRPr="009E17AF">
        <w:rPr>
          <w:rFonts w:ascii="Century Schoolbook" w:hAnsi="Century Schoolbook"/>
          <w:color w:val="333333"/>
          <w:sz w:val="24"/>
          <w:szCs w:val="24"/>
          <w:highlight w:val="white"/>
        </w:rPr>
        <w:t xml:space="preserve">, </w:t>
      </w:r>
      <w:r w:rsidR="00771964" w:rsidRPr="009E17AF">
        <w:rPr>
          <w:rFonts w:ascii="Century Schoolbook" w:hAnsi="Century Schoolbook"/>
          <w:color w:val="333333"/>
          <w:sz w:val="24"/>
          <w:szCs w:val="24"/>
          <w:highlight w:val="white"/>
        </w:rPr>
        <w:t>suggesting</w:t>
      </w:r>
      <w:r w:rsidR="00781EFC" w:rsidRPr="009E17AF">
        <w:rPr>
          <w:rFonts w:ascii="Century Schoolbook" w:hAnsi="Century Schoolbook"/>
          <w:color w:val="333333"/>
          <w:sz w:val="24"/>
          <w:szCs w:val="24"/>
          <w:highlight w:val="white"/>
        </w:rPr>
        <w:t xml:space="preserve"> this atlas </w:t>
      </w:r>
      <w:r w:rsidR="00771964" w:rsidRPr="009E17AF">
        <w:rPr>
          <w:rFonts w:ascii="Century Schoolbook" w:hAnsi="Century Schoolbook"/>
          <w:color w:val="333333"/>
          <w:sz w:val="24"/>
          <w:szCs w:val="24"/>
          <w:highlight w:val="white"/>
        </w:rPr>
        <w:t xml:space="preserve">may serve as </w:t>
      </w:r>
      <w:r w:rsidR="00781EFC" w:rsidRPr="009E17AF">
        <w:rPr>
          <w:rFonts w:ascii="Century Schoolbook" w:hAnsi="Century Schoolbook"/>
          <w:color w:val="333333"/>
          <w:sz w:val="24"/>
          <w:szCs w:val="24"/>
          <w:highlight w:val="white"/>
        </w:rPr>
        <w:t xml:space="preserve">a rigorous </w:t>
      </w:r>
      <w:r w:rsidR="00771964" w:rsidRPr="009E17AF">
        <w:rPr>
          <w:rFonts w:ascii="Century Schoolbook" w:hAnsi="Century Schoolbook"/>
          <w:color w:val="333333"/>
          <w:sz w:val="24"/>
          <w:szCs w:val="24"/>
          <w:highlight w:val="white"/>
        </w:rPr>
        <w:t>comparison.</w:t>
      </w:r>
      <w:r w:rsidR="00781EFC" w:rsidRPr="009E17AF">
        <w:rPr>
          <w:rFonts w:ascii="Century Schoolbook" w:hAnsi="Century Schoolbook"/>
          <w:color w:val="333333"/>
          <w:sz w:val="24"/>
          <w:szCs w:val="24"/>
          <w:highlight w:val="white"/>
        </w:rPr>
        <w:t xml:space="preserve"> </w:t>
      </w:r>
    </w:p>
    <w:p w14:paraId="4B13A5B5" w14:textId="77777777" w:rsidR="00DE4843" w:rsidRPr="009E17AF" w:rsidRDefault="00DE4843"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74B48835" w14:textId="064E5330" w:rsidR="0008036E" w:rsidRPr="009E17AF" w:rsidRDefault="00CE702B" w:rsidP="00F22624">
      <w:pPr>
        <w:pStyle w:val="Normal1"/>
        <w:spacing w:line="420" w:lineRule="auto"/>
        <w:ind w:firstLine="720"/>
        <w:rPr>
          <w:rFonts w:ascii="Century Schoolbook" w:hAnsi="Century Schoolbook"/>
          <w:sz w:val="24"/>
          <w:szCs w:val="24"/>
        </w:rPr>
      </w:pPr>
      <w:r w:rsidRPr="00F22624">
        <w:rPr>
          <w:rFonts w:ascii="Century Schoolbook" w:hAnsi="Century Schoolbook"/>
          <w:b/>
          <w:sz w:val="24"/>
          <w:szCs w:val="24"/>
        </w:rPr>
        <w:t>Co</w:t>
      </w:r>
      <w:r w:rsidR="005C7EA1" w:rsidRPr="00F22624">
        <w:rPr>
          <w:rFonts w:ascii="Century Schoolbook" w:hAnsi="Century Schoolbook"/>
          <w:b/>
          <w:sz w:val="24"/>
          <w:szCs w:val="24"/>
        </w:rPr>
        <w:t>-</w:t>
      </w:r>
      <w:r w:rsidRPr="00F22624">
        <w:rPr>
          <w:rFonts w:ascii="Century Schoolbook" w:hAnsi="Century Schoolbook"/>
          <w:b/>
          <w:sz w:val="24"/>
          <w:szCs w:val="24"/>
        </w:rPr>
        <w:t>activation clustering parameter selection</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0008036E" w:rsidRPr="009E17AF">
        <w:rPr>
          <w:rFonts w:ascii="Century Schoolbook" w:hAnsi="Century Schoolbook"/>
          <w:sz w:val="24"/>
          <w:szCs w:val="24"/>
        </w:rPr>
        <w:t>We</w:t>
      </w:r>
      <w:r w:rsidR="00DE4843" w:rsidRPr="009E17AF">
        <w:rPr>
          <w:rFonts w:ascii="Century Schoolbook" w:hAnsi="Century Schoolbook"/>
          <w:sz w:val="24"/>
          <w:szCs w:val="24"/>
        </w:rPr>
        <w:t xml:space="preserve"> focused on comparing the various parameter choices within meta-analytic co-activation cluster.</w:t>
      </w:r>
      <w:r w:rsidR="00DE4843" w:rsidRPr="009E17AF">
        <w:rPr>
          <w:rFonts w:ascii="Century Schoolbook" w:hAnsi="Century Schoolbook"/>
          <w:b/>
          <w:sz w:val="24"/>
          <w:szCs w:val="24"/>
        </w:rPr>
        <w:t xml:space="preserve"> </w:t>
      </w:r>
      <w:r w:rsidR="00DE4843" w:rsidRPr="009E17AF">
        <w:rPr>
          <w:rFonts w:ascii="Century Schoolbook" w:hAnsi="Century Schoolbook"/>
          <w:sz w:val="24"/>
          <w:szCs w:val="24"/>
        </w:rPr>
        <w:t xml:space="preserve">Across the whole-brain, we extracted clusters across various levels of granularity </w:t>
      </w:r>
      <w:r w:rsidR="0008036E" w:rsidRPr="009E17AF">
        <w:rPr>
          <w:rFonts w:ascii="Century Schoolbook" w:hAnsi="Century Schoolbook"/>
          <w:sz w:val="24"/>
          <w:szCs w:val="24"/>
        </w:rPr>
        <w:t>(i.e. 20-180</w:t>
      </w:r>
      <w:r w:rsidR="00DE4843" w:rsidRPr="009E17AF">
        <w:rPr>
          <w:rFonts w:ascii="Century Schoolbook" w:hAnsi="Century Schoolbook"/>
          <w:sz w:val="24"/>
          <w:szCs w:val="24"/>
        </w:rPr>
        <w:t xml:space="preserve"> regions) using k-means and </w:t>
      </w:r>
      <w:del w:id="274" w:author="Microsoft Office User" w:date="2016-04-18T18:32:00Z">
        <w:r w:rsidR="00DE4843" w:rsidRPr="009E17AF" w:rsidDel="00161DDC">
          <w:rPr>
            <w:rFonts w:ascii="Century Schoolbook" w:hAnsi="Century Schoolbook"/>
            <w:sz w:val="24"/>
            <w:szCs w:val="24"/>
          </w:rPr>
          <w:delText xml:space="preserve">ward </w:delText>
        </w:r>
      </w:del>
      <w:ins w:id="275" w:author="Microsoft Office User" w:date="2016-04-18T18:32:00Z">
        <w:r w:rsidR="00161DDC">
          <w:rPr>
            <w:rFonts w:ascii="Century Schoolbook" w:hAnsi="Century Schoolbook"/>
            <w:sz w:val="24"/>
            <w:szCs w:val="24"/>
          </w:rPr>
          <w:t>W</w:t>
        </w:r>
        <w:r w:rsidR="00161DDC" w:rsidRPr="009E17AF">
          <w:rPr>
            <w:rFonts w:ascii="Century Schoolbook" w:hAnsi="Century Schoolbook"/>
            <w:sz w:val="24"/>
            <w:szCs w:val="24"/>
          </w:rPr>
          <w:t xml:space="preserve">ard </w:t>
        </w:r>
      </w:ins>
      <w:r w:rsidR="00DE4843" w:rsidRPr="009E17AF">
        <w:rPr>
          <w:rFonts w:ascii="Century Schoolbook" w:hAnsi="Century Schoolbook"/>
          <w:sz w:val="24"/>
          <w:szCs w:val="24"/>
        </w:rPr>
        <w:t>hierarchical clustering</w:t>
      </w:r>
      <w:r w:rsidR="0008036E" w:rsidRPr="009E17AF">
        <w:rPr>
          <w:rFonts w:ascii="Century Schoolbook" w:hAnsi="Century Schoolbook"/>
          <w:sz w:val="24"/>
          <w:szCs w:val="24"/>
        </w:rPr>
        <w:t xml:space="preserve">. For each algorithm, we used the original co-activation matrix as well as a </w:t>
      </w:r>
      <w:commentRangeStart w:id="276"/>
      <w:r w:rsidR="0008036E" w:rsidRPr="009E17AF">
        <w:rPr>
          <w:rFonts w:ascii="Century Schoolbook" w:hAnsi="Century Schoolbook"/>
          <w:sz w:val="24"/>
          <w:szCs w:val="24"/>
        </w:rPr>
        <w:t>scaled</w:t>
      </w:r>
      <w:commentRangeEnd w:id="276"/>
      <w:r w:rsidR="006D4A6C">
        <w:rPr>
          <w:rStyle w:val="CommentReference"/>
          <w:rFonts w:ascii="Times" w:hAnsi="Times"/>
        </w:rPr>
        <w:commentReference w:id="276"/>
      </w:r>
      <w:r w:rsidR="0008036E" w:rsidRPr="009E17AF">
        <w:rPr>
          <w:rFonts w:ascii="Century Schoolbook" w:hAnsi="Century Schoolbook"/>
          <w:sz w:val="24"/>
          <w:szCs w:val="24"/>
        </w:rPr>
        <w:t xml:space="preserve"> co-activation matrix to attempt to reduce potential artifacts introduced by the wide variability in base rate across the brain.</w:t>
      </w:r>
      <w:r w:rsidR="00DE4843" w:rsidRPr="009E17AF">
        <w:rPr>
          <w:rFonts w:ascii="Century Schoolbook" w:hAnsi="Century Schoolbook"/>
          <w:sz w:val="24"/>
          <w:szCs w:val="24"/>
        </w:rPr>
        <w:t xml:space="preserve"> In Figure </w:t>
      </w:r>
      <w:r w:rsidR="00EA7E02">
        <w:rPr>
          <w:rFonts w:ascii="Century Schoolbook" w:hAnsi="Century Schoolbook"/>
          <w:sz w:val="24"/>
          <w:szCs w:val="24"/>
        </w:rPr>
        <w:t>4.</w:t>
      </w:r>
      <w:r w:rsidR="00DE4843" w:rsidRPr="009E17AF">
        <w:rPr>
          <w:rFonts w:ascii="Century Schoolbook" w:hAnsi="Century Schoolbook"/>
          <w:sz w:val="24"/>
          <w:szCs w:val="24"/>
        </w:rPr>
        <w:t xml:space="preserve">1, we display the cluster solutions across the </w:t>
      </w:r>
      <w:commentRangeStart w:id="277"/>
      <w:r w:rsidR="00DE4843" w:rsidRPr="009E17AF">
        <w:rPr>
          <w:rFonts w:ascii="Century Schoolbook" w:hAnsi="Century Schoolbook"/>
          <w:sz w:val="24"/>
          <w:szCs w:val="24"/>
        </w:rPr>
        <w:t>four parameter choices</w:t>
      </w:r>
      <w:commentRangeEnd w:id="277"/>
      <w:r w:rsidR="006D4A6C">
        <w:rPr>
          <w:rStyle w:val="CommentReference"/>
          <w:rFonts w:ascii="Times" w:hAnsi="Times"/>
        </w:rPr>
        <w:commentReference w:id="277"/>
      </w:r>
      <w:r w:rsidR="00DE4843" w:rsidRPr="009E17AF">
        <w:rPr>
          <w:rFonts w:ascii="Century Schoolbook" w:hAnsi="Century Schoolbook"/>
          <w:sz w:val="24"/>
          <w:szCs w:val="24"/>
        </w:rPr>
        <w:t xml:space="preserve"> at </w:t>
      </w:r>
      <w:r w:rsidR="00DE4843" w:rsidRPr="009E17AF">
        <w:rPr>
          <w:rFonts w:ascii="Century Schoolbook" w:hAnsi="Century Schoolbook"/>
          <w:i/>
          <w:sz w:val="24"/>
          <w:szCs w:val="24"/>
        </w:rPr>
        <w:t>k</w:t>
      </w:r>
      <w:r w:rsidR="00DE4843" w:rsidRPr="009E17AF">
        <w:rPr>
          <w:rFonts w:ascii="Century Schoolbook" w:hAnsi="Century Schoolbook"/>
          <w:sz w:val="24"/>
          <w:szCs w:val="24"/>
        </w:rPr>
        <w:t xml:space="preserve"> = 100 clusters. In all of the resulting solutions, most clusters encompassed well-known anatomical structures and functional regions. At low granularity, we identified whole-brain distributed functional networks such as the default network. At higher levels of granularity, despite no explicit spatial constrain</w:t>
      </w:r>
      <w:ins w:id="278" w:author="Microsoft Office User" w:date="2016-04-18T18:33:00Z">
        <w:r w:rsidR="006D4A6C">
          <w:rPr>
            <w:rFonts w:ascii="Century Schoolbook" w:hAnsi="Century Schoolbook"/>
            <w:sz w:val="24"/>
            <w:szCs w:val="24"/>
          </w:rPr>
          <w:t>t</w:t>
        </w:r>
      </w:ins>
      <w:r w:rsidR="00DE4843" w:rsidRPr="009E17AF">
        <w:rPr>
          <w:rFonts w:ascii="Century Schoolbook" w:hAnsi="Century Schoolbook"/>
          <w:sz w:val="24"/>
          <w:szCs w:val="24"/>
        </w:rPr>
        <w:t xml:space="preserve">, we typically observed spatially contiguous clusters which corresponded reasonably well to discrete anatomical structures, such as the amygdala, and cortical functional regions such as the visual cortex.  However, k-means clusters produced smoother, more spherical clusters, whereas </w:t>
      </w:r>
      <w:commentRangeStart w:id="279"/>
      <w:r w:rsidR="00DE4843" w:rsidRPr="009E17AF">
        <w:rPr>
          <w:rFonts w:ascii="Century Schoolbook" w:hAnsi="Century Schoolbook"/>
          <w:sz w:val="24"/>
          <w:szCs w:val="24"/>
        </w:rPr>
        <w:t>ward</w:t>
      </w:r>
      <w:commentRangeEnd w:id="279"/>
      <w:r w:rsidR="006D4A6C">
        <w:rPr>
          <w:rStyle w:val="CommentReference"/>
          <w:rFonts w:ascii="Times" w:hAnsi="Times"/>
        </w:rPr>
        <w:commentReference w:id="279"/>
      </w:r>
      <w:r w:rsidR="00DE4843" w:rsidRPr="009E17AF">
        <w:rPr>
          <w:rFonts w:ascii="Century Schoolbook" w:hAnsi="Century Schoolbook"/>
          <w:sz w:val="24"/>
          <w:szCs w:val="24"/>
        </w:rPr>
        <w:t xml:space="preserve"> clusters produced exhibited less clean boundaries between regions. The smoothness of clusters was </w:t>
      </w:r>
      <w:r w:rsidR="00DE4843" w:rsidRPr="009E17AF">
        <w:rPr>
          <w:rFonts w:ascii="Century Schoolbook" w:hAnsi="Century Schoolbook"/>
          <w:sz w:val="24"/>
          <w:szCs w:val="24"/>
        </w:rPr>
        <w:lastRenderedPageBreak/>
        <w:t xml:space="preserve">not affected by scaling the co-activation matrix, resulting in qualitatively similar clusters within each algorithm. </w:t>
      </w:r>
    </w:p>
    <w:p w14:paraId="4CDA5B7B" w14:textId="0928CFB0" w:rsidR="005C7EA1" w:rsidRPr="009E17AF" w:rsidRDefault="005C7EA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Next, we examined if scaling the co-activation matrix prior to clustering reduced the unwanted relationship between cluster size and activation rate. In Figure </w:t>
      </w:r>
      <w:r w:rsidR="00EA7E02">
        <w:rPr>
          <w:rFonts w:ascii="Century Schoolbook" w:hAnsi="Century Schoolbook"/>
          <w:sz w:val="24"/>
          <w:szCs w:val="24"/>
        </w:rPr>
        <w:t>4.</w:t>
      </w:r>
      <w:r w:rsidRPr="009E17AF">
        <w:rPr>
          <w:rFonts w:ascii="Century Schoolbook" w:hAnsi="Century Schoolbook"/>
          <w:sz w:val="24"/>
          <w:szCs w:val="24"/>
        </w:rPr>
        <w:t xml:space="preserve">2, we display the correlation between cluster size (number of voxels) and the mean base rate of activation of each voxel in the cluster. In both k-means and ward algorithms, clusters with a higher rate of activation were much smaller in size when using the original co-activation distance matrix. Although this relationship was greatest at coarse scales, peaking at </w:t>
      </w:r>
      <w:r w:rsidRPr="009E17AF">
        <w:rPr>
          <w:rFonts w:ascii="Century Schoolbook" w:hAnsi="Century Schoolbook"/>
          <w:i/>
          <w:sz w:val="24"/>
          <w:szCs w:val="24"/>
        </w:rPr>
        <w:t>k</w:t>
      </w:r>
      <w:r w:rsidRPr="009E17AF">
        <w:rPr>
          <w:rFonts w:ascii="Century Schoolbook" w:hAnsi="Century Schoolbook"/>
          <w:sz w:val="24"/>
          <w:szCs w:val="24"/>
        </w:rPr>
        <w:t xml:space="preserve"> = 20, it remained substantial even at a finer-grained levels of resolution. Standardizing the co-activation matrix greatly reduced this relationship– and even reversed it at very coarse scales (e.g. </w:t>
      </w:r>
      <w:r w:rsidRPr="009E17AF">
        <w:rPr>
          <w:rFonts w:ascii="Century Schoolbook" w:hAnsi="Century Schoolbook"/>
          <w:i/>
          <w:sz w:val="24"/>
          <w:szCs w:val="24"/>
        </w:rPr>
        <w:t>k</w:t>
      </w:r>
      <w:r w:rsidRPr="009E17AF">
        <w:rPr>
          <w:rFonts w:ascii="Century Schoolbook" w:hAnsi="Century Schoolbook"/>
          <w:sz w:val="24"/>
          <w:szCs w:val="24"/>
        </w:rPr>
        <w:t xml:space="preserve"> = 20)– at finer-grained scales, this relationship decreases substantially. For example, at k=100, the correlation between base rate and cluster size decreased from </w:t>
      </w:r>
      <w:r w:rsidRPr="009E17AF">
        <w:rPr>
          <w:rFonts w:ascii="Century Schoolbook" w:hAnsi="Century Schoolbook"/>
          <w:i/>
          <w:sz w:val="24"/>
          <w:szCs w:val="24"/>
        </w:rPr>
        <w:t>r</w:t>
      </w:r>
      <w:r w:rsidRPr="009E17AF">
        <w:rPr>
          <w:rFonts w:ascii="Century Schoolbook" w:hAnsi="Century Schoolbook"/>
          <w:sz w:val="24"/>
          <w:szCs w:val="24"/>
        </w:rPr>
        <w:t xml:space="preserve"> = -7 and </w:t>
      </w:r>
      <w:r w:rsidRPr="009E17AF">
        <w:rPr>
          <w:rFonts w:ascii="Century Schoolbook" w:hAnsi="Century Schoolbook"/>
          <w:i/>
          <w:sz w:val="24"/>
          <w:szCs w:val="24"/>
        </w:rPr>
        <w:t>r</w:t>
      </w:r>
      <w:r w:rsidRPr="009E17AF">
        <w:rPr>
          <w:rFonts w:ascii="Century Schoolbook" w:hAnsi="Century Schoolbook"/>
          <w:sz w:val="24"/>
          <w:szCs w:val="24"/>
        </w:rPr>
        <w:t xml:space="preserve"> = -.5 to </w:t>
      </w:r>
      <w:r w:rsidRPr="009E17AF">
        <w:rPr>
          <w:rFonts w:ascii="Century Schoolbook" w:hAnsi="Century Schoolbook"/>
          <w:i/>
          <w:sz w:val="24"/>
          <w:szCs w:val="24"/>
        </w:rPr>
        <w:t>r</w:t>
      </w:r>
      <w:r w:rsidRPr="009E17AF">
        <w:rPr>
          <w:rFonts w:ascii="Century Schoolbook" w:hAnsi="Century Schoolbook"/>
          <w:sz w:val="24"/>
          <w:szCs w:val="24"/>
        </w:rPr>
        <w:t xml:space="preserve"> = -.49 and </w:t>
      </w:r>
      <w:r w:rsidRPr="009E17AF">
        <w:rPr>
          <w:rFonts w:ascii="Century Schoolbook" w:hAnsi="Century Schoolbook"/>
          <w:i/>
          <w:sz w:val="24"/>
          <w:szCs w:val="24"/>
        </w:rPr>
        <w:t xml:space="preserve">r </w:t>
      </w:r>
      <w:r w:rsidRPr="009E17AF">
        <w:rPr>
          <w:rFonts w:ascii="Century Schoolbook" w:hAnsi="Century Schoolbook"/>
          <w:sz w:val="24"/>
          <w:szCs w:val="24"/>
        </w:rPr>
        <w:t xml:space="preserve">= -.33 for k-means and ward, respectively. Moreover, the range of cluster sizes was substantially compressed; for instance using k-means cluster sizes range from 443 to 3918 voxels using the original co-activation at </w:t>
      </w:r>
      <w:r w:rsidRPr="009E17AF">
        <w:rPr>
          <w:rFonts w:ascii="Century Schoolbook" w:hAnsi="Century Schoolbook"/>
          <w:i/>
          <w:sz w:val="24"/>
          <w:szCs w:val="24"/>
        </w:rPr>
        <w:t>k</w:t>
      </w:r>
      <w:r w:rsidRPr="009E17AF">
        <w:rPr>
          <w:rFonts w:ascii="Century Schoolbook" w:hAnsi="Century Schoolbook"/>
          <w:sz w:val="24"/>
          <w:szCs w:val="24"/>
        </w:rPr>
        <w:t xml:space="preserve"> = 100, but this range decreased to 948 to 3277 with the standardized data. Thus, standardizing the co-activation is an important pre-processing step to assure similarly sized clusters across the brain in meta-analytic co-activation parcellation.  </w:t>
      </w:r>
    </w:p>
    <w:p w14:paraId="6FF44BD5" w14:textId="529FBEA6" w:rsidR="00DE4843"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lastRenderedPageBreak/>
        <w:drawing>
          <wp:inline distT="0" distB="0" distL="0" distR="0" wp14:anchorId="590E7633" wp14:editId="1DF1CFBD">
            <wp:extent cx="5600700" cy="5241973"/>
            <wp:effectExtent l="0" t="0" r="0" b="0"/>
            <wp:docPr id="17" name="Picture 17" descr="C3 - Figure 1 -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 Figure 1 - Clustering"/>
                    <pic:cNvPicPr>
                      <a:picLocks noChangeAspect="1" noChangeArrowheads="1"/>
                    </pic:cNvPicPr>
                  </pic:nvPicPr>
                  <pic:blipFill>
                    <a:blip r:embed="rId37">
                      <a:extLst>
                        <a:ext uri="{28A0092B-C50C-407E-A947-70E740481C1C}">
                          <a14:useLocalDpi xmlns:a14="http://schemas.microsoft.com/office/drawing/2010/main" val="0"/>
                        </a:ext>
                      </a:extLst>
                    </a:blip>
                    <a:srcRect t="867" r="1057" b="2525"/>
                    <a:stretch>
                      <a:fillRect/>
                    </a:stretch>
                  </pic:blipFill>
                  <pic:spPr bwMode="auto">
                    <a:xfrm>
                      <a:off x="0" y="0"/>
                      <a:ext cx="5615122" cy="5255471"/>
                    </a:xfrm>
                    <a:prstGeom prst="rect">
                      <a:avLst/>
                    </a:prstGeom>
                    <a:noFill/>
                    <a:ln>
                      <a:noFill/>
                    </a:ln>
                  </pic:spPr>
                </pic:pic>
              </a:graphicData>
            </a:graphic>
          </wp:inline>
        </w:drawing>
      </w:r>
      <w:r w:rsidR="0008036E" w:rsidRPr="009E17AF">
        <w:rPr>
          <w:rFonts w:ascii="Century Schoolbook" w:hAnsi="Century Schoolbook"/>
          <w:sz w:val="24"/>
          <w:szCs w:val="24"/>
        </w:rPr>
        <w:br/>
      </w:r>
      <w:r w:rsidR="00DE4843" w:rsidRPr="009E17AF">
        <w:rPr>
          <w:rFonts w:ascii="Century Schoolbook" w:hAnsi="Century Schoolbook"/>
          <w:b/>
          <w:sz w:val="24"/>
          <w:szCs w:val="24"/>
        </w:rPr>
        <w:t xml:space="preserve">Figure </w:t>
      </w:r>
      <w:r w:rsidR="0049293F">
        <w:rPr>
          <w:rFonts w:ascii="Century Schoolbook" w:hAnsi="Century Schoolbook"/>
          <w:b/>
          <w:sz w:val="24"/>
          <w:szCs w:val="24"/>
        </w:rPr>
        <w:t>4.</w:t>
      </w:r>
      <w:r w:rsidR="00DE4843" w:rsidRPr="009E17AF">
        <w:rPr>
          <w:rFonts w:ascii="Century Schoolbook" w:hAnsi="Century Schoolbook"/>
          <w:b/>
          <w:sz w:val="24"/>
          <w:szCs w:val="24"/>
        </w:rPr>
        <w:t xml:space="preserve">1. </w:t>
      </w:r>
      <w:r w:rsidR="00DE4843" w:rsidRPr="009E17AF">
        <w:rPr>
          <w:rFonts w:ascii="Century Schoolbook" w:hAnsi="Century Schoolbook"/>
          <w:sz w:val="24"/>
          <w:szCs w:val="24"/>
        </w:rPr>
        <w:t xml:space="preserve">Clustering solutions for k-means and ward clustering with original and scaled co-activation at </w:t>
      </w:r>
      <w:r w:rsidR="00DE4843" w:rsidRPr="009E17AF">
        <w:rPr>
          <w:rFonts w:ascii="Century Schoolbook" w:hAnsi="Century Schoolbook"/>
          <w:i/>
          <w:sz w:val="24"/>
          <w:szCs w:val="24"/>
        </w:rPr>
        <w:t>k</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100 clusters.</w:t>
      </w:r>
      <w:r w:rsidR="005C7EA1" w:rsidRPr="009E17AF">
        <w:rPr>
          <w:rFonts w:ascii="Century Schoolbook" w:hAnsi="Century Schoolbook"/>
          <w:sz w:val="24"/>
          <w:szCs w:val="24"/>
        </w:rPr>
        <w:t xml:space="preserve"> </w:t>
      </w:r>
      <w:r w:rsidR="009E17AF">
        <w:rPr>
          <w:rFonts w:ascii="Century Schoolbook" w:hAnsi="Century Schoolbook"/>
          <w:sz w:val="24"/>
          <w:szCs w:val="24"/>
        </w:rPr>
        <w:t xml:space="preserve">All clustering strategies resulting in spatially contiguous and </w:t>
      </w:r>
      <w:proofErr w:type="spellStart"/>
      <w:r w:rsidR="009E17AF">
        <w:rPr>
          <w:rFonts w:ascii="Century Schoolbook" w:hAnsi="Century Schoolbook"/>
          <w:sz w:val="24"/>
          <w:szCs w:val="24"/>
        </w:rPr>
        <w:t>neuroanatomically</w:t>
      </w:r>
      <w:proofErr w:type="spellEnd"/>
      <w:r w:rsidR="009E17AF">
        <w:rPr>
          <w:rFonts w:ascii="Century Schoolbook" w:hAnsi="Century Schoolbook"/>
          <w:sz w:val="24"/>
          <w:szCs w:val="24"/>
        </w:rPr>
        <w:t xml:space="preserve"> plausible clusters that encompassed known functional and anatomical regions.</w:t>
      </w:r>
    </w:p>
    <w:p w14:paraId="0A0E1588" w14:textId="03614DE5" w:rsidR="005C7EA1"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lastRenderedPageBreak/>
        <w:drawing>
          <wp:inline distT="0" distB="0" distL="0" distR="0" wp14:anchorId="1AD95CF8" wp14:editId="64FE1B11">
            <wp:extent cx="5835650" cy="5270500"/>
            <wp:effectExtent l="0" t="0" r="63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5650" cy="5270500"/>
                    </a:xfrm>
                    <a:prstGeom prst="rect">
                      <a:avLst/>
                    </a:prstGeom>
                    <a:noFill/>
                    <a:ln>
                      <a:noFill/>
                    </a:ln>
                  </pic:spPr>
                </pic:pic>
              </a:graphicData>
            </a:graphic>
          </wp:inline>
        </w:drawing>
      </w:r>
      <w:r w:rsidR="00A34ABC" w:rsidRPr="009E17AF">
        <w:rPr>
          <w:rFonts w:ascii="Century Schoolbook" w:hAnsi="Century Schoolbook"/>
          <w:sz w:val="24"/>
          <w:szCs w:val="24"/>
        </w:rPr>
        <w:t xml:space="preserve"> </w:t>
      </w:r>
      <w:r w:rsidR="005C7EA1" w:rsidRPr="009E17AF">
        <w:rPr>
          <w:rFonts w:ascii="Century Schoolbook" w:hAnsi="Century Schoolbook"/>
          <w:b/>
          <w:sz w:val="24"/>
          <w:szCs w:val="24"/>
        </w:rPr>
        <w:t xml:space="preserve">Figure </w:t>
      </w:r>
      <w:r w:rsidR="0049293F">
        <w:rPr>
          <w:rFonts w:ascii="Century Schoolbook" w:hAnsi="Century Schoolbook"/>
          <w:b/>
          <w:sz w:val="24"/>
          <w:szCs w:val="24"/>
        </w:rPr>
        <w:t>4.2</w:t>
      </w:r>
      <w:r w:rsidR="005C7EA1" w:rsidRPr="009E17AF">
        <w:rPr>
          <w:rFonts w:ascii="Century Schoolbook" w:hAnsi="Century Schoolbook"/>
          <w:b/>
          <w:sz w:val="24"/>
          <w:szCs w:val="24"/>
        </w:rPr>
        <w:t>.</w:t>
      </w:r>
      <w:r w:rsidR="005C7EA1" w:rsidRPr="009E17AF">
        <w:rPr>
          <w:rFonts w:ascii="Century Schoolbook" w:hAnsi="Century Schoolbook"/>
          <w:sz w:val="24"/>
          <w:szCs w:val="24"/>
        </w:rPr>
        <w:t xml:space="preserve"> Relationship between cluster size (in voxels) and mean activation rate across clusters.  </w:t>
      </w:r>
    </w:p>
    <w:p w14:paraId="534A8154" w14:textId="06A1A13D" w:rsidR="00791111" w:rsidRPr="009E17AF" w:rsidRDefault="00CE702B" w:rsidP="00F22624">
      <w:pPr>
        <w:pStyle w:val="Normal1"/>
        <w:spacing w:line="420" w:lineRule="auto"/>
        <w:ind w:firstLine="720"/>
        <w:rPr>
          <w:rFonts w:ascii="Century Schoolbook" w:hAnsi="Century Schoolbook"/>
          <w:sz w:val="24"/>
          <w:szCs w:val="24"/>
        </w:rPr>
      </w:pPr>
      <w:r w:rsidRPr="00F22624">
        <w:rPr>
          <w:rFonts w:ascii="Century Schoolbook" w:hAnsi="Century Schoolbook"/>
          <w:b/>
          <w:sz w:val="24"/>
          <w:szCs w:val="24"/>
        </w:rPr>
        <w:t>Within-cluster cohesion</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A fundamental way to measure the quality of a clustering solution is by the within-cluster cohesion of the resulting clusters. High quality solution will maximize the similarity of each cluster across the various dimensions the observations were clustered upon. Here, we use the silhouette score to measure within-cluster cohesion across the various combinations of clustering strategies (Figure </w:t>
      </w:r>
      <w:r w:rsidR="00EA7E02">
        <w:rPr>
          <w:rFonts w:ascii="Century Schoolbook" w:hAnsi="Century Schoolbook"/>
          <w:sz w:val="24"/>
          <w:szCs w:val="24"/>
        </w:rPr>
        <w:t>4.3</w:t>
      </w:r>
      <w:r w:rsidRPr="009E17AF">
        <w:rPr>
          <w:rFonts w:ascii="Century Schoolbook" w:hAnsi="Century Schoolbook"/>
          <w:sz w:val="24"/>
          <w:szCs w:val="24"/>
        </w:rPr>
        <w:t>). Across all strategies, silhouette scores increased as the spatial granularity of the clustering increased, plateauing to some extent after 80</w:t>
      </w:r>
      <w:r w:rsidR="00791111" w:rsidRPr="009E17AF">
        <w:rPr>
          <w:rFonts w:ascii="Century Schoolbook" w:hAnsi="Century Schoolbook"/>
          <w:sz w:val="24"/>
          <w:szCs w:val="24"/>
        </w:rPr>
        <w:t>-100</w:t>
      </w:r>
      <w:r w:rsidRPr="009E17AF">
        <w:rPr>
          <w:rFonts w:ascii="Century Schoolbook" w:hAnsi="Century Schoolbook"/>
          <w:sz w:val="24"/>
          <w:szCs w:val="24"/>
        </w:rPr>
        <w:t xml:space="preserve"> regions. </w:t>
      </w:r>
      <w:r w:rsidR="00791111" w:rsidRPr="009E17AF">
        <w:rPr>
          <w:rFonts w:ascii="Century Schoolbook" w:hAnsi="Century Schoolbook"/>
          <w:sz w:val="24"/>
          <w:szCs w:val="24"/>
        </w:rPr>
        <w:t xml:space="preserve">Notably, there were no outstanding local maxima in silhouette scores, </w:t>
      </w:r>
      <w:r w:rsidR="00791111" w:rsidRPr="009E17AF">
        <w:rPr>
          <w:rFonts w:ascii="Century Schoolbook" w:hAnsi="Century Schoolbook"/>
          <w:sz w:val="24"/>
          <w:szCs w:val="24"/>
        </w:rPr>
        <w:lastRenderedPageBreak/>
        <w:t xml:space="preserve">suggesting choosing the number of clusters to focus on is non-trivial and should be done in the context of other measures or qualitative, theory-driven judgments by the experimenter. </w:t>
      </w:r>
    </w:p>
    <w:p w14:paraId="6C504350" w14:textId="67C8B228" w:rsidR="00CE702B"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b/>
          <w:noProof/>
          <w:sz w:val="24"/>
          <w:szCs w:val="24"/>
        </w:rPr>
        <w:drawing>
          <wp:inline distT="0" distB="0" distL="0" distR="0" wp14:anchorId="1FD052CA" wp14:editId="56BB3AB9">
            <wp:extent cx="5938520" cy="4222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4222750"/>
                    </a:xfrm>
                    <a:prstGeom prst="rect">
                      <a:avLst/>
                    </a:prstGeom>
                    <a:noFill/>
                    <a:ln>
                      <a:noFill/>
                    </a:ln>
                  </pic:spPr>
                </pic:pic>
              </a:graphicData>
            </a:graphic>
          </wp:inline>
        </w:drawing>
      </w:r>
      <w:r w:rsidR="00CE702B" w:rsidRPr="009E17AF">
        <w:rPr>
          <w:rFonts w:ascii="Century Schoolbook" w:hAnsi="Century Schoolbook"/>
          <w:b/>
          <w:sz w:val="24"/>
          <w:szCs w:val="24"/>
        </w:rPr>
        <w:t xml:space="preserve">Figure </w:t>
      </w:r>
      <w:r w:rsidR="0049293F">
        <w:rPr>
          <w:rFonts w:ascii="Century Schoolbook" w:hAnsi="Century Schoolbook"/>
          <w:b/>
          <w:sz w:val="24"/>
          <w:szCs w:val="24"/>
        </w:rPr>
        <w:t>4.3</w:t>
      </w:r>
      <w:r w:rsidR="00CE702B" w:rsidRPr="009E17AF">
        <w:rPr>
          <w:rFonts w:ascii="Century Schoolbook" w:hAnsi="Century Schoolbook"/>
          <w:b/>
          <w:sz w:val="24"/>
          <w:szCs w:val="24"/>
        </w:rPr>
        <w:t xml:space="preserve">. </w:t>
      </w:r>
      <w:r w:rsidR="00CE702B" w:rsidRPr="009E17AF">
        <w:rPr>
          <w:rFonts w:ascii="Century Schoolbook" w:hAnsi="Century Schoolbook"/>
          <w:sz w:val="24"/>
          <w:szCs w:val="24"/>
        </w:rPr>
        <w:t xml:space="preserve">Within-cluster cohesion, measure by the silhouette coefficient, across various levels of granularity and clustering strategies in co-activation based clustering. K-means clustering exhibits greater silhouette scores, suggesting clusters in those solutions have greater co-activation homogeneity. </w:t>
      </w:r>
    </w:p>
    <w:p w14:paraId="5E333F0F" w14:textId="77777777"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However, we observed substantial differences based on the clustering strategy employed. K-means clustering exhibited substantially greater within-cluster cohesion than ward hierarchical clustering at all spatial scales, suggesting clusters from k-means have higher whole-brain co-activation homogeneity. Moreover, for both algorithms, standardized co-activation matrices resulted in </w:t>
      </w:r>
      <w:r w:rsidRPr="009E17AF">
        <w:rPr>
          <w:rFonts w:ascii="Century Schoolbook" w:hAnsi="Century Schoolbook"/>
          <w:sz w:val="24"/>
          <w:szCs w:val="24"/>
        </w:rPr>
        <w:lastRenderedPageBreak/>
        <w:t xml:space="preserve">greater silhouette coefficients, suggesting that this important preprocessing step allows for more efficient clustering. This is consistent with recommendations from the machine learning literature that normalization of the input data prior to clustering is often beneficial. </w:t>
      </w:r>
    </w:p>
    <w:p w14:paraId="7C3CDB34" w14:textId="6EBBD8B7" w:rsidR="005C7EA1" w:rsidRPr="009E17AF" w:rsidRDefault="00F22624" w:rsidP="00F22624">
      <w:pPr>
        <w:pStyle w:val="Normal1"/>
        <w:ind w:firstLine="720"/>
        <w:rPr>
          <w:rFonts w:ascii="Century Schoolbook" w:hAnsi="Century Schoolbook"/>
          <w:sz w:val="24"/>
          <w:szCs w:val="24"/>
        </w:rPr>
      </w:pPr>
      <w:r>
        <w:rPr>
          <w:rFonts w:ascii="Century Schoolbook" w:hAnsi="Century Schoolbook"/>
          <w:b/>
          <w:sz w:val="24"/>
          <w:szCs w:val="24"/>
        </w:rPr>
        <w:t>R</w:t>
      </w:r>
      <w:r w:rsidR="00CE702B" w:rsidRPr="00F22624">
        <w:rPr>
          <w:rFonts w:ascii="Century Schoolbook" w:hAnsi="Century Schoolbook"/>
          <w:b/>
          <w:sz w:val="24"/>
          <w:szCs w:val="24"/>
        </w:rPr>
        <w:t>eproducibility</w:t>
      </w:r>
      <w:r w:rsidRPr="00F22624">
        <w:rPr>
          <w:rFonts w:ascii="Century Schoolbook" w:hAnsi="Century Schoolbook"/>
          <w:b/>
          <w:sz w:val="24"/>
          <w:szCs w:val="24"/>
        </w:rPr>
        <w:t>.</w:t>
      </w:r>
      <w:r>
        <w:rPr>
          <w:rFonts w:ascii="Century Schoolbook" w:hAnsi="Century Schoolbook"/>
          <w:sz w:val="24"/>
          <w:szCs w:val="24"/>
        </w:rPr>
        <w:t xml:space="preserve"> </w:t>
      </w:r>
      <w:r w:rsidR="005C7EA1" w:rsidRPr="009E17AF">
        <w:rPr>
          <w:rFonts w:ascii="Century Schoolbook" w:hAnsi="Century Schoolbook"/>
          <w:sz w:val="24"/>
          <w:szCs w:val="24"/>
        </w:rPr>
        <w:t xml:space="preserve">We examined the spatial reliability of clustering as a function of number of clusters, algorithm and scaling of co-activation input data by computing the similarly between pairs of bootstrapped solutions (Figure </w:t>
      </w:r>
      <w:r w:rsidR="00EA7E02">
        <w:rPr>
          <w:rFonts w:ascii="Century Schoolbook" w:hAnsi="Century Schoolbook"/>
          <w:sz w:val="24"/>
          <w:szCs w:val="24"/>
        </w:rPr>
        <w:t>4.4a</w:t>
      </w:r>
      <w:r w:rsidR="005C7EA1" w:rsidRPr="009E17AF">
        <w:rPr>
          <w:rFonts w:ascii="Century Schoolbook" w:hAnsi="Century Schoolbook"/>
          <w:sz w:val="24"/>
          <w:szCs w:val="24"/>
        </w:rPr>
        <w:t xml:space="preserve">). Across all clustering parameter choices, clustering solutions were much more reliable than chance, suggesting meta-analytic parcels can be interpreted with some degree of confidence. Moreover, our reliability was within the same range of those observed with raw fMRI data </w:t>
      </w:r>
      <w:r w:rsidR="005C7EA1"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E9041613-9654-40D0-A6CA-598E798DC3C5&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5C7EA1" w:rsidRPr="009E17AF">
        <w:rPr>
          <w:rFonts w:ascii="Century Schoolbook" w:hAnsi="Century Schoolbook"/>
          <w:sz w:val="24"/>
          <w:szCs w:val="24"/>
        </w:rPr>
        <w:fldChar w:fldCharType="separate"/>
      </w:r>
      <w:r w:rsidR="00ED6B4B">
        <w:rPr>
          <w:rFonts w:cs="Century Schoolbook"/>
          <w:i/>
          <w:sz w:val="24"/>
          <w:szCs w:val="24"/>
        </w:rPr>
        <w:t>(Thirion et al., 2014)</w:t>
      </w:r>
      <w:r w:rsidR="005C7EA1" w:rsidRPr="009E17AF">
        <w:rPr>
          <w:rFonts w:ascii="Century Schoolbook" w:hAnsi="Century Schoolbook"/>
          <w:sz w:val="24"/>
          <w:szCs w:val="24"/>
        </w:rPr>
        <w:fldChar w:fldCharType="end"/>
      </w:r>
      <w:r w:rsidR="005C7EA1" w:rsidRPr="009E17AF">
        <w:rPr>
          <w:rFonts w:ascii="Century Schoolbook" w:hAnsi="Century Schoolbook"/>
          <w:sz w:val="24"/>
          <w:szCs w:val="24"/>
        </w:rPr>
        <w:t xml:space="preserve">. However, in contrast to </w:t>
      </w:r>
      <w:proofErr w:type="spellStart"/>
      <w:r w:rsidR="005C7EA1" w:rsidRPr="009E17AF">
        <w:rPr>
          <w:rFonts w:ascii="Century Schoolbook" w:hAnsi="Century Schoolbook"/>
          <w:sz w:val="24"/>
          <w:szCs w:val="24"/>
        </w:rPr>
        <w:t>Thirion</w:t>
      </w:r>
      <w:proofErr w:type="spellEnd"/>
      <w:r w:rsidR="005C7EA1" w:rsidRPr="009E17AF">
        <w:rPr>
          <w:rFonts w:ascii="Century Schoolbook" w:hAnsi="Century Schoolbook"/>
          <w:sz w:val="24"/>
          <w:szCs w:val="24"/>
        </w:rPr>
        <w:t xml:space="preserve"> et al., 2014, k-means exhibited greater reliability than ward clustering. This finding is consistent with the qualitatively smooth nature of k-means clusters and suggests that k-means may be an appropriate algorithm if reliability is of particularly </w:t>
      </w:r>
      <w:del w:id="280" w:author="Microsoft Office User" w:date="2016-04-18T18:39:00Z">
        <w:r w:rsidR="005C7EA1" w:rsidRPr="009E17AF" w:rsidDel="006D4A6C">
          <w:rPr>
            <w:rFonts w:ascii="Century Schoolbook" w:hAnsi="Century Schoolbook"/>
            <w:sz w:val="24"/>
            <w:szCs w:val="24"/>
          </w:rPr>
          <w:delText>important</w:delText>
        </w:r>
      </w:del>
      <w:ins w:id="281" w:author="Microsoft Office User" w:date="2016-04-18T18:39:00Z">
        <w:r w:rsidR="006D4A6C" w:rsidRPr="009E17AF">
          <w:rPr>
            <w:rFonts w:ascii="Century Schoolbook" w:hAnsi="Century Schoolbook"/>
            <w:sz w:val="24"/>
            <w:szCs w:val="24"/>
          </w:rPr>
          <w:t>importan</w:t>
        </w:r>
        <w:r w:rsidR="006D4A6C">
          <w:rPr>
            <w:rFonts w:ascii="Century Schoolbook" w:hAnsi="Century Schoolbook"/>
            <w:sz w:val="24"/>
            <w:szCs w:val="24"/>
          </w:rPr>
          <w:t>ce</w:t>
        </w:r>
      </w:ins>
      <w:r w:rsidR="005C7EA1" w:rsidRPr="009E17AF">
        <w:rPr>
          <w:rFonts w:ascii="Century Schoolbook" w:hAnsi="Century Schoolbook"/>
          <w:sz w:val="24"/>
          <w:szCs w:val="24"/>
        </w:rPr>
        <w:t xml:space="preserve">. We also observed that reliability peaked near 100 regions for k-means clustering and 40 regions for ward clustering in meta-analytic clustering, as opposed to near 200 regions using raw fMRI data. Although reliability remained </w:t>
      </w:r>
      <w:commentRangeStart w:id="282"/>
      <w:r w:rsidR="005C7EA1" w:rsidRPr="009E17AF">
        <w:rPr>
          <w:rFonts w:ascii="Century Schoolbook" w:hAnsi="Century Schoolbook"/>
          <w:sz w:val="24"/>
          <w:szCs w:val="24"/>
        </w:rPr>
        <w:t>high near 200 as we approached 200 regions</w:t>
      </w:r>
      <w:commentRangeEnd w:id="282"/>
      <w:r w:rsidR="006D4A6C">
        <w:rPr>
          <w:rStyle w:val="CommentReference"/>
          <w:rFonts w:ascii="Times" w:hAnsi="Times"/>
        </w:rPr>
        <w:commentReference w:id="282"/>
      </w:r>
      <w:r w:rsidR="005C7EA1" w:rsidRPr="009E17AF">
        <w:rPr>
          <w:rFonts w:ascii="Century Schoolbook" w:hAnsi="Century Schoolbook"/>
          <w:sz w:val="24"/>
          <w:szCs w:val="24"/>
        </w:rPr>
        <w:t xml:space="preserve">, this discrepancy may suggest that summarized meta-analytic data is inherently lower in resolution than raw fMRI data at the subject level. In addition, across both algorithms, scaled co-activation matrices produced less reliable clusters. A possible reason for this may be that </w:t>
      </w:r>
      <w:r w:rsidR="005C7EA1" w:rsidRPr="009E17AF">
        <w:rPr>
          <w:rFonts w:ascii="Century Schoolbook" w:hAnsi="Century Schoolbook"/>
          <w:sz w:val="24"/>
          <w:szCs w:val="24"/>
        </w:rPr>
        <w:lastRenderedPageBreak/>
        <w:t xml:space="preserve">standardizing introduces an </w:t>
      </w:r>
      <w:commentRangeStart w:id="283"/>
      <w:r w:rsidR="005C7EA1" w:rsidRPr="009E17AF">
        <w:rPr>
          <w:rFonts w:ascii="Century Schoolbook" w:hAnsi="Century Schoolbook"/>
          <w:sz w:val="24"/>
          <w:szCs w:val="24"/>
        </w:rPr>
        <w:t>additional data-dependent step to the clustering</w:t>
      </w:r>
      <w:commentRangeEnd w:id="283"/>
      <w:r w:rsidR="006D4A6C">
        <w:rPr>
          <w:rStyle w:val="CommentReference"/>
          <w:rFonts w:ascii="Times" w:hAnsi="Times"/>
        </w:rPr>
        <w:commentReference w:id="283"/>
      </w:r>
      <w:r w:rsidR="005C7EA1" w:rsidRPr="009E17AF">
        <w:rPr>
          <w:rFonts w:ascii="Century Schoolbook" w:hAnsi="Century Schoolbook"/>
          <w:sz w:val="24"/>
          <w:szCs w:val="24"/>
        </w:rPr>
        <w:t xml:space="preserve">, making the clustering solution more susceptible to over-fitting. </w:t>
      </w:r>
    </w:p>
    <w:p w14:paraId="45B257B2" w14:textId="5929683C" w:rsidR="00A34ABC"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1604C7CF" wp14:editId="57F7D168">
            <wp:extent cx="5948680" cy="2620010"/>
            <wp:effectExtent l="0" t="0" r="0" b="0"/>
            <wp:docPr id="20" name="Picture 20" descr="C3 - Figure 3 - Reliability &amp; CV 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3 - Figure 3 - Reliability &amp; CV Per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8680" cy="2620010"/>
                    </a:xfrm>
                    <a:prstGeom prst="rect">
                      <a:avLst/>
                    </a:prstGeom>
                    <a:noFill/>
                    <a:ln>
                      <a:noFill/>
                    </a:ln>
                  </pic:spPr>
                </pic:pic>
              </a:graphicData>
            </a:graphic>
          </wp:inline>
        </w:drawing>
      </w:r>
      <w:r w:rsidR="00A34ABC" w:rsidRPr="009E17AF">
        <w:rPr>
          <w:rFonts w:ascii="Century Schoolbook" w:hAnsi="Century Schoolbook"/>
          <w:b/>
          <w:sz w:val="24"/>
          <w:szCs w:val="24"/>
        </w:rPr>
        <w:t xml:space="preserve">Figure </w:t>
      </w:r>
      <w:r w:rsidR="0049293F">
        <w:rPr>
          <w:rFonts w:ascii="Century Schoolbook" w:hAnsi="Century Schoolbook"/>
          <w:b/>
          <w:sz w:val="24"/>
          <w:szCs w:val="24"/>
        </w:rPr>
        <w:t>4.4</w:t>
      </w:r>
      <w:r w:rsidR="00A34ABC" w:rsidRPr="009E17AF">
        <w:rPr>
          <w:rFonts w:ascii="Century Schoolbook" w:hAnsi="Century Schoolbook"/>
          <w:b/>
          <w:sz w:val="24"/>
          <w:szCs w:val="24"/>
        </w:rPr>
        <w:t>.</w:t>
      </w:r>
      <w:r w:rsidR="00A34ABC" w:rsidRPr="009E17AF">
        <w:rPr>
          <w:rFonts w:ascii="Century Schoolbook" w:hAnsi="Century Schoolbook"/>
          <w:sz w:val="24"/>
          <w:szCs w:val="24"/>
        </w:rPr>
        <w:t xml:space="preserve"> Evaluation of co-activation based clustering strategies across spatial granularities. A) Reliability of clustering as measured by the adjusted Rand index (ARI). K-means clustering produced more reliable and consistent clustering solutions across bootstrapped samples. B) Performance in predicting psychological topics across studies in the database. All solutions performed similarly and predicted psychological topics above chance, and performed better at finer scaled of granularity.</w:t>
      </w:r>
    </w:p>
    <w:p w14:paraId="227EA517" w14:textId="17A9A693" w:rsidR="005C7EA1" w:rsidRPr="009E17AF" w:rsidRDefault="005C7EA1" w:rsidP="00F22624">
      <w:pPr>
        <w:pStyle w:val="Normal1"/>
        <w:spacing w:line="420" w:lineRule="auto"/>
        <w:ind w:firstLine="720"/>
        <w:rPr>
          <w:rFonts w:ascii="Century Schoolbook" w:hAnsi="Century Schoolbook"/>
          <w:sz w:val="24"/>
          <w:szCs w:val="24"/>
        </w:rPr>
      </w:pPr>
      <w:r w:rsidRPr="00F22624">
        <w:rPr>
          <w:rFonts w:ascii="Century Schoolbook" w:hAnsi="Century Schoolbook"/>
          <w:b/>
          <w:sz w:val="24"/>
          <w:szCs w:val="24"/>
        </w:rPr>
        <w:t>Psychological topic prediction</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An alternative way to evaluate the validity of the various clustering solutions is in their ability to predict the semantic meta-data in the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database. The key idea underlying this approach is the assumption that regions in the brain represent functionally homogenous computational units. As such, activity in regions underlying a certain psychological process should predict the presence of that psychological state. For example, electrophysiological data has indicated that neurons in </w:t>
      </w:r>
      <w:proofErr w:type="spellStart"/>
      <w:r w:rsidRPr="009E17AF">
        <w:rPr>
          <w:rFonts w:ascii="Century Schoolbook" w:hAnsi="Century Schoolbook"/>
          <w:sz w:val="24"/>
          <w:szCs w:val="24"/>
        </w:rPr>
        <w:t>extrastriate</w:t>
      </w:r>
      <w:proofErr w:type="spellEnd"/>
      <w:r w:rsidRPr="009E17AF">
        <w:rPr>
          <w:rFonts w:ascii="Century Schoolbook" w:hAnsi="Century Schoolbook"/>
          <w:sz w:val="24"/>
          <w:szCs w:val="24"/>
        </w:rPr>
        <w:t xml:space="preserve"> area MT </w:t>
      </w:r>
      <w:r w:rsidR="00312C41">
        <w:rPr>
          <w:rFonts w:ascii="Century Schoolbook" w:hAnsi="Century Schoolbook"/>
          <w:sz w:val="24"/>
          <w:szCs w:val="24"/>
        </w:rPr>
        <w:t>are</w:t>
      </w:r>
      <w:r w:rsidRPr="009E17AF">
        <w:rPr>
          <w:rFonts w:ascii="Century Schoolbook" w:hAnsi="Century Schoolbook"/>
          <w:sz w:val="24"/>
          <w:szCs w:val="24"/>
        </w:rPr>
        <w:t xml:space="preserve"> tuned to the speed and direction of moving visual stimuli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8C60FCCC-BAFA-4893-BB98-32E6C20DBE1F&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(Dubner &amp; Zeki, 1971; Maunsell &amp; Van Essen, 1983)</w:t>
      </w:r>
      <w:r w:rsidRPr="009E17AF">
        <w:rPr>
          <w:rFonts w:ascii="Century Schoolbook" w:hAnsi="Century Schoolbook"/>
          <w:sz w:val="24"/>
          <w:szCs w:val="24"/>
        </w:rPr>
        <w:fldChar w:fldCharType="end"/>
      </w:r>
      <w:r w:rsidRPr="009E17AF">
        <w:rPr>
          <w:rFonts w:ascii="Century Schoolbook" w:hAnsi="Century Schoolbook"/>
          <w:sz w:val="24"/>
          <w:szCs w:val="24"/>
        </w:rPr>
        <w:t xml:space="preserve">. Thus, activity in this area should predict with some degree of accuracy if a subject is observing motion. If this area were encompassed by </w:t>
      </w:r>
      <w:r w:rsidRPr="009E17AF">
        <w:rPr>
          <w:rFonts w:ascii="Century Schoolbook" w:hAnsi="Century Schoolbook"/>
          <w:sz w:val="24"/>
          <w:szCs w:val="24"/>
        </w:rPr>
        <w:lastRenderedPageBreak/>
        <w:t xml:space="preserve">a single cluster, it follows this cluster would be a strong predictor of a psychological topic which indicates a given fMRI study presented visual stimuli to subjects. However, if this cluster were poorly formed and only partially encompassed MT in addition to non-motion specific visual regions, the predictive utility of such a cluster would drop. </w:t>
      </w:r>
      <w:commentRangeStart w:id="284"/>
      <w:r w:rsidRPr="009E17AF">
        <w:rPr>
          <w:rFonts w:ascii="Century Schoolbook" w:hAnsi="Century Schoolbook"/>
          <w:sz w:val="24"/>
          <w:szCs w:val="24"/>
        </w:rPr>
        <w:t xml:space="preserve">As such, whole-brain clustering solutions that respect functional divisions in the brain should be able to more accurately predict activity across a wide variety of psychological topic than respect less functionally relevant features. </w:t>
      </w:r>
      <w:commentRangeEnd w:id="284"/>
      <w:r w:rsidR="00611620">
        <w:rPr>
          <w:rStyle w:val="CommentReference"/>
          <w:rFonts w:ascii="Times" w:hAnsi="Times"/>
        </w:rPr>
        <w:commentReference w:id="284"/>
      </w:r>
      <w:r w:rsidRPr="009E17AF">
        <w:rPr>
          <w:rFonts w:ascii="Century Schoolbook" w:hAnsi="Century Schoolbook"/>
          <w:sz w:val="24"/>
          <w:szCs w:val="24"/>
        </w:rPr>
        <w:t>This approach is akin to selecting and designing the appropriate features in a machine learning feature selection problem.</w:t>
      </w:r>
    </w:p>
    <w:p w14:paraId="6F902178" w14:textId="6DA60AB6" w:rsidR="00A34ABC"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r>
      <w:r w:rsidR="00A34ABC" w:rsidRPr="009E17AF">
        <w:rPr>
          <w:rFonts w:ascii="Century Schoolbook" w:hAnsi="Century Schoolbook"/>
          <w:sz w:val="24"/>
          <w:szCs w:val="24"/>
        </w:rPr>
        <w:t xml:space="preserve">To evaluate our clustering solutions, we used </w:t>
      </w:r>
      <w:r w:rsidR="00BA5FA6" w:rsidRPr="009E17AF">
        <w:rPr>
          <w:rFonts w:ascii="Century Schoolbook" w:hAnsi="Century Schoolbook"/>
          <w:sz w:val="24"/>
          <w:szCs w:val="24"/>
        </w:rPr>
        <w:t>regions</w:t>
      </w:r>
      <w:r w:rsidR="00A34ABC" w:rsidRPr="009E17AF">
        <w:rPr>
          <w:rFonts w:ascii="Century Schoolbook" w:hAnsi="Century Schoolbook"/>
          <w:sz w:val="24"/>
          <w:szCs w:val="24"/>
        </w:rPr>
        <w:t xml:space="preserve"> as features in a naïve Bayes model to predict </w:t>
      </w:r>
      <w:proofErr w:type="spellStart"/>
      <w:r w:rsidR="00A34ABC" w:rsidRPr="009E17AF">
        <w:rPr>
          <w:rFonts w:ascii="Century Schoolbook" w:hAnsi="Century Schoolbook"/>
          <w:sz w:val="24"/>
          <w:szCs w:val="24"/>
        </w:rPr>
        <w:t>Neurosynth</w:t>
      </w:r>
      <w:proofErr w:type="spellEnd"/>
      <w:r w:rsidR="00A34ABC" w:rsidRPr="009E17AF">
        <w:rPr>
          <w:rFonts w:ascii="Century Schoolbook" w:hAnsi="Century Schoolbook"/>
          <w:sz w:val="24"/>
          <w:szCs w:val="24"/>
        </w:rPr>
        <w:t xml:space="preserve"> semantic topics that represent discrete psychological states and evaluated the performance using the receiver operating characteristic area under the curve (ROC-AUC). </w:t>
      </w:r>
      <w:commentRangeStart w:id="285"/>
      <w:r w:rsidR="00BA5FA6" w:rsidRPr="009E17AF">
        <w:rPr>
          <w:rFonts w:ascii="Century Schoolbook" w:hAnsi="Century Schoolbook"/>
          <w:sz w:val="24"/>
          <w:szCs w:val="24"/>
        </w:rPr>
        <w:t>Critically, we evaluated performance using cross validation, and included the clustering step in the cross validation loop,</w:t>
      </w:r>
      <w:commentRangeEnd w:id="285"/>
      <w:r w:rsidR="00877335">
        <w:rPr>
          <w:rStyle w:val="CommentReference"/>
          <w:rFonts w:ascii="Times" w:hAnsi="Times"/>
        </w:rPr>
        <w:commentReference w:id="285"/>
      </w:r>
      <w:r w:rsidR="00BA5FA6" w:rsidRPr="009E17AF">
        <w:rPr>
          <w:rFonts w:ascii="Century Schoolbook" w:hAnsi="Century Schoolbook"/>
          <w:sz w:val="24"/>
          <w:szCs w:val="24"/>
        </w:rPr>
        <w:t xml:space="preserve"> generating clusters from data not used in testing, to avoid a</w:t>
      </w:r>
      <w:r w:rsidR="00312C41">
        <w:rPr>
          <w:rFonts w:ascii="Century Schoolbook" w:hAnsi="Century Schoolbook"/>
          <w:sz w:val="24"/>
          <w:szCs w:val="24"/>
        </w:rPr>
        <w:t>n</w:t>
      </w:r>
      <w:r w:rsidR="00BA5FA6" w:rsidRPr="009E17AF">
        <w:rPr>
          <w:rFonts w:ascii="Century Schoolbook" w:hAnsi="Century Schoolbook"/>
          <w:sz w:val="24"/>
          <w:szCs w:val="24"/>
        </w:rPr>
        <w:t xml:space="preserve"> optimistic bias in performance. </w:t>
      </w:r>
      <w:r w:rsidR="00A34ABC" w:rsidRPr="009E17AF">
        <w:rPr>
          <w:rFonts w:ascii="Century Schoolbook" w:hAnsi="Century Schoolbook"/>
          <w:sz w:val="24"/>
          <w:szCs w:val="24"/>
        </w:rPr>
        <w:t xml:space="preserve">Summing across all topics for each parcellation map, Figure </w:t>
      </w:r>
      <w:r w:rsidR="00EA7E02">
        <w:rPr>
          <w:rFonts w:ascii="Century Schoolbook" w:hAnsi="Century Schoolbook"/>
          <w:sz w:val="24"/>
          <w:szCs w:val="24"/>
        </w:rPr>
        <w:t>4.4b</w:t>
      </w:r>
      <w:r w:rsidR="00A34ABC" w:rsidRPr="009E17AF">
        <w:rPr>
          <w:rFonts w:ascii="Century Schoolbook" w:hAnsi="Century Schoolbook"/>
          <w:sz w:val="24"/>
          <w:szCs w:val="24"/>
        </w:rPr>
        <w:t xml:space="preserve"> displays classification performance as a function of number of regions for each clustering algorithm using both the original and standardized co-activation matrix. Performance was moderate, but above chance, across all algorithms and increased as a function of number of regions. This finding is consistent with previous evidence that functional specificity increases as regions become smaller </w:t>
      </w:r>
      <w:r w:rsidR="00A34ABC"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A2332A14-71C6-4FBA-953F-B36D4AA23811&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A34ABC" w:rsidRPr="009E17AF">
        <w:rPr>
          <w:rFonts w:ascii="Century Schoolbook" w:hAnsi="Century Schoolbook"/>
          <w:sz w:val="24"/>
          <w:szCs w:val="24"/>
        </w:rPr>
        <w:fldChar w:fldCharType="separate"/>
      </w:r>
      <w:r w:rsidR="00ED6B4B">
        <w:rPr>
          <w:rFonts w:cs="Century Schoolbook"/>
          <w:i/>
          <w:sz w:val="24"/>
          <w:szCs w:val="24"/>
        </w:rPr>
        <w:t>(Poldrack, 2006)</w:t>
      </w:r>
      <w:r w:rsidR="00A34ABC" w:rsidRPr="009E17AF">
        <w:rPr>
          <w:rFonts w:ascii="Century Schoolbook" w:hAnsi="Century Schoolbook"/>
          <w:sz w:val="24"/>
          <w:szCs w:val="24"/>
        </w:rPr>
        <w:fldChar w:fldCharType="end"/>
      </w:r>
      <w:r w:rsidR="00A34ABC" w:rsidRPr="009E17AF">
        <w:rPr>
          <w:rFonts w:ascii="Century Schoolbook" w:hAnsi="Century Schoolbook"/>
          <w:sz w:val="24"/>
          <w:szCs w:val="24"/>
        </w:rPr>
        <w:t xml:space="preserve">, and as such large regions will necessarily average distinct functional activation patterns, resulting in poorer prediction of psychological topics. </w:t>
      </w:r>
    </w:p>
    <w:p w14:paraId="0760E8B1" w14:textId="77777777" w:rsidR="00A34ABC" w:rsidRPr="009E17AF" w:rsidRDefault="00A34ABC" w:rsidP="00B619DC">
      <w:pPr>
        <w:pStyle w:val="Normal1"/>
        <w:ind w:firstLine="720"/>
        <w:rPr>
          <w:rFonts w:ascii="Century Schoolbook" w:hAnsi="Century Schoolbook"/>
          <w:sz w:val="24"/>
          <w:szCs w:val="24"/>
        </w:rPr>
      </w:pPr>
      <w:r w:rsidRPr="009E17AF">
        <w:rPr>
          <w:rFonts w:ascii="Century Schoolbook" w:hAnsi="Century Schoolbook"/>
          <w:sz w:val="24"/>
          <w:szCs w:val="24"/>
        </w:rPr>
        <w:lastRenderedPageBreak/>
        <w:t xml:space="preserve">K-means clustering performed marginally better than ward hierarchical clustering, suggesting k-means clustering better represents the functional boundaries in the brain. However, this difference was small– hierarchical clustering is not </w:t>
      </w:r>
      <w:r w:rsidR="0019614E" w:rsidRPr="009E17AF">
        <w:rPr>
          <w:rFonts w:ascii="Century Schoolbook" w:hAnsi="Century Schoolbook"/>
          <w:sz w:val="24"/>
          <w:szCs w:val="24"/>
        </w:rPr>
        <w:t xml:space="preserve">prohibitively </w:t>
      </w:r>
      <w:r w:rsidRPr="009E17AF">
        <w:rPr>
          <w:rFonts w:ascii="Century Schoolbook" w:hAnsi="Century Schoolbook"/>
          <w:sz w:val="24"/>
          <w:szCs w:val="24"/>
        </w:rPr>
        <w:t xml:space="preserve">low in performance. Moreover, standardizing the co-activation matrix also had a small effect on performance– in k-means clustering it resulted in poorer performance whereas it improved performance in ward clustering. It bears repeating that the small differences shown here suggest that other factors, such as reliability or interpretability of the solutions, may be more </w:t>
      </w:r>
      <w:commentRangeStart w:id="286"/>
      <w:r w:rsidRPr="009E17AF">
        <w:rPr>
          <w:rFonts w:ascii="Century Schoolbook" w:hAnsi="Century Schoolbook"/>
          <w:sz w:val="24"/>
          <w:szCs w:val="24"/>
        </w:rPr>
        <w:t>appropriate</w:t>
      </w:r>
      <w:commentRangeEnd w:id="286"/>
      <w:r w:rsidR="00877335">
        <w:rPr>
          <w:rStyle w:val="CommentReference"/>
          <w:rFonts w:ascii="Times" w:hAnsi="Times"/>
        </w:rPr>
        <w:commentReference w:id="286"/>
      </w:r>
      <w:r w:rsidRPr="009E17AF">
        <w:rPr>
          <w:rFonts w:ascii="Century Schoolbook" w:hAnsi="Century Schoolbook"/>
          <w:sz w:val="24"/>
          <w:szCs w:val="24"/>
        </w:rPr>
        <w:t xml:space="preserve"> depending on the researcher’s goals. </w:t>
      </w:r>
    </w:p>
    <w:p w14:paraId="37B7928E" w14:textId="714E4589" w:rsidR="00BA5FA6" w:rsidRPr="009E17AF" w:rsidRDefault="00A34ABC" w:rsidP="00F22624">
      <w:pPr>
        <w:pStyle w:val="Normal1"/>
        <w:ind w:firstLine="720"/>
        <w:rPr>
          <w:rFonts w:ascii="Century Schoolbook" w:hAnsi="Century Schoolbook"/>
          <w:sz w:val="24"/>
          <w:szCs w:val="24"/>
        </w:rPr>
      </w:pPr>
      <w:r w:rsidRPr="00F22624">
        <w:rPr>
          <w:rFonts w:ascii="Century Schoolbook" w:hAnsi="Century Schoolbook"/>
          <w:b/>
          <w:sz w:val="24"/>
          <w:szCs w:val="24"/>
        </w:rPr>
        <w:t>Comparison to clustering from other modalities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Having characterized the performance of meta-analytic co-activation clustering across various selections of algorithm and preprocessing strategies, we sought to compare the performance of our functionally defined clusters to those defined using other neuroimaging modalities. We compared our clustering solutions to two anatomical atlas</w:t>
      </w:r>
      <w:ins w:id="287" w:author="Microsoft Office User" w:date="2016-04-18T18:44:00Z">
        <w:r w:rsidR="00877335">
          <w:rPr>
            <w:rFonts w:ascii="Century Schoolbook" w:hAnsi="Century Schoolbook"/>
            <w:sz w:val="24"/>
            <w:szCs w:val="24"/>
          </w:rPr>
          <w:t>es</w:t>
        </w:r>
      </w:ins>
      <w:r w:rsidRPr="009E17AF">
        <w:rPr>
          <w:rFonts w:ascii="Century Schoolbook" w:hAnsi="Century Schoolbook"/>
          <w:sz w:val="24"/>
          <w:szCs w:val="24"/>
        </w:rPr>
        <w:t xml:space="preserve">: </w:t>
      </w:r>
      <w:r w:rsidR="00BA5FA6" w:rsidRPr="009E17AF">
        <w:rPr>
          <w:rFonts w:ascii="Century Schoolbook" w:hAnsi="Century Schoolbook"/>
          <w:sz w:val="24"/>
          <w:szCs w:val="24"/>
        </w:rPr>
        <w:t xml:space="preserve">AAL and the Harvard-Oxford; and two well-validated </w:t>
      </w:r>
      <w:proofErr w:type="spellStart"/>
      <w:r w:rsidR="00BA5FA6" w:rsidRPr="009E17AF">
        <w:rPr>
          <w:rFonts w:ascii="Century Schoolbook" w:hAnsi="Century Schoolbook"/>
          <w:sz w:val="24"/>
          <w:szCs w:val="24"/>
        </w:rPr>
        <w:t>rsfc</w:t>
      </w:r>
      <w:proofErr w:type="spellEnd"/>
      <w:r w:rsidR="00BA5FA6" w:rsidRPr="009E17AF">
        <w:rPr>
          <w:rFonts w:ascii="Century Schoolbook" w:hAnsi="Century Schoolbook"/>
          <w:sz w:val="24"/>
          <w:szCs w:val="24"/>
        </w:rPr>
        <w:t xml:space="preserve">-fMRI atlases </w:t>
      </w:r>
      <w:r w:rsidR="00CE702B" w:rsidRPr="009E17AF">
        <w:rPr>
          <w:rFonts w:ascii="Century Schoolbook" w:hAnsi="Century Schoolbook"/>
          <w:sz w:val="24"/>
          <w:szCs w:val="24"/>
        </w:rPr>
        <w:t>that used</w:t>
      </w:r>
      <w:r w:rsidR="00BA5FA6" w:rsidRPr="009E17AF">
        <w:rPr>
          <w:rFonts w:ascii="Century Schoolbook" w:hAnsi="Century Schoolbook"/>
          <w:sz w:val="24"/>
          <w:szCs w:val="24"/>
        </w:rPr>
        <w:t xml:space="preserve"> different algorithms: Craddock</w:t>
      </w:r>
      <w:ins w:id="288" w:author="Microsoft Office User" w:date="2016-04-18T18:44:00Z">
        <w:r w:rsidR="00877335">
          <w:rPr>
            <w:rFonts w:ascii="Century Schoolbook" w:hAnsi="Century Schoolbook"/>
            <w:sz w:val="24"/>
            <w:szCs w:val="24"/>
          </w:rPr>
          <w:t xml:space="preserve"> et al., </w:t>
        </w:r>
      </w:ins>
      <w:r w:rsidR="00BA5FA6" w:rsidRPr="009E17AF">
        <w:rPr>
          <w:rFonts w:ascii="Century Schoolbook" w:hAnsi="Century Schoolbook"/>
          <w:sz w:val="24"/>
          <w:szCs w:val="24"/>
        </w:rPr>
        <w:t xml:space="preserve"> (2012) and Gordon</w:t>
      </w:r>
      <w:ins w:id="289" w:author="Microsoft Office User" w:date="2016-04-18T18:44:00Z">
        <w:r w:rsidR="00877335">
          <w:rPr>
            <w:rFonts w:ascii="Century Schoolbook" w:hAnsi="Century Schoolbook"/>
            <w:sz w:val="24"/>
            <w:szCs w:val="24"/>
          </w:rPr>
          <w:t xml:space="preserve"> et al., </w:t>
        </w:r>
      </w:ins>
      <w:r w:rsidR="00BA5FA6" w:rsidRPr="009E17AF">
        <w:rPr>
          <w:rFonts w:ascii="Century Schoolbook" w:hAnsi="Century Schoolbook"/>
          <w:sz w:val="24"/>
          <w:szCs w:val="24"/>
        </w:rPr>
        <w:t xml:space="preserve"> (2015)</w:t>
      </w:r>
      <w:r w:rsidRPr="009E17AF">
        <w:rPr>
          <w:rFonts w:ascii="Century Schoolbook" w:hAnsi="Century Schoolbook"/>
          <w:sz w:val="24"/>
          <w:szCs w:val="24"/>
        </w:rPr>
        <w:t xml:space="preserve">. </w:t>
      </w:r>
      <w:r w:rsidR="00BA5FA6" w:rsidRPr="009E17AF">
        <w:rPr>
          <w:rFonts w:ascii="Century Schoolbook" w:hAnsi="Century Schoolbook"/>
          <w:sz w:val="24"/>
          <w:szCs w:val="24"/>
        </w:rPr>
        <w:t xml:space="preserve">We then used </w:t>
      </w:r>
      <w:commentRangeStart w:id="290"/>
      <w:r w:rsidR="00BA5FA6" w:rsidRPr="009E17AF">
        <w:rPr>
          <w:rFonts w:ascii="Century Schoolbook" w:hAnsi="Century Schoolbook"/>
          <w:sz w:val="24"/>
          <w:szCs w:val="24"/>
        </w:rPr>
        <w:t xml:space="preserve">these clusters </w:t>
      </w:r>
      <w:commentRangeEnd w:id="290"/>
      <w:r w:rsidR="00877335">
        <w:rPr>
          <w:rStyle w:val="CommentReference"/>
          <w:rFonts w:ascii="Times" w:hAnsi="Times"/>
        </w:rPr>
        <w:commentReference w:id="290"/>
      </w:r>
      <w:r w:rsidR="00BA5FA6" w:rsidRPr="009E17AF">
        <w:rPr>
          <w:rFonts w:ascii="Century Schoolbook" w:hAnsi="Century Schoolbook"/>
          <w:sz w:val="24"/>
          <w:szCs w:val="24"/>
        </w:rPr>
        <w:t xml:space="preserve">are features to predict psychological topics, as in the previous section, and generated a </w:t>
      </w:r>
      <w:commentRangeStart w:id="291"/>
      <w:r w:rsidR="00BA5FA6" w:rsidRPr="009E17AF">
        <w:rPr>
          <w:rFonts w:ascii="Century Schoolbook" w:hAnsi="Century Schoolbook"/>
          <w:sz w:val="24"/>
          <w:szCs w:val="24"/>
        </w:rPr>
        <w:t>matching</w:t>
      </w:r>
      <w:commentRangeEnd w:id="291"/>
      <w:r w:rsidR="00877335">
        <w:rPr>
          <w:rStyle w:val="CommentReference"/>
          <w:rFonts w:ascii="Times" w:hAnsi="Times"/>
        </w:rPr>
        <w:commentReference w:id="291"/>
      </w:r>
      <w:r w:rsidR="00BA5FA6" w:rsidRPr="009E17AF">
        <w:rPr>
          <w:rFonts w:ascii="Century Schoolbook" w:hAnsi="Century Schoolbook"/>
          <w:sz w:val="24"/>
          <w:szCs w:val="24"/>
        </w:rPr>
        <w:t xml:space="preserve"> co-activation based parcellation </w:t>
      </w:r>
      <w:r w:rsidR="00CE702B" w:rsidRPr="009E17AF">
        <w:rPr>
          <w:rFonts w:ascii="Century Schoolbook" w:hAnsi="Century Schoolbook"/>
          <w:sz w:val="24"/>
          <w:szCs w:val="24"/>
        </w:rPr>
        <w:t>to provide a fair</w:t>
      </w:r>
      <w:r w:rsidR="00BA5FA6" w:rsidRPr="009E17AF">
        <w:rPr>
          <w:rFonts w:ascii="Century Schoolbook" w:hAnsi="Century Schoolbook"/>
          <w:sz w:val="24"/>
          <w:szCs w:val="24"/>
        </w:rPr>
        <w:t xml:space="preserve"> comparison. In order to </w:t>
      </w:r>
      <w:del w:id="292" w:author="Microsoft Office User" w:date="2016-04-18T18:45:00Z">
        <w:r w:rsidR="00BA5FA6" w:rsidRPr="009E17AF" w:rsidDel="00877335">
          <w:rPr>
            <w:rFonts w:ascii="Century Schoolbook" w:hAnsi="Century Schoolbook"/>
            <w:sz w:val="24"/>
            <w:szCs w:val="24"/>
          </w:rPr>
          <w:delText xml:space="preserve">simply </w:delText>
        </w:r>
      </w:del>
      <w:ins w:id="293" w:author="Microsoft Office User" w:date="2016-04-18T18:45:00Z">
        <w:r w:rsidR="00877335" w:rsidRPr="009E17AF">
          <w:rPr>
            <w:rFonts w:ascii="Century Schoolbook" w:hAnsi="Century Schoolbook"/>
            <w:sz w:val="24"/>
            <w:szCs w:val="24"/>
          </w:rPr>
          <w:t>simpl</w:t>
        </w:r>
        <w:r w:rsidR="00877335">
          <w:rPr>
            <w:rFonts w:ascii="Century Schoolbook" w:hAnsi="Century Schoolbook"/>
            <w:sz w:val="24"/>
            <w:szCs w:val="24"/>
          </w:rPr>
          <w:t>ify</w:t>
        </w:r>
        <w:r w:rsidR="00877335" w:rsidRPr="009E17AF">
          <w:rPr>
            <w:rFonts w:ascii="Century Schoolbook" w:hAnsi="Century Schoolbook"/>
            <w:sz w:val="24"/>
            <w:szCs w:val="24"/>
          </w:rPr>
          <w:t xml:space="preserve"> </w:t>
        </w:r>
      </w:ins>
      <w:r w:rsidR="00BA5FA6" w:rsidRPr="009E17AF">
        <w:rPr>
          <w:rFonts w:ascii="Century Schoolbook" w:hAnsi="Century Schoolbook"/>
          <w:sz w:val="24"/>
          <w:szCs w:val="24"/>
        </w:rPr>
        <w:t xml:space="preserve">comparisons, we </w:t>
      </w:r>
      <w:r w:rsidR="00CE702B" w:rsidRPr="009E17AF">
        <w:rPr>
          <w:rFonts w:ascii="Century Schoolbook" w:hAnsi="Century Schoolbook"/>
          <w:sz w:val="24"/>
          <w:szCs w:val="24"/>
        </w:rPr>
        <w:t xml:space="preserve">used only k-means clustering with the original co-activation matrix to generate co-activation based comparison </w:t>
      </w:r>
      <w:commentRangeStart w:id="294"/>
      <w:r w:rsidR="00CE702B" w:rsidRPr="009E17AF">
        <w:rPr>
          <w:rFonts w:ascii="Century Schoolbook" w:hAnsi="Century Schoolbook"/>
          <w:sz w:val="24"/>
          <w:szCs w:val="24"/>
        </w:rPr>
        <w:t>parcellations</w:t>
      </w:r>
      <w:commentRangeEnd w:id="294"/>
      <w:r w:rsidR="00877335">
        <w:rPr>
          <w:rStyle w:val="CommentReference"/>
          <w:rFonts w:ascii="Times" w:hAnsi="Times"/>
        </w:rPr>
        <w:commentReference w:id="294"/>
      </w:r>
      <w:r w:rsidR="00CE702B" w:rsidRPr="009E17AF">
        <w:rPr>
          <w:rFonts w:ascii="Century Schoolbook" w:hAnsi="Century Schoolbook"/>
          <w:sz w:val="24"/>
          <w:szCs w:val="24"/>
        </w:rPr>
        <w:t xml:space="preserve">. </w:t>
      </w:r>
    </w:p>
    <w:p w14:paraId="187E1BFE" w14:textId="784259EC" w:rsidR="00BA5FA6"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lastRenderedPageBreak/>
        <w:drawing>
          <wp:inline distT="0" distB="0" distL="0" distR="0" wp14:anchorId="5071FB0F" wp14:editId="36C32A81">
            <wp:extent cx="5948680" cy="3123565"/>
            <wp:effectExtent l="0" t="0" r="0" b="635"/>
            <wp:docPr id="21" name="Picture 21" descr="C3 - Figure 4 - Cross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3 - Figure 4 - Cross modal"/>
                    <pic:cNvPicPr>
                      <a:picLocks noChangeAspect="1" noChangeArrowheads="1"/>
                    </pic:cNvPicPr>
                  </pic:nvPicPr>
                  <pic:blipFill>
                    <a:blip r:embed="rId41">
                      <a:extLst>
                        <a:ext uri="{28A0092B-C50C-407E-A947-70E740481C1C}">
                          <a14:useLocalDpi xmlns:a14="http://schemas.microsoft.com/office/drawing/2010/main" val="0"/>
                        </a:ext>
                      </a:extLst>
                    </a:blip>
                    <a:srcRect r="3026"/>
                    <a:stretch>
                      <a:fillRect/>
                    </a:stretch>
                  </pic:blipFill>
                  <pic:spPr bwMode="auto">
                    <a:xfrm>
                      <a:off x="0" y="0"/>
                      <a:ext cx="5948680" cy="3123565"/>
                    </a:xfrm>
                    <a:prstGeom prst="rect">
                      <a:avLst/>
                    </a:prstGeom>
                    <a:noFill/>
                    <a:ln>
                      <a:noFill/>
                    </a:ln>
                  </pic:spPr>
                </pic:pic>
              </a:graphicData>
            </a:graphic>
          </wp:inline>
        </w:drawing>
      </w:r>
      <w:r w:rsidR="00BA5FA6" w:rsidRPr="009E17AF">
        <w:rPr>
          <w:rFonts w:ascii="Century Schoolbook" w:hAnsi="Century Schoolbook"/>
          <w:b/>
          <w:sz w:val="24"/>
          <w:szCs w:val="24"/>
        </w:rPr>
        <w:t xml:space="preserve">Figure </w:t>
      </w:r>
      <w:r w:rsidR="0049293F">
        <w:rPr>
          <w:rFonts w:ascii="Century Schoolbook" w:hAnsi="Century Schoolbook"/>
          <w:b/>
          <w:sz w:val="24"/>
          <w:szCs w:val="24"/>
        </w:rPr>
        <w:t>4.5</w:t>
      </w:r>
      <w:r w:rsidR="00BA5FA6" w:rsidRPr="009E17AF">
        <w:rPr>
          <w:rFonts w:ascii="Century Schoolbook" w:hAnsi="Century Schoolbook"/>
          <w:b/>
          <w:sz w:val="24"/>
          <w:szCs w:val="24"/>
        </w:rPr>
        <w:t xml:space="preserve">. Performance comparison across modalities. </w:t>
      </w:r>
      <w:r w:rsidR="00BA5FA6" w:rsidRPr="009E17AF">
        <w:rPr>
          <w:rFonts w:ascii="Century Schoolbook" w:hAnsi="Century Schoolbook"/>
          <w:sz w:val="24"/>
          <w:szCs w:val="24"/>
        </w:rPr>
        <w:t>We compared the performance of predicting psychological topics using co-activation based parcels as features to the performance using resting-state and anatomical atlases. Left) Co-activated based parcellation consistently outperformed a resting-state atlas generated using spectral clustering (Craddock, 2013). Right) Co-activation based clustering outperformed anatomical atlases</w:t>
      </w:r>
      <w:r w:rsidR="00BE0299" w:rsidRPr="009E17AF">
        <w:rPr>
          <w:rFonts w:ascii="Century Schoolbook" w:hAnsi="Century Schoolbook"/>
          <w:sz w:val="24"/>
          <w:szCs w:val="24"/>
        </w:rPr>
        <w:t xml:space="preserve"> (AAL &amp; Harvard-Oxford) </w:t>
      </w:r>
      <w:r w:rsidR="00BA5FA6" w:rsidRPr="009E17AF">
        <w:rPr>
          <w:rFonts w:ascii="Century Schoolbook" w:hAnsi="Century Schoolbook"/>
          <w:sz w:val="24"/>
          <w:szCs w:val="24"/>
        </w:rPr>
        <w:t>and a state of the art resting state atlas</w:t>
      </w:r>
      <w:r w:rsidR="00BE0299" w:rsidRPr="009E17AF">
        <w:rPr>
          <w:rFonts w:ascii="Century Schoolbook" w:hAnsi="Century Schoolbook"/>
          <w:sz w:val="24"/>
          <w:szCs w:val="24"/>
        </w:rPr>
        <w:t xml:space="preserve"> (Gordon, 2015)</w:t>
      </w:r>
      <w:r w:rsidR="00BA5FA6" w:rsidRPr="009E17AF">
        <w:rPr>
          <w:rFonts w:ascii="Century Schoolbook" w:hAnsi="Century Schoolbook"/>
          <w:sz w:val="24"/>
          <w:szCs w:val="24"/>
        </w:rPr>
        <w:t xml:space="preserve">.  </w:t>
      </w:r>
    </w:p>
    <w:p w14:paraId="3904A0E9" w14:textId="65E06E1D" w:rsidR="00CE702B" w:rsidRPr="009E17AF" w:rsidRDefault="00CE702B"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Co-activation based clustering </w:t>
      </w:r>
      <w:ins w:id="295" w:author="Microsoft Office User" w:date="2016-04-18T18:47:00Z">
        <w:r w:rsidR="00877335">
          <w:rPr>
            <w:rFonts w:ascii="Century Schoolbook" w:hAnsi="Century Schoolbook"/>
            <w:sz w:val="24"/>
            <w:szCs w:val="24"/>
          </w:rPr>
          <w:t xml:space="preserve">from </w:t>
        </w:r>
        <w:proofErr w:type="spellStart"/>
        <w:r w:rsidR="00877335">
          <w:rPr>
            <w:rFonts w:ascii="Century Schoolbook" w:hAnsi="Century Schoolbook"/>
            <w:sz w:val="24"/>
            <w:szCs w:val="24"/>
          </w:rPr>
          <w:t>Neurosynth</w:t>
        </w:r>
        <w:proofErr w:type="spellEnd"/>
        <w:r w:rsidR="00877335">
          <w:rPr>
            <w:rFonts w:ascii="Century Schoolbook" w:hAnsi="Century Schoolbook"/>
            <w:sz w:val="24"/>
            <w:szCs w:val="24"/>
          </w:rPr>
          <w:t xml:space="preserve">? </w:t>
        </w:r>
      </w:ins>
      <w:r w:rsidRPr="009E17AF">
        <w:rPr>
          <w:rFonts w:ascii="Century Schoolbook" w:hAnsi="Century Schoolbook"/>
          <w:sz w:val="24"/>
          <w:szCs w:val="24"/>
        </w:rPr>
        <w:t xml:space="preserve">was better able to predict psychological topics compared to all other atlases we used for comparison (Figure </w:t>
      </w:r>
      <w:r w:rsidR="00EA7E02">
        <w:rPr>
          <w:rFonts w:ascii="Century Schoolbook" w:hAnsi="Century Schoolbook"/>
          <w:sz w:val="24"/>
          <w:szCs w:val="24"/>
        </w:rPr>
        <w:t>4.5</w:t>
      </w:r>
      <w:r w:rsidRPr="009E17AF">
        <w:rPr>
          <w:rFonts w:ascii="Century Schoolbook" w:hAnsi="Century Schoolbook"/>
          <w:sz w:val="24"/>
          <w:szCs w:val="24"/>
        </w:rPr>
        <w:t>). Across a wide range of spatial granularities, co-activation based clustering achieved greater classification performance (mean roc-</w:t>
      </w:r>
      <w:proofErr w:type="spellStart"/>
      <w:r w:rsidRPr="009E17AF">
        <w:rPr>
          <w:rFonts w:ascii="Century Schoolbook" w:hAnsi="Century Schoolbook"/>
          <w:sz w:val="24"/>
          <w:szCs w:val="24"/>
        </w:rPr>
        <w:t>auc</w:t>
      </w:r>
      <w:proofErr w:type="spellEnd"/>
      <w:r w:rsidRPr="009E17AF">
        <w:rPr>
          <w:rFonts w:ascii="Century Schoolbook" w:hAnsi="Century Schoolbook"/>
          <w:sz w:val="24"/>
          <w:szCs w:val="24"/>
        </w:rPr>
        <w:t>:  0.549) compared to the Craddock (2013) atlas (mean roc-</w:t>
      </w:r>
      <w:proofErr w:type="spellStart"/>
      <w:r w:rsidRPr="009E17AF">
        <w:rPr>
          <w:rFonts w:ascii="Century Schoolbook" w:hAnsi="Century Schoolbook"/>
          <w:sz w:val="24"/>
          <w:szCs w:val="24"/>
        </w:rPr>
        <w:t>acu</w:t>
      </w:r>
      <w:proofErr w:type="spellEnd"/>
      <w:r w:rsidRPr="009E17AF">
        <w:rPr>
          <w:rFonts w:ascii="Century Schoolbook" w:hAnsi="Century Schoolbook"/>
          <w:sz w:val="24"/>
          <w:szCs w:val="24"/>
        </w:rPr>
        <w:t xml:space="preserve">: 0.543). Notably, the difference between the two atlases in performance was similar across all level of granularity. Co-activation based clustering also outperformed both the Harvard-Oxford and AAL anatomical atlases, although, surprisingly, the difference between Harvard-Oxford and co-activation based clustering was the smallest across all comparisons. Finally, co-activation based clustering also outperformed the Gordon (2015) atlas, despite that </w:t>
      </w:r>
      <w:r w:rsidRPr="009E17AF">
        <w:rPr>
          <w:rFonts w:ascii="Century Schoolbook" w:hAnsi="Century Schoolbook"/>
          <w:sz w:val="24"/>
          <w:szCs w:val="24"/>
        </w:rPr>
        <w:lastRenderedPageBreak/>
        <w:t xml:space="preserve">this atlas was previously shown to have greater resting-state signal homogeneity than many other popular brain atlases, and should provide a rigorous comparison. Moreover, the Gordon atlas had high spatial resolution (334 regions), suggesting co-activation based parcellation outperforms resting state atlases even at high resolutions. </w:t>
      </w:r>
    </w:p>
    <w:p w14:paraId="019DE8FC" w14:textId="77777777" w:rsidR="00CE702B" w:rsidRPr="009E17AF" w:rsidRDefault="00CE702B" w:rsidP="00B619DC">
      <w:pPr>
        <w:pStyle w:val="Normal1"/>
        <w:ind w:firstLine="0"/>
        <w:rPr>
          <w:rFonts w:ascii="Century Schoolbook" w:hAnsi="Century Schoolbook"/>
          <w:b/>
          <w:sz w:val="24"/>
          <w:szCs w:val="24"/>
        </w:rPr>
      </w:pPr>
      <w:r w:rsidRPr="009E17AF">
        <w:rPr>
          <w:rFonts w:ascii="Century Schoolbook" w:hAnsi="Century Schoolbook"/>
          <w:b/>
          <w:sz w:val="24"/>
          <w:szCs w:val="24"/>
        </w:rPr>
        <w:t>Discussion</w:t>
      </w:r>
    </w:p>
    <w:p w14:paraId="21FFB2F6" w14:textId="2F8552BD" w:rsidR="00CE702B"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Here</w:t>
      </w:r>
      <w:r w:rsidR="00312C41">
        <w:rPr>
          <w:rFonts w:ascii="Century Schoolbook" w:hAnsi="Century Schoolbook"/>
          <w:sz w:val="24"/>
          <w:szCs w:val="24"/>
        </w:rPr>
        <w:t>,</w:t>
      </w:r>
      <w:r w:rsidRPr="009E17AF">
        <w:rPr>
          <w:rFonts w:ascii="Century Schoolbook" w:hAnsi="Century Schoolbook"/>
          <w:sz w:val="24"/>
          <w:szCs w:val="24"/>
        </w:rPr>
        <w:t xml:space="preserve"> </w:t>
      </w:r>
      <w:del w:id="296" w:author="Microsoft Office User" w:date="2016-04-18T18:48:00Z">
        <w:r w:rsidRPr="009E17AF" w:rsidDel="00877335">
          <w:rPr>
            <w:rFonts w:ascii="Century Schoolbook" w:hAnsi="Century Schoolbook"/>
            <w:sz w:val="24"/>
            <w:szCs w:val="24"/>
          </w:rPr>
          <w:delText xml:space="preserve">have </w:delText>
        </w:r>
      </w:del>
      <w:ins w:id="297" w:author="Microsoft Office User" w:date="2016-04-18T18:48:00Z">
        <w:r w:rsidR="00877335">
          <w:rPr>
            <w:rFonts w:ascii="Century Schoolbook" w:hAnsi="Century Schoolbook"/>
            <w:sz w:val="24"/>
            <w:szCs w:val="24"/>
          </w:rPr>
          <w:t>we</w:t>
        </w:r>
        <w:r w:rsidR="00877335" w:rsidRPr="009E17AF">
          <w:rPr>
            <w:rFonts w:ascii="Century Schoolbook" w:hAnsi="Century Schoolbook"/>
            <w:sz w:val="24"/>
            <w:szCs w:val="24"/>
          </w:rPr>
          <w:t xml:space="preserve"> </w:t>
        </w:r>
      </w:ins>
      <w:r w:rsidRPr="009E17AF">
        <w:rPr>
          <w:rFonts w:ascii="Century Schoolbook" w:hAnsi="Century Schoolbook"/>
          <w:sz w:val="24"/>
          <w:szCs w:val="24"/>
        </w:rPr>
        <w:t xml:space="preserve">assessed the performance of co-activation based parcellation across various spatial granularities using three distinct metrics: within-cluster homogeneity, bootstrapped reproducibility and ability to predict psychological topics across studies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We used these metrics to compare the performance of various clustering strategies employed for co-activation based clustering, suggesting performance varies based on the strategy employed. Finally, we compare co-activation based clustering to atlases derived from other brain modalities on the basis of their ability to classify the presence of psychological topics across studies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demonstrating that co-activation based clustering outperforms various other atlases in this measure. Below we </w:t>
      </w:r>
      <w:r w:rsidR="00312C41">
        <w:rPr>
          <w:rFonts w:ascii="Century Schoolbook" w:hAnsi="Century Schoolbook"/>
          <w:sz w:val="24"/>
          <w:szCs w:val="24"/>
        </w:rPr>
        <w:t>discuss</w:t>
      </w:r>
      <w:r w:rsidRPr="009E17AF">
        <w:rPr>
          <w:rFonts w:ascii="Century Schoolbook" w:hAnsi="Century Schoolbook"/>
          <w:sz w:val="24"/>
          <w:szCs w:val="24"/>
        </w:rPr>
        <w:t xml:space="preserve"> in more depth the implications of our results. </w:t>
      </w:r>
    </w:p>
    <w:p w14:paraId="20DA69B1" w14:textId="7609970D" w:rsidR="00791111" w:rsidRPr="009E17AF" w:rsidRDefault="00791111" w:rsidP="00F22624">
      <w:pPr>
        <w:pStyle w:val="Normal1"/>
        <w:ind w:firstLine="720"/>
        <w:rPr>
          <w:rFonts w:ascii="Century Schoolbook" w:hAnsi="Century Schoolbook"/>
          <w:sz w:val="24"/>
          <w:szCs w:val="24"/>
        </w:rPr>
      </w:pPr>
      <w:r w:rsidRPr="00F22624">
        <w:rPr>
          <w:rFonts w:ascii="Century Schoolbook" w:hAnsi="Century Schoolbook"/>
          <w:b/>
          <w:sz w:val="24"/>
          <w:szCs w:val="24"/>
        </w:rPr>
        <w:t>Co-activation clustering strategies and tradeoffs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We compared two clustering algorithms, k-means and ward hierarchical clustering, and evaluated the impact of standardizing the co-activation matrix prior to clustering. However, to properly understand the implications of these results, it is important to consider </w:t>
      </w:r>
      <w:r w:rsidRPr="009E17AF">
        <w:rPr>
          <w:rFonts w:ascii="Century Schoolbook" w:hAnsi="Century Schoolbook"/>
          <w:sz w:val="24"/>
          <w:szCs w:val="24"/>
        </w:rPr>
        <w:lastRenderedPageBreak/>
        <w:t>that there is no clear ‘</w:t>
      </w:r>
      <w:r w:rsidR="00312C41">
        <w:rPr>
          <w:rFonts w:ascii="Century Schoolbook" w:hAnsi="Century Schoolbook"/>
          <w:sz w:val="24"/>
          <w:szCs w:val="24"/>
        </w:rPr>
        <w:t>winning’ strategy,</w:t>
      </w:r>
      <w:r w:rsidRPr="009E17AF">
        <w:rPr>
          <w:rFonts w:ascii="Century Schoolbook" w:hAnsi="Century Schoolbook"/>
          <w:sz w:val="24"/>
          <w:szCs w:val="24"/>
        </w:rPr>
        <w:t xml:space="preserve"> as every choice introduces various tradeoffs. The appropriate clustering solution and granularity chosen will vary depending on the individual researcher’s goals. For example, standardizing the co-activation matrix resulted in more evenly sized clusters that were less impacted by differences in activation rate across the brain. Moreover, this preprocessing also increased the within-cluster cohesion of the resulting clusters, suggesting this strategy is preferable when the goal of the researchers is to interpret the location of the resulting clusters in order to formulate theories as to the computational role of various brain regions. However, standardization resulted in less reproducible clusters, suggesting caution must be taken in interpreting the precise boundaries of regions. Moreover, this </w:t>
      </w:r>
      <w:ins w:id="298" w:author="Microsoft Office User" w:date="2016-04-18T18:49:00Z">
        <w:r w:rsidR="00877335">
          <w:rPr>
            <w:rFonts w:ascii="Century Schoolbook" w:hAnsi="Century Schoolbook"/>
            <w:sz w:val="24"/>
            <w:szCs w:val="24"/>
          </w:rPr>
          <w:t xml:space="preserve">trade-off (?) </w:t>
        </w:r>
      </w:ins>
      <w:r w:rsidRPr="009E17AF">
        <w:rPr>
          <w:rFonts w:ascii="Century Schoolbook" w:hAnsi="Century Schoolbook"/>
          <w:sz w:val="24"/>
          <w:szCs w:val="24"/>
        </w:rPr>
        <w:t xml:space="preserve">suggests that the spatial reproducibility of specific clusters of interest should be evaluated prior to making strong arguments about brain organization. Moreover, standardizing </w:t>
      </w:r>
      <w:del w:id="299" w:author="Microsoft Office User" w:date="2016-04-18T18:49:00Z">
        <w:r w:rsidRPr="009E17AF" w:rsidDel="00877335">
          <w:rPr>
            <w:rFonts w:ascii="Century Schoolbook" w:hAnsi="Century Schoolbook"/>
            <w:sz w:val="24"/>
            <w:szCs w:val="24"/>
          </w:rPr>
          <w:delText xml:space="preserve">came </w:delText>
        </w:r>
      </w:del>
      <w:ins w:id="300" w:author="Microsoft Office User" w:date="2016-04-18T18:49:00Z">
        <w:r w:rsidR="00877335">
          <w:rPr>
            <w:rFonts w:ascii="Century Schoolbook" w:hAnsi="Century Schoolbook"/>
            <w:sz w:val="24"/>
            <w:szCs w:val="24"/>
          </w:rPr>
          <w:t>led</w:t>
        </w:r>
        <w:r w:rsidR="00877335" w:rsidRPr="009E17AF">
          <w:rPr>
            <w:rFonts w:ascii="Century Schoolbook" w:hAnsi="Century Schoolbook"/>
            <w:sz w:val="24"/>
            <w:szCs w:val="24"/>
          </w:rPr>
          <w:t xml:space="preserve"> </w:t>
        </w:r>
      </w:ins>
      <w:del w:id="301" w:author="Microsoft Office User" w:date="2016-04-18T18:49:00Z">
        <w:r w:rsidRPr="009E17AF" w:rsidDel="00877335">
          <w:rPr>
            <w:rFonts w:ascii="Century Schoolbook" w:hAnsi="Century Schoolbook"/>
            <w:sz w:val="24"/>
            <w:szCs w:val="24"/>
          </w:rPr>
          <w:delText xml:space="preserve">at </w:delText>
        </w:r>
      </w:del>
      <w:ins w:id="302" w:author="Microsoft Office User" w:date="2016-04-18T18:49:00Z">
        <w:r w:rsidR="00877335">
          <w:rPr>
            <w:rFonts w:ascii="Century Schoolbook" w:hAnsi="Century Schoolbook"/>
            <w:sz w:val="24"/>
            <w:szCs w:val="24"/>
          </w:rPr>
          <w:t>to</w:t>
        </w:r>
        <w:r w:rsidR="00877335" w:rsidRPr="009E17AF">
          <w:rPr>
            <w:rFonts w:ascii="Century Schoolbook" w:hAnsi="Century Schoolbook"/>
            <w:sz w:val="24"/>
            <w:szCs w:val="24"/>
          </w:rPr>
          <w:t xml:space="preserve"> </w:t>
        </w:r>
      </w:ins>
      <w:r w:rsidRPr="009E17AF">
        <w:rPr>
          <w:rFonts w:ascii="Century Schoolbook" w:hAnsi="Century Schoolbook"/>
          <w:sz w:val="24"/>
          <w:szCs w:val="24"/>
        </w:rPr>
        <w:t xml:space="preserve">a slight cost in classification performance when using k-means clustering. As such, if the researcher’s goal is to choose ROIs that will best predict a given psychological state (e.g. predicting pain given brain activity), it may be </w:t>
      </w:r>
      <w:r w:rsidR="00312C41">
        <w:rPr>
          <w:rFonts w:ascii="Century Schoolbook" w:hAnsi="Century Schoolbook"/>
          <w:sz w:val="24"/>
          <w:szCs w:val="24"/>
        </w:rPr>
        <w:t>prudent to use clusters using raw co-activation data.</w:t>
      </w:r>
      <w:r w:rsidRPr="009E17AF">
        <w:rPr>
          <w:rFonts w:ascii="Century Schoolbook" w:hAnsi="Century Schoolbook"/>
          <w:sz w:val="24"/>
          <w:szCs w:val="24"/>
        </w:rPr>
        <w:t xml:space="preserve"> </w:t>
      </w:r>
    </w:p>
    <w:p w14:paraId="7615722E"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Similarly, choosing the appropriate algorithm for clustering depends on the researcher’s priorities. K-means clustering exhibited smoother clusters and outperformed Ward hierarchical clustering with respect to within-cluster cohesion and reproducibility. As such, k-means clustering is a reasonable choice for many applications. However, hierarchical clustering can be argued to provide greater </w:t>
      </w:r>
      <w:r w:rsidRPr="009E17AF">
        <w:rPr>
          <w:rFonts w:ascii="Century Schoolbook" w:hAnsi="Century Schoolbook"/>
          <w:sz w:val="24"/>
          <w:szCs w:val="24"/>
        </w:rPr>
        <w:lastRenderedPageBreak/>
        <w:t xml:space="preserve">interpretability, as the relationship between clusters at various levels of granularity can be visualized using a </w:t>
      </w:r>
      <w:proofErr w:type="spellStart"/>
      <w:r w:rsidRPr="009E17AF">
        <w:rPr>
          <w:rFonts w:ascii="Century Schoolbook" w:hAnsi="Century Schoolbook"/>
          <w:sz w:val="24"/>
          <w:szCs w:val="24"/>
        </w:rPr>
        <w:t>dendrogram</w:t>
      </w:r>
      <w:proofErr w:type="spellEnd"/>
      <w:r w:rsidRPr="009E17AF">
        <w:rPr>
          <w:rFonts w:ascii="Century Schoolbook" w:hAnsi="Century Schoolbook"/>
          <w:sz w:val="24"/>
          <w:szCs w:val="24"/>
        </w:rPr>
        <w:t xml:space="preserve">. As such, this algorithm is potentially preferable when trying to understand the large-scale organization of a spatially large area of the brain. As long as one does not make strong, deterministic arguments about the hierarchical organization of the resulting clusters, and simply uses them to guide the exploration of functional-anatomical brain organization, hierarchical clustering remains a viable strategy. However, if one is less concerned about interpretability, perhaps because one is interested in a smaller area of the brain </w:t>
      </w:r>
      <w:commentRangeStart w:id="303"/>
      <w:r w:rsidRPr="009E17AF">
        <w:rPr>
          <w:rFonts w:ascii="Century Schoolbook" w:hAnsi="Century Schoolbook"/>
          <w:sz w:val="24"/>
          <w:szCs w:val="24"/>
        </w:rPr>
        <w:t>that is easier to grasp</w:t>
      </w:r>
      <w:commentRangeEnd w:id="303"/>
      <w:r w:rsidR="0082716F">
        <w:rPr>
          <w:rStyle w:val="CommentReference"/>
          <w:rFonts w:ascii="Times" w:hAnsi="Times"/>
        </w:rPr>
        <w:commentReference w:id="303"/>
      </w:r>
      <w:r w:rsidRPr="009E17AF">
        <w:rPr>
          <w:rFonts w:ascii="Century Schoolbook" w:hAnsi="Century Schoolbook"/>
          <w:sz w:val="24"/>
          <w:szCs w:val="24"/>
        </w:rPr>
        <w:t xml:space="preserve">, or the researcher wants to have the most well fitting solution at any particular level of granularity, k-means is likely to be the best choice. Finally, if one’s goal is to choose ROIs that maximize the classification of psychological states, k-means is likely to be a better alternative, as this algorithm slightly outperforms ward hierarchical clustering in this respect. </w:t>
      </w:r>
    </w:p>
    <w:p w14:paraId="7E4B03E0" w14:textId="03B4BAD2" w:rsidR="00791111" w:rsidRPr="009E17AF" w:rsidRDefault="00791111" w:rsidP="00F22624">
      <w:pPr>
        <w:pStyle w:val="Normal1"/>
        <w:ind w:firstLine="720"/>
        <w:rPr>
          <w:rFonts w:ascii="Century Schoolbook" w:hAnsi="Century Schoolbook"/>
          <w:sz w:val="24"/>
          <w:szCs w:val="24"/>
        </w:rPr>
      </w:pPr>
      <w:r w:rsidRPr="00F22624">
        <w:rPr>
          <w:rFonts w:ascii="Century Schoolbook" w:hAnsi="Century Schoolbook"/>
          <w:b/>
          <w:sz w:val="24"/>
          <w:szCs w:val="24"/>
        </w:rPr>
        <w:t>Comparison to atlases from other brain modalities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Meta-analytic co-activation parcellation consistently outperformed atlases from other modalities in the ability to predict psychological topics across studies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Taken at face value, this finding suggests that brain atlases derived from meta-analytic fMRI data best capture the functional organization of brain activity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B2E3A7EE-3DE1-4B4A-9E6C-A4DF2CF60023&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As such, the resulting parcellations may provide novel information as to the brain is organized during to perform various task demands. This organization is likely to supersede gross anatomical boundaries demarcated in </w:t>
      </w:r>
      <w:r w:rsidR="0049293F">
        <w:rPr>
          <w:rFonts w:ascii="Century Schoolbook" w:hAnsi="Century Schoolbook"/>
          <w:sz w:val="24"/>
          <w:szCs w:val="24"/>
        </w:rPr>
        <w:t xml:space="preserve">anatomical atlases, such as </w:t>
      </w:r>
      <w:proofErr w:type="spellStart"/>
      <w:r w:rsidR="0049293F">
        <w:rPr>
          <w:rFonts w:ascii="Century Schoolbook" w:hAnsi="Century Schoolbook"/>
          <w:sz w:val="24"/>
          <w:szCs w:val="24"/>
        </w:rPr>
        <w:t>gyri</w:t>
      </w:r>
      <w:proofErr w:type="spellEnd"/>
      <w:r w:rsidRPr="009E17AF">
        <w:rPr>
          <w:rFonts w:ascii="Century Schoolbook" w:hAnsi="Century Schoolbook"/>
          <w:sz w:val="24"/>
          <w:szCs w:val="24"/>
        </w:rPr>
        <w:t xml:space="preserve"> and sulci. For example, in our parcellation of LFC, we found that voxels from </w:t>
      </w:r>
      <w:r w:rsidRPr="009E17AF">
        <w:rPr>
          <w:rFonts w:ascii="Century Schoolbook" w:hAnsi="Century Schoolbook"/>
          <w:sz w:val="24"/>
          <w:szCs w:val="24"/>
        </w:rPr>
        <w:lastRenderedPageBreak/>
        <w:t>the primary motor and sensory cortices grouped together into a single cluster despite being in anatomically distinct regions. As such, with respect to high-level psychological function, these anatomically distinct areas may represent a functional computational unit</w:t>
      </w:r>
      <w:ins w:id="304" w:author="Microsoft Office User" w:date="2016-04-18T18:50:00Z">
        <w:r w:rsidR="0082716F">
          <w:rPr>
            <w:rFonts w:ascii="Century Schoolbook" w:hAnsi="Century Schoolbook"/>
            <w:sz w:val="24"/>
            <w:szCs w:val="24"/>
          </w:rPr>
          <w:t>, indicating that sensory-motor integration is critical for the problems solved by the brain</w:t>
        </w:r>
      </w:ins>
      <w:r w:rsidRPr="009E17AF">
        <w:rPr>
          <w:rFonts w:ascii="Century Schoolbook" w:hAnsi="Century Schoolbook"/>
          <w:sz w:val="24"/>
          <w:szCs w:val="24"/>
        </w:rPr>
        <w:t xml:space="preserve">. </w:t>
      </w:r>
    </w:p>
    <w:p w14:paraId="1EE091E0" w14:textId="318F76DE"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contrast, </w:t>
      </w:r>
      <w:proofErr w:type="spellStart"/>
      <w:r w:rsidRPr="009E17AF">
        <w:rPr>
          <w:rFonts w:ascii="Century Schoolbook" w:hAnsi="Century Schoolbook"/>
          <w:sz w:val="24"/>
          <w:szCs w:val="24"/>
        </w:rPr>
        <w:t>rsfc</w:t>
      </w:r>
      <w:proofErr w:type="spellEnd"/>
      <w:r w:rsidRPr="009E17AF">
        <w:rPr>
          <w:rFonts w:ascii="Century Schoolbook" w:hAnsi="Century Schoolbook"/>
          <w:sz w:val="24"/>
          <w:szCs w:val="24"/>
        </w:rPr>
        <w:t xml:space="preserve">-fMRI derived atlases are unconstrained by anatomy and are hypothesized to reflect functional organization of the brain. However, these more functional atlases were outperformed by co-activation based parcellations, despite the well documented similarly between resting state and meta-analytic networks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F6B2723A-D0A8-4485-AE33-F88FFD54CC22&lt;/uuid&gt;&lt;priority&gt;0&lt;/priority&gt;&lt;publications&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(Smith et al., 2009)</w:t>
      </w:r>
      <w:r w:rsidRPr="009E17AF">
        <w:rPr>
          <w:rFonts w:ascii="Century Schoolbook" w:hAnsi="Century Schoolbook"/>
          <w:sz w:val="24"/>
          <w:szCs w:val="24"/>
        </w:rPr>
        <w:fldChar w:fldCharType="end"/>
      </w:r>
      <w:r w:rsidRPr="009E17AF">
        <w:rPr>
          <w:rFonts w:ascii="Century Schoolbook" w:hAnsi="Century Schoolbook"/>
          <w:sz w:val="24"/>
          <w:szCs w:val="24"/>
        </w:rPr>
        <w:t xml:space="preserve">. One possible reason why </w:t>
      </w:r>
      <w:proofErr w:type="spellStart"/>
      <w:r w:rsidRPr="009E17AF">
        <w:rPr>
          <w:rFonts w:ascii="Century Schoolbook" w:hAnsi="Century Schoolbook"/>
          <w:sz w:val="24"/>
          <w:szCs w:val="24"/>
        </w:rPr>
        <w:t>rsfc</w:t>
      </w:r>
      <w:proofErr w:type="spellEnd"/>
      <w:r w:rsidRPr="009E17AF">
        <w:rPr>
          <w:rFonts w:ascii="Century Schoolbook" w:hAnsi="Century Schoolbook"/>
          <w:sz w:val="24"/>
          <w:szCs w:val="24"/>
        </w:rPr>
        <w:t xml:space="preserve">-fMRI atlases are unable to predict psychological topics as well as co-activation based parcellation is that, by definition, resting state signal is recorded when the brain is at rest. As such, the organization of the brain when it is unchallenged, or perhaps in the specific state of mind-wandering, may be different than the pattern of activity observed. Consistent with this hypothesis, recent efforts have demonstrated that resting state connectivity is constrained by anatomical connections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4A113D56-4471-4347-A190-19FD0444CEF5&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(Goñi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and dynamically changes when measured during task performance </w:t>
      </w:r>
      <w:r w:rsidRPr="009E17AF">
        <w:rPr>
          <w:rFonts w:ascii="Century Schoolbook" w:hAnsi="Century Schoolbook"/>
          <w:sz w:val="24"/>
          <w:szCs w:val="24"/>
        </w:rPr>
        <w:fldChar w:fldCharType="begin"/>
      </w:r>
      <w:r w:rsidR="0000334A">
        <w:rPr>
          <w:rFonts w:ascii="Century Schoolbook" w:hAnsi="Century Schoolbook"/>
          <w:sz w:val="24"/>
          <w:szCs w:val="24"/>
        </w:rPr>
        <w:instrText xml:space="preserve"> ADDIN PAPERS2_CITATIONS &lt;citation&gt;&lt;uuid&gt;64FAE6BE-DFA2-48F2-B4AD-2EFB8278D876&lt;/uuid&gt;&lt;priority&gt;0&lt;/priority&gt;&lt;publications&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(Cole et al., 2014; Mattar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As such, connectivity signal at rest may more strongly reflect static anatomical differences between regions meta-analytic co-activation, suggesting that the parcels derived from such data less directly reflect the organization of functional units in the brain across tasks. Computational modeling of this signal change across tasks is a promising future direction, although it is limited by the functional diversity that </w:t>
      </w:r>
      <w:r w:rsidRPr="009E17AF">
        <w:rPr>
          <w:rFonts w:ascii="Century Schoolbook" w:hAnsi="Century Schoolbook"/>
          <w:sz w:val="24"/>
          <w:szCs w:val="24"/>
        </w:rPr>
        <w:lastRenderedPageBreak/>
        <w:t>can be measured in a single population. In contrast, meta-analytic based parcellation surveys a broad range of psychological states and as such may serve as the best estimate of functional organization until more detailed data becomes available.</w:t>
      </w:r>
    </w:p>
    <w:p w14:paraId="28490EA0" w14:textId="674C4C68"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present results suggest that meta-analytically derived parcellations may provide several pragmatic advantages. Often, fMRI researchers are interested in defining </w:t>
      </w:r>
      <w:r w:rsidRPr="0082716F">
        <w:rPr>
          <w:rFonts w:ascii="Century Schoolbook" w:hAnsi="Century Schoolbook"/>
          <w:i/>
          <w:sz w:val="24"/>
          <w:szCs w:val="24"/>
          <w:rPrChange w:id="305" w:author="Microsoft Office User" w:date="2016-04-18T18:51:00Z">
            <w:rPr>
              <w:rFonts w:ascii="Century Schoolbook" w:hAnsi="Century Schoolbook"/>
              <w:sz w:val="24"/>
              <w:szCs w:val="24"/>
            </w:rPr>
          </w:rPrChange>
        </w:rPr>
        <w:t>a</w:t>
      </w:r>
      <w:ins w:id="306" w:author="Microsoft Office User" w:date="2016-04-18T18:51:00Z">
        <w:r w:rsidR="0082716F" w:rsidRPr="0082716F">
          <w:rPr>
            <w:rFonts w:ascii="Century Schoolbook" w:hAnsi="Century Schoolbook"/>
            <w:i/>
            <w:sz w:val="24"/>
            <w:szCs w:val="24"/>
            <w:rPrChange w:id="307" w:author="Microsoft Office User" w:date="2016-04-18T18:51:00Z">
              <w:rPr>
                <w:rFonts w:ascii="Century Schoolbook" w:hAnsi="Century Schoolbook"/>
                <w:sz w:val="24"/>
                <w:szCs w:val="24"/>
              </w:rPr>
            </w:rPrChange>
          </w:rPr>
          <w:t xml:space="preserve"> </w:t>
        </w:r>
      </w:ins>
      <w:r w:rsidRPr="0082716F">
        <w:rPr>
          <w:rFonts w:ascii="Century Schoolbook" w:hAnsi="Century Schoolbook"/>
          <w:i/>
          <w:sz w:val="24"/>
          <w:szCs w:val="24"/>
          <w:rPrChange w:id="308" w:author="Microsoft Office User" w:date="2016-04-18T18:51:00Z">
            <w:rPr>
              <w:rFonts w:ascii="Century Schoolbook" w:hAnsi="Century Schoolbook"/>
              <w:sz w:val="24"/>
              <w:szCs w:val="24"/>
            </w:rPr>
          </w:rPrChange>
        </w:rPr>
        <w:t>priori</w:t>
      </w:r>
      <w:r w:rsidRPr="009E17AF">
        <w:rPr>
          <w:rFonts w:ascii="Century Schoolbook" w:hAnsi="Century Schoolbook"/>
          <w:sz w:val="24"/>
          <w:szCs w:val="24"/>
        </w:rPr>
        <w:t xml:space="preserve"> ROI’s to extract brain signal in an effort to reduce the number of statistical comparisons made in a study. The present results suggest that meta-analytic co-activation based parcellations may provide a better source of </w:t>
      </w:r>
      <w:r w:rsidRPr="0082716F">
        <w:rPr>
          <w:rFonts w:ascii="Century Schoolbook" w:hAnsi="Century Schoolbook"/>
          <w:i/>
          <w:sz w:val="24"/>
          <w:szCs w:val="24"/>
          <w:rPrChange w:id="309" w:author="Microsoft Office User" w:date="2016-04-18T18:51:00Z">
            <w:rPr>
              <w:rFonts w:ascii="Century Schoolbook" w:hAnsi="Century Schoolbook"/>
              <w:sz w:val="24"/>
              <w:szCs w:val="24"/>
            </w:rPr>
          </w:rPrChange>
        </w:rPr>
        <w:t>a</w:t>
      </w:r>
      <w:ins w:id="310" w:author="Microsoft Office User" w:date="2016-04-18T18:51:00Z">
        <w:r w:rsidR="0082716F" w:rsidRPr="0082716F">
          <w:rPr>
            <w:rFonts w:ascii="Century Schoolbook" w:hAnsi="Century Schoolbook"/>
            <w:i/>
            <w:sz w:val="24"/>
            <w:szCs w:val="24"/>
            <w:rPrChange w:id="311" w:author="Microsoft Office User" w:date="2016-04-18T18:51:00Z">
              <w:rPr>
                <w:rFonts w:ascii="Century Schoolbook" w:hAnsi="Century Schoolbook"/>
                <w:sz w:val="24"/>
                <w:szCs w:val="24"/>
              </w:rPr>
            </w:rPrChange>
          </w:rPr>
          <w:t xml:space="preserve"> </w:t>
        </w:r>
      </w:ins>
      <w:r w:rsidRPr="0082716F">
        <w:rPr>
          <w:rFonts w:ascii="Century Schoolbook" w:hAnsi="Century Schoolbook"/>
          <w:i/>
          <w:sz w:val="24"/>
          <w:szCs w:val="24"/>
          <w:rPrChange w:id="312" w:author="Microsoft Office User" w:date="2016-04-18T18:51:00Z">
            <w:rPr>
              <w:rFonts w:ascii="Century Schoolbook" w:hAnsi="Century Schoolbook"/>
              <w:sz w:val="24"/>
              <w:szCs w:val="24"/>
            </w:rPr>
          </w:rPrChange>
        </w:rPr>
        <w:t>priori</w:t>
      </w:r>
      <w:r w:rsidRPr="009E17AF">
        <w:rPr>
          <w:rFonts w:ascii="Century Schoolbook" w:hAnsi="Century Schoolbook"/>
          <w:sz w:val="24"/>
          <w:szCs w:val="24"/>
        </w:rPr>
        <w:t xml:space="preserve"> ROIs than atlases from other modalities that less directly measure functional brain signal. As co-activation based parcellations are derived from a very diverse set of behavioral manipulations, the resulting parcels are likely to be useful when researchers do not have strong </w:t>
      </w:r>
      <w:r w:rsidRPr="0082716F">
        <w:rPr>
          <w:rFonts w:ascii="Century Schoolbook" w:hAnsi="Century Schoolbook"/>
          <w:i/>
          <w:sz w:val="24"/>
          <w:szCs w:val="24"/>
          <w:rPrChange w:id="313" w:author="Microsoft Office User" w:date="2016-04-18T18:52:00Z">
            <w:rPr>
              <w:rFonts w:ascii="Century Schoolbook" w:hAnsi="Century Schoolbook"/>
              <w:sz w:val="24"/>
              <w:szCs w:val="24"/>
            </w:rPr>
          </w:rPrChange>
        </w:rPr>
        <w:t>a</w:t>
      </w:r>
      <w:ins w:id="314" w:author="Microsoft Office User" w:date="2016-04-18T18:52:00Z">
        <w:r w:rsidR="0082716F" w:rsidRPr="0082716F">
          <w:rPr>
            <w:rFonts w:ascii="Century Schoolbook" w:hAnsi="Century Schoolbook"/>
            <w:i/>
            <w:sz w:val="24"/>
            <w:szCs w:val="24"/>
            <w:rPrChange w:id="315" w:author="Microsoft Office User" w:date="2016-04-18T18:52:00Z">
              <w:rPr>
                <w:rFonts w:ascii="Century Schoolbook" w:hAnsi="Century Schoolbook"/>
                <w:sz w:val="24"/>
                <w:szCs w:val="24"/>
              </w:rPr>
            </w:rPrChange>
          </w:rPr>
          <w:t xml:space="preserve"> </w:t>
        </w:r>
      </w:ins>
      <w:r w:rsidRPr="0082716F">
        <w:rPr>
          <w:rFonts w:ascii="Century Schoolbook" w:hAnsi="Century Schoolbook"/>
          <w:i/>
          <w:sz w:val="24"/>
          <w:szCs w:val="24"/>
          <w:rPrChange w:id="316" w:author="Microsoft Office User" w:date="2016-04-18T18:52:00Z">
            <w:rPr>
              <w:rFonts w:ascii="Century Schoolbook" w:hAnsi="Century Schoolbook"/>
              <w:sz w:val="24"/>
              <w:szCs w:val="24"/>
            </w:rPr>
          </w:rPrChange>
        </w:rPr>
        <w:t>priori</w:t>
      </w:r>
      <w:r w:rsidRPr="009E17AF">
        <w:rPr>
          <w:rFonts w:ascii="Century Schoolbook" w:hAnsi="Century Schoolbook"/>
          <w:sz w:val="24"/>
          <w:szCs w:val="24"/>
        </w:rPr>
        <w:t xml:space="preserve"> predictions as to the predicted pattern of brain activity. If researchers have strong </w:t>
      </w:r>
      <w:r w:rsidRPr="0082716F">
        <w:rPr>
          <w:rFonts w:ascii="Century Schoolbook" w:hAnsi="Century Schoolbook"/>
          <w:i/>
          <w:sz w:val="24"/>
          <w:szCs w:val="24"/>
          <w:rPrChange w:id="317" w:author="Microsoft Office User" w:date="2016-04-18T18:52:00Z">
            <w:rPr>
              <w:rFonts w:ascii="Century Schoolbook" w:hAnsi="Century Schoolbook"/>
              <w:sz w:val="24"/>
              <w:szCs w:val="24"/>
            </w:rPr>
          </w:rPrChange>
        </w:rPr>
        <w:t>a</w:t>
      </w:r>
      <w:ins w:id="318" w:author="Microsoft Office User" w:date="2016-04-18T18:52:00Z">
        <w:r w:rsidR="0082716F" w:rsidRPr="0082716F">
          <w:rPr>
            <w:rFonts w:ascii="Century Schoolbook" w:hAnsi="Century Schoolbook"/>
            <w:i/>
            <w:sz w:val="24"/>
            <w:szCs w:val="24"/>
            <w:rPrChange w:id="319" w:author="Microsoft Office User" w:date="2016-04-18T18:52:00Z">
              <w:rPr>
                <w:rFonts w:ascii="Century Schoolbook" w:hAnsi="Century Schoolbook"/>
                <w:sz w:val="24"/>
                <w:szCs w:val="24"/>
              </w:rPr>
            </w:rPrChange>
          </w:rPr>
          <w:t xml:space="preserve"> </w:t>
        </w:r>
      </w:ins>
      <w:r w:rsidRPr="0082716F">
        <w:rPr>
          <w:rFonts w:ascii="Century Schoolbook" w:hAnsi="Century Schoolbook"/>
          <w:i/>
          <w:sz w:val="24"/>
          <w:szCs w:val="24"/>
          <w:rPrChange w:id="320" w:author="Microsoft Office User" w:date="2016-04-18T18:52:00Z">
            <w:rPr>
              <w:rFonts w:ascii="Century Schoolbook" w:hAnsi="Century Schoolbook"/>
              <w:sz w:val="24"/>
              <w:szCs w:val="24"/>
            </w:rPr>
          </w:rPrChange>
        </w:rPr>
        <w:t>priori</w:t>
      </w:r>
      <w:r w:rsidRPr="009E17AF">
        <w:rPr>
          <w:rFonts w:ascii="Century Schoolbook" w:hAnsi="Century Schoolbook"/>
          <w:sz w:val="24"/>
          <w:szCs w:val="24"/>
        </w:rPr>
        <w:t xml:space="preserve"> beliefs– for example, if researchers are inducing pain and wish to measure pain related signal– they may be better served by deriving topics specific ROIs using reverse inference maps in </w:t>
      </w:r>
      <w:proofErr w:type="spellStart"/>
      <w:r w:rsidRPr="009E17AF">
        <w:rPr>
          <w:rFonts w:ascii="Century Schoolbook" w:hAnsi="Century Schoolbook"/>
          <w:sz w:val="24"/>
          <w:szCs w:val="24"/>
        </w:rPr>
        <w:t>Neurosynth</w:t>
      </w:r>
      <w:proofErr w:type="spellEnd"/>
      <w:r w:rsidRPr="009E17AF">
        <w:rPr>
          <w:rFonts w:ascii="Century Schoolbook" w:hAnsi="Century Schoolbook"/>
          <w:sz w:val="24"/>
          <w:szCs w:val="24"/>
        </w:rPr>
        <w:t xml:space="preserve">. Conversely, the rigorously tested resting-state atlases, such as the recently released Gordon (2015) atlas, are likely to provide better </w:t>
      </w:r>
      <w:proofErr w:type="spellStart"/>
      <w:r w:rsidRPr="009E17AF">
        <w:rPr>
          <w:rFonts w:ascii="Century Schoolbook" w:hAnsi="Century Schoolbook"/>
          <w:sz w:val="24"/>
          <w:szCs w:val="24"/>
        </w:rPr>
        <w:t>apriori</w:t>
      </w:r>
      <w:proofErr w:type="spellEnd"/>
      <w:r w:rsidRPr="009E17AF">
        <w:rPr>
          <w:rFonts w:ascii="Century Schoolbook" w:hAnsi="Century Schoolbook"/>
          <w:sz w:val="24"/>
          <w:szCs w:val="24"/>
        </w:rPr>
        <w:t xml:space="preserve"> ROIs for </w:t>
      </w:r>
      <w:proofErr w:type="spellStart"/>
      <w:r w:rsidRPr="009E17AF">
        <w:rPr>
          <w:rFonts w:ascii="Century Schoolbook" w:hAnsi="Century Schoolbook"/>
          <w:sz w:val="24"/>
          <w:szCs w:val="24"/>
        </w:rPr>
        <w:t>rsfc</w:t>
      </w:r>
      <w:proofErr w:type="spellEnd"/>
      <w:r w:rsidRPr="009E17AF">
        <w:rPr>
          <w:rFonts w:ascii="Century Schoolbook" w:hAnsi="Century Schoolbook"/>
          <w:sz w:val="24"/>
          <w:szCs w:val="24"/>
        </w:rPr>
        <w:t xml:space="preserve">-fMRI studies, as such parcellations have been shown to show high signal homogeneity within that domain. </w:t>
      </w:r>
    </w:p>
    <w:p w14:paraId="6EED390D" w14:textId="22E694C5" w:rsidR="00791111" w:rsidRPr="009E17AF" w:rsidRDefault="00791111" w:rsidP="00F22624">
      <w:pPr>
        <w:pStyle w:val="Normal1"/>
        <w:ind w:firstLine="720"/>
        <w:rPr>
          <w:rFonts w:ascii="Century Schoolbook" w:hAnsi="Century Schoolbook"/>
          <w:sz w:val="24"/>
          <w:szCs w:val="24"/>
        </w:rPr>
      </w:pPr>
      <w:r w:rsidRPr="00F22624">
        <w:rPr>
          <w:rFonts w:ascii="Century Schoolbook" w:hAnsi="Century Schoolbook"/>
          <w:b/>
          <w:sz w:val="24"/>
          <w:szCs w:val="24"/>
        </w:rPr>
        <w:t>Limitations</w:t>
      </w:r>
      <w:r w:rsidR="0027528B" w:rsidRPr="00F22624">
        <w:rPr>
          <w:rFonts w:ascii="Century Schoolbook" w:hAnsi="Century Schoolbook"/>
          <w:b/>
          <w:sz w:val="24"/>
          <w:szCs w:val="24"/>
        </w:rPr>
        <w:t xml:space="preserve"> and future challenges</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 xml:space="preserve">There are several limitations to our approach that may limit the generalizability of our results. In particular, the </w:t>
      </w:r>
      <w:proofErr w:type="spellStart"/>
      <w:r w:rsidRPr="009E17AF">
        <w:rPr>
          <w:rFonts w:ascii="Century Schoolbook" w:hAnsi="Century Schoolbook"/>
          <w:sz w:val="24"/>
          <w:szCs w:val="24"/>
        </w:rPr>
        <w:lastRenderedPageBreak/>
        <w:t>Neurosynth</w:t>
      </w:r>
      <w:proofErr w:type="spellEnd"/>
      <w:r w:rsidRPr="009E17AF">
        <w:rPr>
          <w:rFonts w:ascii="Century Schoolbook" w:hAnsi="Century Schoolbook"/>
          <w:sz w:val="24"/>
          <w:szCs w:val="24"/>
        </w:rPr>
        <w:t xml:space="preserve"> database is composed of summarized statistics (i.e. activation peaks) that are reported in tables of fMRI studies. Moreover, although unlikely, it is possible that the automated heuristic conversion of </w:t>
      </w:r>
      <w:proofErr w:type="spellStart"/>
      <w:r w:rsidRPr="009E17AF">
        <w:rPr>
          <w:rFonts w:ascii="Century Schoolbook" w:hAnsi="Century Schoolbook"/>
          <w:sz w:val="24"/>
          <w:szCs w:val="24"/>
        </w:rPr>
        <w:t>Talairach</w:t>
      </w:r>
      <w:proofErr w:type="spellEnd"/>
      <w:r w:rsidRPr="009E17AF">
        <w:rPr>
          <w:rFonts w:ascii="Century Schoolbook" w:hAnsi="Century Schoolbook"/>
          <w:sz w:val="24"/>
          <w:szCs w:val="24"/>
        </w:rPr>
        <w:t xml:space="preserve"> to MNI coordinates may contribute systematic bias to the database. As such, a possible reason why meta-analytic co-activation parcellations outperform atlases from other brain modalities in predicting psychological states may be due to </w:t>
      </w:r>
      <w:proofErr w:type="spellStart"/>
      <w:r w:rsidRPr="009E17AF">
        <w:rPr>
          <w:rFonts w:ascii="Century Schoolbook" w:hAnsi="Century Schoolbook"/>
          <w:sz w:val="24"/>
          <w:szCs w:val="24"/>
        </w:rPr>
        <w:t>overfit</w:t>
      </w:r>
      <w:proofErr w:type="spellEnd"/>
      <w:r w:rsidRPr="009E17AF">
        <w:rPr>
          <w:rFonts w:ascii="Century Schoolbook" w:hAnsi="Century Schoolbook"/>
          <w:sz w:val="24"/>
          <w:szCs w:val="24"/>
        </w:rPr>
        <w:t xml:space="preserve"> to these peculiarities of the database. As such, in order to truly demonstrate to the present approach more accurately reflects functional boundaries in the brain, an interesting future direction of research will be to compare the performance of various types of atlases using raw fMRI data in individual subjects. For example, if co-activation based parcels are better able to predict the intensity across various psychological states, such as pain or working-memory load, it would provide strong evidence that co-activation based parcellation better reflect</w:t>
      </w:r>
      <w:r w:rsidR="0027528B" w:rsidRPr="009E17AF">
        <w:rPr>
          <w:rFonts w:ascii="Century Schoolbook" w:hAnsi="Century Schoolbook"/>
          <w:sz w:val="24"/>
          <w:szCs w:val="24"/>
        </w:rPr>
        <w:t>s</w:t>
      </w:r>
      <w:r w:rsidRPr="009E17AF">
        <w:rPr>
          <w:rFonts w:ascii="Century Schoolbook" w:hAnsi="Century Schoolbook"/>
          <w:sz w:val="24"/>
          <w:szCs w:val="24"/>
        </w:rPr>
        <w:t xml:space="preserve"> functional units than parcels from</w:t>
      </w:r>
      <w:r w:rsidR="0027528B" w:rsidRPr="009E17AF">
        <w:rPr>
          <w:rFonts w:ascii="Century Schoolbook" w:hAnsi="Century Schoolbook"/>
          <w:sz w:val="24"/>
          <w:szCs w:val="24"/>
        </w:rPr>
        <w:t xml:space="preserve"> other modalities. </w:t>
      </w:r>
    </w:p>
    <w:p w14:paraId="1DB292B9" w14:textId="77777777" w:rsidR="0027528B" w:rsidRPr="009E17AF" w:rsidRDefault="0027528B"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It is also important to recognize that the definition of a computational unit in the brain will vary depending on the level of analysis and will greatly benefit from converging evidence across modalities. For example, although co-activation based parcellation grouped together portions of the primary motor and somatosensory cortices into a single cluster, it is well known from decades of electrophysiological studies that these areas differ in the computational role they play. Primary somatosensory cortex receives and process afferent information while primary motor cortex, through efferent </w:t>
      </w:r>
      <w:proofErr w:type="spellStart"/>
      <w:r w:rsidRPr="009E17AF">
        <w:rPr>
          <w:rFonts w:ascii="Century Schoolbook" w:hAnsi="Century Schoolbook"/>
          <w:sz w:val="24"/>
          <w:szCs w:val="24"/>
        </w:rPr>
        <w:t>cortico</w:t>
      </w:r>
      <w:proofErr w:type="spellEnd"/>
      <w:r w:rsidRPr="009E17AF">
        <w:rPr>
          <w:rFonts w:ascii="Century Schoolbook" w:hAnsi="Century Schoolbook"/>
          <w:sz w:val="24"/>
          <w:szCs w:val="24"/>
        </w:rPr>
        <w:t xml:space="preserve">-spinal projects, actuates motor function. At </w:t>
      </w:r>
      <w:r w:rsidRPr="009E17AF">
        <w:rPr>
          <w:rFonts w:ascii="Century Schoolbook" w:hAnsi="Century Schoolbook"/>
          <w:sz w:val="24"/>
          <w:szCs w:val="24"/>
        </w:rPr>
        <w:lastRenderedPageBreak/>
        <w:t>this level of analysis, it is self-evident these two regions play distinct computational roles. However, it is also informative that these regions strongly co-activate and thus are grouped into a single cluster and effectively compromise a computational unit at a higher level of analysis. Precise computational modeling of the relationship between different modalities at different levels of abstraction is necessary to better understand the dynamics of information processing in the brain.</w:t>
      </w:r>
    </w:p>
    <w:p w14:paraId="10104FE7" w14:textId="029F662A" w:rsidR="00DE4843" w:rsidRDefault="0027528B" w:rsidP="00F22624">
      <w:pPr>
        <w:pStyle w:val="Normal1"/>
        <w:ind w:firstLine="720"/>
        <w:rPr>
          <w:rFonts w:ascii="Century Schoolbook" w:hAnsi="Century Schoolbook"/>
          <w:sz w:val="24"/>
          <w:szCs w:val="24"/>
        </w:rPr>
      </w:pPr>
      <w:r w:rsidRPr="00F22624">
        <w:rPr>
          <w:rFonts w:ascii="Century Schoolbook" w:hAnsi="Century Schoolbook"/>
          <w:b/>
          <w:sz w:val="24"/>
          <w:szCs w:val="24"/>
        </w:rPr>
        <w:t>Conclusion</w:t>
      </w:r>
      <w:r w:rsidR="00F22624" w:rsidRPr="00F22624">
        <w:rPr>
          <w:rFonts w:ascii="Century Schoolbook" w:hAnsi="Century Schoolbook"/>
          <w:b/>
          <w:sz w:val="24"/>
          <w:szCs w:val="24"/>
        </w:rPr>
        <w:t>.</w:t>
      </w:r>
      <w:r w:rsidR="00F22624">
        <w:rPr>
          <w:rFonts w:ascii="Century Schoolbook" w:hAnsi="Century Schoolbook"/>
          <w:sz w:val="24"/>
          <w:szCs w:val="24"/>
        </w:rPr>
        <w:t xml:space="preserve"> </w:t>
      </w:r>
      <w:r w:rsidRPr="009E17AF">
        <w:rPr>
          <w:rFonts w:ascii="Century Schoolbook" w:hAnsi="Century Schoolbook"/>
          <w:sz w:val="24"/>
          <w:szCs w:val="24"/>
        </w:rPr>
        <w:t>In the present study we asses</w:t>
      </w:r>
      <w:bookmarkStart w:id="321" w:name="_GoBack"/>
      <w:bookmarkEnd w:id="321"/>
      <w:r w:rsidRPr="009E17AF">
        <w:rPr>
          <w:rFonts w:ascii="Century Schoolbook" w:hAnsi="Century Schoolbook"/>
          <w:sz w:val="24"/>
          <w:szCs w:val="24"/>
        </w:rPr>
        <w:t>sed various strategies used in meta-analytic co-activation clustering using metrics that measure distinct properties that researchers may want to maximize. Moreover, we have demonstrated that meta-analytic parcellations may more accurately reflect functional groupings across task demands relative to atlases of various other brain modalities. As such, the present study demonstrates that viability and importance of defining regions functionally to better understand the functional-anato</w:t>
      </w:r>
      <w:r w:rsidR="009E17AF">
        <w:rPr>
          <w:rFonts w:ascii="Century Schoolbook" w:hAnsi="Century Schoolbook"/>
          <w:sz w:val="24"/>
          <w:szCs w:val="24"/>
        </w:rPr>
        <w:t xml:space="preserve">mical organization of the </w:t>
      </w:r>
      <w:r w:rsidR="00EF2687">
        <w:rPr>
          <w:rFonts w:ascii="Century Schoolbook" w:hAnsi="Century Schoolbook"/>
          <w:sz w:val="24"/>
          <w:szCs w:val="24"/>
        </w:rPr>
        <w:t xml:space="preserve">human brain. </w:t>
      </w:r>
    </w:p>
    <w:p w14:paraId="0C75F2ED" w14:textId="77777777" w:rsidR="00DA79FC" w:rsidRDefault="00DA79FC" w:rsidP="00F22624">
      <w:pPr>
        <w:pStyle w:val="Normal1"/>
        <w:ind w:firstLine="720"/>
        <w:rPr>
          <w:rFonts w:ascii="Century Schoolbook" w:hAnsi="Century Schoolbook"/>
          <w:sz w:val="24"/>
          <w:szCs w:val="24"/>
        </w:rPr>
      </w:pPr>
    </w:p>
    <w:p w14:paraId="4F98BA21" w14:textId="1E9349F5" w:rsidR="00DA79FC" w:rsidRDefault="00DA79FC">
      <w:pPr>
        <w:overflowPunct/>
        <w:autoSpaceDE/>
        <w:autoSpaceDN/>
        <w:adjustRightInd/>
        <w:rPr>
          <w:rFonts w:eastAsia="ＭＳ 明朝"/>
          <w:i w:val="0"/>
          <w:sz w:val="24"/>
        </w:rPr>
      </w:pPr>
      <w:r>
        <w:rPr>
          <w:sz w:val="24"/>
        </w:rPr>
        <w:br w:type="page"/>
      </w:r>
    </w:p>
    <w:p w14:paraId="138901B1" w14:textId="77777777" w:rsidR="00DA79FC" w:rsidRDefault="00DA79FC" w:rsidP="00DA79FC">
      <w:pPr>
        <w:tabs>
          <w:tab w:val="right" w:pos="8280"/>
        </w:tabs>
        <w:spacing w:line="420" w:lineRule="auto"/>
        <w:jc w:val="center"/>
        <w:rPr>
          <w:i w:val="0"/>
          <w:sz w:val="24"/>
        </w:rPr>
      </w:pPr>
    </w:p>
    <w:p w14:paraId="6343BC45" w14:textId="7AC32245" w:rsidR="00DA79FC" w:rsidRDefault="00DA79FC" w:rsidP="00DA79FC">
      <w:pPr>
        <w:tabs>
          <w:tab w:val="right" w:pos="8280"/>
        </w:tabs>
        <w:spacing w:line="420" w:lineRule="auto"/>
        <w:jc w:val="center"/>
        <w:rPr>
          <w:i w:val="0"/>
          <w:sz w:val="24"/>
        </w:rPr>
      </w:pPr>
      <w:r>
        <w:rPr>
          <w:i w:val="0"/>
          <w:sz w:val="24"/>
        </w:rPr>
        <w:t>CHAPTER 5</w:t>
      </w:r>
    </w:p>
    <w:p w14:paraId="3CAB804B" w14:textId="77777777" w:rsidR="00DA79FC" w:rsidRDefault="00DA79FC" w:rsidP="00DA79FC">
      <w:pPr>
        <w:tabs>
          <w:tab w:val="right" w:pos="8280"/>
        </w:tabs>
        <w:spacing w:line="420" w:lineRule="auto"/>
        <w:jc w:val="center"/>
        <w:rPr>
          <w:i w:val="0"/>
          <w:sz w:val="24"/>
        </w:rPr>
      </w:pPr>
    </w:p>
    <w:p w14:paraId="05C1E6E2" w14:textId="2B06BDC9" w:rsidR="00DA79FC" w:rsidRPr="00DA79FC" w:rsidRDefault="00DA79FC" w:rsidP="00DA79FC">
      <w:pPr>
        <w:tabs>
          <w:tab w:val="right" w:pos="8280"/>
        </w:tabs>
        <w:spacing w:line="420" w:lineRule="auto"/>
        <w:jc w:val="center"/>
        <w:rPr>
          <w:b/>
          <w:i w:val="0"/>
          <w:sz w:val="24"/>
        </w:rPr>
      </w:pPr>
      <w:r>
        <w:rPr>
          <w:b/>
          <w:i w:val="0"/>
          <w:sz w:val="24"/>
        </w:rPr>
        <w:t>Summary</w:t>
      </w:r>
    </w:p>
    <w:p w14:paraId="1D79C33D" w14:textId="77777777" w:rsidR="00DA79FC" w:rsidRPr="009E17AF" w:rsidRDefault="00DA79FC" w:rsidP="00F22624">
      <w:pPr>
        <w:pStyle w:val="Normal1"/>
        <w:ind w:firstLine="720"/>
        <w:rPr>
          <w:rFonts w:ascii="Century Schoolbook" w:hAnsi="Century Schoolbook"/>
          <w:sz w:val="24"/>
          <w:szCs w:val="24"/>
        </w:rPr>
        <w:sectPr w:rsidR="00DA79FC" w:rsidRPr="009E17AF" w:rsidSect="009D72A3">
          <w:pgSz w:w="12240" w:h="15840" w:code="1"/>
          <w:pgMar w:top="1440" w:right="1440" w:bottom="1440" w:left="1440" w:header="720" w:footer="720" w:gutter="0"/>
          <w:pgNumType w:start="1"/>
          <w:cols w:space="720"/>
          <w:docGrid w:linePitch="490"/>
        </w:sectPr>
      </w:pPr>
    </w:p>
    <w:p w14:paraId="10BB73C3" w14:textId="77777777" w:rsidR="00B54256" w:rsidRDefault="00B54256" w:rsidP="009E17AF">
      <w:pPr>
        <w:tabs>
          <w:tab w:val="right" w:pos="8280"/>
        </w:tabs>
        <w:spacing w:line="420" w:lineRule="auto"/>
        <w:jc w:val="center"/>
        <w:rPr>
          <w:i w:val="0"/>
          <w:sz w:val="24"/>
        </w:rPr>
      </w:pPr>
    </w:p>
    <w:p w14:paraId="5CD601D8" w14:textId="77777777" w:rsidR="00335160" w:rsidRPr="009E17AF" w:rsidRDefault="00335160" w:rsidP="009E17AF">
      <w:pPr>
        <w:tabs>
          <w:tab w:val="right" w:pos="8280"/>
        </w:tabs>
        <w:spacing w:line="420" w:lineRule="auto"/>
        <w:jc w:val="center"/>
        <w:rPr>
          <w:i w:val="0"/>
          <w:sz w:val="24"/>
        </w:rPr>
      </w:pPr>
      <w:r w:rsidRPr="009E17AF">
        <w:rPr>
          <w:i w:val="0"/>
          <w:sz w:val="24"/>
        </w:rPr>
        <w:t>BIBLIOGRAPHY</w:t>
      </w:r>
    </w:p>
    <w:p w14:paraId="1911ACC3" w14:textId="77777777" w:rsidR="0094566E" w:rsidRPr="009E17AF" w:rsidRDefault="0094566E" w:rsidP="009E17AF">
      <w:pPr>
        <w:spacing w:line="420" w:lineRule="auto"/>
      </w:pPr>
    </w:p>
    <w:p w14:paraId="60685D14" w14:textId="77777777" w:rsidR="0000334A" w:rsidRDefault="0094566E"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9E17AF">
        <w:rPr>
          <w:sz w:val="24"/>
        </w:rPr>
        <w:fldChar w:fldCharType="begin"/>
      </w:r>
      <w:r w:rsidRPr="009E17AF">
        <w:rPr>
          <w:sz w:val="24"/>
        </w:rPr>
        <w:instrText xml:space="preserve"> ADDIN PAPERS2_CITATIONS &lt;papers2_bibliography/&gt;</w:instrText>
      </w:r>
      <w:r w:rsidRPr="009E17AF">
        <w:rPr>
          <w:sz w:val="24"/>
        </w:rPr>
        <w:fldChar w:fldCharType="separate"/>
      </w:r>
      <w:r w:rsidR="0000334A">
        <w:rPr>
          <w:rFonts w:cs="Century Schoolbook"/>
          <w:i w:val="0"/>
          <w:sz w:val="24"/>
        </w:rPr>
        <w:t xml:space="preserve">Adolphs, R., Tranel, D., Damasio, H., &amp; Damasio, A. R. (1995). Fear and the human amygdala. </w:t>
      </w:r>
      <w:r w:rsidR="0000334A">
        <w:rPr>
          <w:rFonts w:cs="Century Schoolbook"/>
          <w:iCs/>
          <w:sz w:val="24"/>
        </w:rPr>
        <w:t>Journal of Neuroscience</w:t>
      </w:r>
      <w:r w:rsidR="0000334A">
        <w:rPr>
          <w:rFonts w:cs="Century Schoolbook"/>
          <w:i w:val="0"/>
          <w:sz w:val="24"/>
        </w:rPr>
        <w:t xml:space="preserve">, </w:t>
      </w:r>
      <w:r w:rsidR="0000334A">
        <w:rPr>
          <w:rFonts w:cs="Century Schoolbook"/>
          <w:iCs/>
          <w:sz w:val="24"/>
        </w:rPr>
        <w:t>15</w:t>
      </w:r>
      <w:r w:rsidR="0000334A">
        <w:rPr>
          <w:rFonts w:cs="Century Schoolbook"/>
          <w:i w:val="0"/>
          <w:sz w:val="24"/>
        </w:rPr>
        <w:t>(9), 5879–5891.</w:t>
      </w:r>
    </w:p>
    <w:p w14:paraId="1EC7B1B1"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Alexander, W. H., &amp; Brown, J. W. (2011). Medial prefrontal cortex as an action-outcome predictor. </w:t>
      </w:r>
      <w:r>
        <w:rPr>
          <w:rFonts w:cs="Century Schoolbook"/>
          <w:iCs/>
          <w:sz w:val="24"/>
        </w:rPr>
        <w:t>Nature Neuroscience</w:t>
      </w:r>
      <w:r>
        <w:rPr>
          <w:rFonts w:cs="Century Schoolbook"/>
          <w:i w:val="0"/>
          <w:sz w:val="24"/>
        </w:rPr>
        <w:t xml:space="preserve">, </w:t>
      </w:r>
      <w:r>
        <w:rPr>
          <w:rFonts w:cs="Century Schoolbook"/>
          <w:iCs/>
          <w:sz w:val="24"/>
        </w:rPr>
        <w:t>14</w:t>
      </w:r>
      <w:r>
        <w:rPr>
          <w:rFonts w:cs="Century Schoolbook"/>
          <w:i w:val="0"/>
          <w:sz w:val="24"/>
        </w:rPr>
        <w:t>(10), 1338–1344. http://doi.org/10.1038/nn.2921</w:t>
      </w:r>
    </w:p>
    <w:p w14:paraId="6DF89C9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Amunts, K., &amp; Zilles, K. (2015). Architectonic Mapping of the Human Brain beyond Brodmann. </w:t>
      </w:r>
      <w:r>
        <w:rPr>
          <w:rFonts w:cs="Century Schoolbook"/>
          <w:iCs/>
          <w:sz w:val="24"/>
        </w:rPr>
        <w:t>Neuron</w:t>
      </w:r>
      <w:r>
        <w:rPr>
          <w:rFonts w:cs="Century Schoolbook"/>
          <w:i w:val="0"/>
          <w:sz w:val="24"/>
        </w:rPr>
        <w:t xml:space="preserve">, </w:t>
      </w:r>
      <w:r>
        <w:rPr>
          <w:rFonts w:cs="Century Schoolbook"/>
          <w:iCs/>
          <w:sz w:val="24"/>
        </w:rPr>
        <w:t>88</w:t>
      </w:r>
      <w:r>
        <w:rPr>
          <w:rFonts w:cs="Century Schoolbook"/>
          <w:i w:val="0"/>
          <w:sz w:val="24"/>
        </w:rPr>
        <w:t>(6), 1086–1107. http://doi.org/10.1016/j.neuron.2015.12.001</w:t>
      </w:r>
    </w:p>
    <w:p w14:paraId="759BCC5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Anderson, M. L., Kinnison, J., &amp; Pessoa, L. (2013). Describing functional diversity of brain regions and brain networks. </w:t>
      </w:r>
      <w:r>
        <w:rPr>
          <w:rFonts w:cs="Century Schoolbook"/>
          <w:iCs/>
          <w:sz w:val="24"/>
        </w:rPr>
        <w:t>NeuroImage</w:t>
      </w:r>
      <w:r>
        <w:rPr>
          <w:rFonts w:cs="Century Schoolbook"/>
          <w:i w:val="0"/>
          <w:sz w:val="24"/>
        </w:rPr>
        <w:t xml:space="preserve">, </w:t>
      </w:r>
      <w:r>
        <w:rPr>
          <w:rFonts w:cs="Century Schoolbook"/>
          <w:iCs/>
          <w:sz w:val="24"/>
        </w:rPr>
        <w:t>73</w:t>
      </w:r>
      <w:r>
        <w:rPr>
          <w:rFonts w:cs="Century Schoolbook"/>
          <w:i w:val="0"/>
          <w:sz w:val="24"/>
        </w:rPr>
        <w:t>(C), 50–58. http://doi.org/10.1016/j.neuroimage.2013.01.071</w:t>
      </w:r>
    </w:p>
    <w:p w14:paraId="74FAA86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Reidler, J. S., Sepulcre, J., Poulin, R., &amp; Buckner, R. L. (2010). Functional-Anatomic Fractionation of the Brain's Default Network. </w:t>
      </w:r>
      <w:r>
        <w:rPr>
          <w:rFonts w:cs="Century Schoolbook"/>
          <w:iCs/>
          <w:sz w:val="24"/>
        </w:rPr>
        <w:t>Neuron</w:t>
      </w:r>
      <w:r>
        <w:rPr>
          <w:rFonts w:cs="Century Schoolbook"/>
          <w:i w:val="0"/>
          <w:sz w:val="24"/>
        </w:rPr>
        <w:t xml:space="preserve">, </w:t>
      </w:r>
      <w:r>
        <w:rPr>
          <w:rFonts w:cs="Century Schoolbook"/>
          <w:iCs/>
          <w:sz w:val="24"/>
        </w:rPr>
        <w:t>65</w:t>
      </w:r>
      <w:r>
        <w:rPr>
          <w:rFonts w:cs="Century Schoolbook"/>
          <w:i w:val="0"/>
          <w:sz w:val="24"/>
        </w:rPr>
        <w:t>(4), 550–562. http://doi.org/10.1016/j.neuron.2010.02.005</w:t>
      </w:r>
    </w:p>
    <w:p w14:paraId="4F1A607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Saxe, R., &amp; Yarkoni, T. (2014a). Contributions of episodic retrieval and mentalizing to autobiographical thought: Evidence from functional neuroimaging, resting-state connectivity, and fMRI meta-analyses. </w:t>
      </w:r>
      <w:r>
        <w:rPr>
          <w:rFonts w:cs="Century Schoolbook"/>
          <w:iCs/>
          <w:sz w:val="24"/>
        </w:rPr>
        <w:t>NeuroImage</w:t>
      </w:r>
      <w:r>
        <w:rPr>
          <w:rFonts w:cs="Century Schoolbook"/>
          <w:i w:val="0"/>
          <w:sz w:val="24"/>
        </w:rPr>
        <w:t xml:space="preserve">, </w:t>
      </w:r>
      <w:r>
        <w:rPr>
          <w:rFonts w:cs="Century Schoolbook"/>
          <w:iCs/>
          <w:sz w:val="24"/>
        </w:rPr>
        <w:t>91</w:t>
      </w:r>
      <w:r>
        <w:rPr>
          <w:rFonts w:cs="Century Schoolbook"/>
          <w:i w:val="0"/>
          <w:sz w:val="24"/>
        </w:rPr>
        <w:t>(C), 324–335. http://doi.org/10.1016/j.neuroimage.2014.01.032</w:t>
      </w:r>
    </w:p>
    <w:p w14:paraId="41F2826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Smallwood, J., &amp; Spreng, R. N. (2014b). The default network and self-generated thought: component processes, dynamic control, and clinical relevance. </w:t>
      </w:r>
      <w:r>
        <w:rPr>
          <w:rFonts w:cs="Century Schoolbook"/>
          <w:iCs/>
          <w:sz w:val="24"/>
        </w:rPr>
        <w:t>Annals of the New York Academy of Sciences</w:t>
      </w:r>
      <w:r>
        <w:rPr>
          <w:rFonts w:cs="Century Schoolbook"/>
          <w:i w:val="0"/>
          <w:sz w:val="24"/>
        </w:rPr>
        <w:t xml:space="preserve">, </w:t>
      </w:r>
      <w:r>
        <w:rPr>
          <w:rFonts w:cs="Century Schoolbook"/>
          <w:iCs/>
          <w:sz w:val="24"/>
        </w:rPr>
        <w:t>1316</w:t>
      </w:r>
      <w:r>
        <w:rPr>
          <w:rFonts w:cs="Century Schoolbook"/>
          <w:i w:val="0"/>
          <w:sz w:val="24"/>
        </w:rPr>
        <w:t>(1), 29–52. http://doi.org/10.1111/nyas.12360</w:t>
      </w:r>
    </w:p>
    <w:p w14:paraId="0F8086F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Andrews-Hanna, J. R. (2012). The Brain's Default Network and Its Adaptive Role in Internal Mentation. </w:t>
      </w:r>
      <w:r>
        <w:rPr>
          <w:rFonts w:cs="Century Schoolbook"/>
          <w:iCs/>
          <w:sz w:val="24"/>
        </w:rPr>
        <w:t>The Neuroscientist</w:t>
      </w:r>
      <w:r>
        <w:rPr>
          <w:rFonts w:cs="Century Schoolbook"/>
          <w:i w:val="0"/>
          <w:sz w:val="24"/>
        </w:rPr>
        <w:t xml:space="preserve">, </w:t>
      </w:r>
      <w:r>
        <w:rPr>
          <w:rFonts w:cs="Century Schoolbook"/>
          <w:iCs/>
          <w:sz w:val="24"/>
        </w:rPr>
        <w:t>18</w:t>
      </w:r>
      <w:r>
        <w:rPr>
          <w:rFonts w:cs="Century Schoolbook"/>
          <w:i w:val="0"/>
          <w:sz w:val="24"/>
        </w:rPr>
        <w:t>(3), 251–270. http://doi.org/10.1177/1073858411403316</w:t>
      </w:r>
    </w:p>
    <w:p w14:paraId="50C6E017"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Androutsopoulos, I., Koutsias, J., &amp; Chandrinos, K. V. (2000). An evaluation of naive bayesian anti-spam filtering. </w:t>
      </w:r>
      <w:r>
        <w:rPr>
          <w:rFonts w:cs="Century Schoolbook"/>
          <w:iCs/>
          <w:sz w:val="24"/>
        </w:rPr>
        <w:t>Proceedings of the Workshop on Machine Learning in the New Information Age</w:t>
      </w:r>
      <w:r>
        <w:rPr>
          <w:rFonts w:cs="Century Schoolbook"/>
          <w:i w:val="0"/>
          <w:sz w:val="24"/>
        </w:rPr>
        <w:t>, 9–17.</w:t>
      </w:r>
    </w:p>
    <w:p w14:paraId="788F9FD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Aron, A. R., Fletcher, P. C., Bullmore, E. T., &amp; Sahakian, B. J. (2003). Stop-signal inhibition disrupted by damage to right inferior frontal gyrus in humans. </w:t>
      </w:r>
      <w:r>
        <w:rPr>
          <w:rFonts w:cs="Century Schoolbook"/>
          <w:iCs/>
          <w:sz w:val="24"/>
        </w:rPr>
        <w:t>Nature</w:t>
      </w:r>
      <w:r>
        <w:rPr>
          <w:rFonts w:cs="Century Schoolbook"/>
          <w:i w:val="0"/>
          <w:sz w:val="24"/>
        </w:rPr>
        <w:t>.</w:t>
      </w:r>
    </w:p>
    <w:p w14:paraId="38F3812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Aron, A. R., Robbins, T. W., &amp; Poldrack, R. A. (2004). Inhibition and the right inferior frontal cortex. </w:t>
      </w:r>
      <w:r>
        <w:rPr>
          <w:rFonts w:cs="Century Schoolbook"/>
          <w:iCs/>
          <w:sz w:val="24"/>
        </w:rPr>
        <w:t>Trends in Cognitive Sciences</w:t>
      </w:r>
      <w:r>
        <w:rPr>
          <w:rFonts w:cs="Century Schoolbook"/>
          <w:i w:val="0"/>
          <w:sz w:val="24"/>
        </w:rPr>
        <w:t xml:space="preserve">, </w:t>
      </w:r>
      <w:r>
        <w:rPr>
          <w:rFonts w:cs="Century Schoolbook"/>
          <w:iCs/>
          <w:sz w:val="24"/>
        </w:rPr>
        <w:t>8</w:t>
      </w:r>
      <w:r>
        <w:rPr>
          <w:rFonts w:cs="Century Schoolbook"/>
          <w:i w:val="0"/>
          <w:sz w:val="24"/>
        </w:rPr>
        <w:t>(4), 170–177. http://doi.org/10.1016/j.tics.2004.02.010</w:t>
      </w:r>
    </w:p>
    <w:p w14:paraId="70AF6A3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Baddeley, A. (2003). Working memory: looking back and looking forward. </w:t>
      </w:r>
      <w:r>
        <w:rPr>
          <w:rFonts w:cs="Century Schoolbook"/>
          <w:iCs/>
          <w:sz w:val="24"/>
        </w:rPr>
        <w:t>Nature Reviews Neuroscience</w:t>
      </w:r>
      <w:r>
        <w:rPr>
          <w:rFonts w:cs="Century Schoolbook"/>
          <w:i w:val="0"/>
          <w:sz w:val="24"/>
        </w:rPr>
        <w:t xml:space="preserve">, </w:t>
      </w:r>
      <w:r>
        <w:rPr>
          <w:rFonts w:cs="Century Schoolbook"/>
          <w:iCs/>
          <w:sz w:val="24"/>
        </w:rPr>
        <w:t>4</w:t>
      </w:r>
      <w:r>
        <w:rPr>
          <w:rFonts w:cs="Century Schoolbook"/>
          <w:i w:val="0"/>
          <w:sz w:val="24"/>
        </w:rPr>
        <w:t>(10), 829–839. http://doi.org/10.1038/nrn1201</w:t>
      </w:r>
    </w:p>
    <w:p w14:paraId="148BD6F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(2008). Cognitive control, hierarchy, and the rostro-caudal organization of the frontal lobes.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193–200. http://doi.org/10.1016/j.tics.2008.02.004</w:t>
      </w:r>
    </w:p>
    <w:p w14:paraId="53C39B86"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D'Esposito, M. (2009). Is the rostro-caudal axis of the frontal lobe hierarchical?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(9), 659–669. http://doi.org/10.1038/nrn2667</w:t>
      </w:r>
    </w:p>
    <w:p w14:paraId="123247F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Wagner, A. D. (2007). Left ventrolateral prefrontal cortex and the cognitive control of memory. </w:t>
      </w:r>
      <w:r>
        <w:rPr>
          <w:rFonts w:cs="Century Schoolbook"/>
          <w:iCs/>
          <w:sz w:val="24"/>
        </w:rPr>
        <w:t>Neuropsychologia</w:t>
      </w:r>
      <w:r>
        <w:rPr>
          <w:rFonts w:cs="Century Schoolbook"/>
          <w:i w:val="0"/>
          <w:sz w:val="24"/>
        </w:rPr>
        <w:t xml:space="preserve">, </w:t>
      </w:r>
      <w:r>
        <w:rPr>
          <w:rFonts w:cs="Century Schoolbook"/>
          <w:iCs/>
          <w:sz w:val="24"/>
        </w:rPr>
        <w:t>45</w:t>
      </w:r>
      <w:r>
        <w:rPr>
          <w:rFonts w:cs="Century Schoolbook"/>
          <w:i w:val="0"/>
          <w:sz w:val="24"/>
        </w:rPr>
        <w:t>(13), 2883–2901. http://doi.org/10.1016/j.neuropsychologia.2007.06.015</w:t>
      </w:r>
    </w:p>
    <w:p w14:paraId="2DFE770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Banich, M. T. (2009). Executive Function The Search for an Integrated Account. </w:t>
      </w:r>
      <w:r>
        <w:rPr>
          <w:rFonts w:cs="Century Schoolbook"/>
          <w:iCs/>
          <w:sz w:val="24"/>
        </w:rPr>
        <w:t>Current Directions in Psychological Science</w:t>
      </w:r>
      <w:r>
        <w:rPr>
          <w:rFonts w:cs="Century Schoolbook"/>
          <w:i w:val="0"/>
          <w:sz w:val="24"/>
        </w:rPr>
        <w:t xml:space="preserve">, </w:t>
      </w:r>
      <w:r>
        <w:rPr>
          <w:rFonts w:cs="Century Schoolbook"/>
          <w:iCs/>
          <w:sz w:val="24"/>
        </w:rPr>
        <w:t>18</w:t>
      </w:r>
      <w:r>
        <w:rPr>
          <w:rFonts w:cs="Century Schoolbook"/>
          <w:i w:val="0"/>
          <w:sz w:val="24"/>
        </w:rPr>
        <w:t>(2), 89–94. http://doi.org/10.1111/j.1467-8721.2009.01615.x</w:t>
      </w:r>
    </w:p>
    <w:p w14:paraId="16288A1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Baumgartner, T., Götte, L., Gügler, R., &amp; Fehr, E. (2012). The mentalizing network orchestrates the impact of parochial altruism on social norm enforcement.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(6), 1452–1469. http://doi.org/10.1002/hbm.21298</w:t>
      </w:r>
    </w:p>
    <w:p w14:paraId="2C46E36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Beckmann, M., Johansen-Berg, H., &amp; Rushworth, M. F. S. (2009). Connectivity-Based Parcellation of Human Cingulate Cortex and Its Relation to Functional Specialization. </w:t>
      </w:r>
      <w:r>
        <w:rPr>
          <w:rFonts w:cs="Century Schoolbook"/>
          <w:iCs/>
          <w:sz w:val="24"/>
        </w:rPr>
        <w:t>Journal of Neuroscience</w:t>
      </w:r>
      <w:r>
        <w:rPr>
          <w:rFonts w:cs="Century Schoolbook"/>
          <w:i w:val="0"/>
          <w:sz w:val="24"/>
        </w:rPr>
        <w:t xml:space="preserve">, </w:t>
      </w:r>
      <w:r>
        <w:rPr>
          <w:rFonts w:cs="Century Schoolbook"/>
          <w:iCs/>
          <w:sz w:val="24"/>
        </w:rPr>
        <w:t>29</w:t>
      </w:r>
      <w:r>
        <w:rPr>
          <w:rFonts w:cs="Century Schoolbook"/>
          <w:i w:val="0"/>
          <w:sz w:val="24"/>
        </w:rPr>
        <w:t>(4), 1175–1190. http://doi.org/10.1523/JNEUROSCI.3328-08.2009</w:t>
      </w:r>
    </w:p>
    <w:p w14:paraId="368DFB9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&amp; Desai, R. H. (2011). The neurobiology of semantic memory.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(11), 527–536. http://doi.org/10.1016/j.tics.2011.10.001</w:t>
      </w:r>
    </w:p>
    <w:p w14:paraId="7FF8E92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Desai, R. H., Graves, W. W., &amp; Conant, L. L. (2009). Where is the semantic system? A critical review and meta-analysis of 120 functional neuroimaging studies. </w:t>
      </w:r>
      <w:r>
        <w:rPr>
          <w:rFonts w:cs="Century Schoolbook"/>
          <w:iCs/>
          <w:sz w:val="24"/>
        </w:rPr>
        <w:t>Cerebral Cortex (New York, N.Y. : 1991)</w:t>
      </w:r>
      <w:r>
        <w:rPr>
          <w:rFonts w:cs="Century Schoolbook"/>
          <w:i w:val="0"/>
          <w:sz w:val="24"/>
        </w:rPr>
        <w:t xml:space="preserve">, </w:t>
      </w:r>
      <w:r>
        <w:rPr>
          <w:rFonts w:cs="Century Schoolbook"/>
          <w:iCs/>
          <w:sz w:val="24"/>
        </w:rPr>
        <w:t>19</w:t>
      </w:r>
      <w:r>
        <w:rPr>
          <w:rFonts w:cs="Century Schoolbook"/>
          <w:i w:val="0"/>
          <w:sz w:val="24"/>
        </w:rPr>
        <w:t>(12), 2767–2796. http://doi.org/10.1093/cercor/bhp055</w:t>
      </w:r>
    </w:p>
    <w:p w14:paraId="0B146FB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Blei, D. M., Ng, A. Y., &amp; Jordan, M. I. (2003). Latent dirichlet allocation. </w:t>
      </w:r>
      <w:r>
        <w:rPr>
          <w:rFonts w:cs="Century Schoolbook"/>
          <w:iCs/>
          <w:sz w:val="24"/>
        </w:rPr>
        <w:t>The Journal of Machine Learning Research</w:t>
      </w:r>
      <w:r>
        <w:rPr>
          <w:rFonts w:cs="Century Schoolbook"/>
          <w:i w:val="0"/>
          <w:sz w:val="24"/>
        </w:rPr>
        <w:t xml:space="preserve">, </w:t>
      </w:r>
      <w:r>
        <w:rPr>
          <w:rFonts w:cs="Century Schoolbook"/>
          <w:iCs/>
          <w:sz w:val="24"/>
        </w:rPr>
        <w:t>3</w:t>
      </w:r>
      <w:r>
        <w:rPr>
          <w:rFonts w:cs="Century Schoolbook"/>
          <w:i w:val="0"/>
          <w:sz w:val="24"/>
        </w:rPr>
        <w:t>, 993–1022.</w:t>
      </w:r>
    </w:p>
    <w:p w14:paraId="2A0E28A1"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Bludau, S., Eickhoff, S. B., Mohlberg, H., Caspers, S., Laird, A. R., Fox, P. T., et al. (2014). Cytoarchitecture, probability maps and functions of the human frontal pole. </w:t>
      </w:r>
      <w:r>
        <w:rPr>
          <w:rFonts w:cs="Century Schoolbook"/>
          <w:iCs/>
          <w:sz w:val="24"/>
        </w:rPr>
        <w:t>NeuroImage</w:t>
      </w:r>
      <w:r>
        <w:rPr>
          <w:rFonts w:cs="Century Schoolbook"/>
          <w:i w:val="0"/>
          <w:sz w:val="24"/>
        </w:rPr>
        <w:t xml:space="preserve">, </w:t>
      </w:r>
      <w:r>
        <w:rPr>
          <w:rFonts w:cs="Century Schoolbook"/>
          <w:iCs/>
          <w:sz w:val="24"/>
        </w:rPr>
        <w:t>93</w:t>
      </w:r>
      <w:r>
        <w:rPr>
          <w:rFonts w:cs="Century Schoolbook"/>
          <w:i w:val="0"/>
          <w:sz w:val="24"/>
        </w:rPr>
        <w:t>, 260–275.</w:t>
      </w:r>
    </w:p>
    <w:p w14:paraId="7C3972F7"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Bohland, J. W., Bokil, H., Allen, C. B., &amp; Mitra, P. P. (2009). The Brain Atlas </w:t>
      </w:r>
      <w:r>
        <w:rPr>
          <w:rFonts w:cs="Century Schoolbook"/>
          <w:i w:val="0"/>
          <w:sz w:val="24"/>
        </w:rPr>
        <w:lastRenderedPageBreak/>
        <w:t xml:space="preserve">Concordance Problem: Quantitative Comparison of Anatomical Parcellations. </w:t>
      </w:r>
      <w:r>
        <w:rPr>
          <w:rFonts w:cs="Century Schoolbook"/>
          <w:iCs/>
          <w:sz w:val="24"/>
        </w:rPr>
        <w:t>PLoS ONE</w:t>
      </w:r>
      <w:r>
        <w:rPr>
          <w:rFonts w:cs="Century Schoolbook"/>
          <w:i w:val="0"/>
          <w:sz w:val="24"/>
        </w:rPr>
        <w:t xml:space="preserve">, </w:t>
      </w:r>
      <w:r>
        <w:rPr>
          <w:rFonts w:cs="Century Schoolbook"/>
          <w:iCs/>
          <w:sz w:val="24"/>
        </w:rPr>
        <w:t>4</w:t>
      </w:r>
      <w:r>
        <w:rPr>
          <w:rFonts w:cs="Century Schoolbook"/>
          <w:i w:val="0"/>
          <w:sz w:val="24"/>
        </w:rPr>
        <w:t>(9), e7200. http://doi.org/10.1371/journal.pone.0007200</w:t>
      </w:r>
    </w:p>
    <w:p w14:paraId="42FC5CB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Botstein, D., Cherry, J. M., Ashburner, M., &amp; Ball, C. A. (2000). Gene Ontology: tool for the unification of biology. </w:t>
      </w:r>
      <w:r>
        <w:rPr>
          <w:rFonts w:cs="Century Schoolbook"/>
          <w:iCs/>
          <w:sz w:val="24"/>
        </w:rPr>
        <w:t>Nat Genet</w:t>
      </w:r>
      <w:r>
        <w:rPr>
          <w:rFonts w:cs="Century Schoolbook"/>
          <w:i w:val="0"/>
          <w:sz w:val="24"/>
        </w:rPr>
        <w:t>.</w:t>
      </w:r>
    </w:p>
    <w:p w14:paraId="667D195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M. (2008). Hierarchical models of behavior and prefrontal function.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201–208. http://doi.org/10.1016/j.tics.2008.02.009</w:t>
      </w:r>
    </w:p>
    <w:p w14:paraId="68410D8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Nystrom, L. E., Fissell, K., Carter, C. S., &amp; Cohen, J. D. (1999). Conflict monitoring versus selection-for-action in anterior cingulate cortex. </w:t>
      </w:r>
      <w:r>
        <w:rPr>
          <w:rFonts w:cs="Century Schoolbook"/>
          <w:iCs/>
          <w:sz w:val="24"/>
        </w:rPr>
        <w:t>Nature</w:t>
      </w:r>
      <w:r>
        <w:rPr>
          <w:rFonts w:cs="Century Schoolbook"/>
          <w:i w:val="0"/>
          <w:sz w:val="24"/>
        </w:rPr>
        <w:t xml:space="preserve">, </w:t>
      </w:r>
      <w:r>
        <w:rPr>
          <w:rFonts w:cs="Century Schoolbook"/>
          <w:iCs/>
          <w:sz w:val="24"/>
        </w:rPr>
        <w:t>402</w:t>
      </w:r>
      <w:r>
        <w:rPr>
          <w:rFonts w:cs="Century Schoolbook"/>
          <w:i w:val="0"/>
          <w:sz w:val="24"/>
        </w:rPr>
        <w:t>(6758), 179–181. http://doi.org/10.1038/46035</w:t>
      </w:r>
    </w:p>
    <w:p w14:paraId="22B17486"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Brass, M., Derrfuss, J., Forstmann, B., &amp; Cramon, von, D. Y. (2005). The role of the inferior frontal junction area in cognitive control. </w:t>
      </w:r>
      <w:r>
        <w:rPr>
          <w:rFonts w:cs="Century Schoolbook"/>
          <w:iCs/>
          <w:sz w:val="24"/>
        </w:rPr>
        <w:t>Trends in Cognitive Sciences</w:t>
      </w:r>
      <w:r>
        <w:rPr>
          <w:rFonts w:cs="Century Schoolbook"/>
          <w:i w:val="0"/>
          <w:sz w:val="24"/>
        </w:rPr>
        <w:t xml:space="preserve">, </w:t>
      </w:r>
      <w:r>
        <w:rPr>
          <w:rFonts w:cs="Century Schoolbook"/>
          <w:iCs/>
          <w:sz w:val="24"/>
        </w:rPr>
        <w:t>9</w:t>
      </w:r>
      <w:r>
        <w:rPr>
          <w:rFonts w:cs="Century Schoolbook"/>
          <w:i w:val="0"/>
          <w:sz w:val="24"/>
        </w:rPr>
        <w:t>(7), 314–316. http://doi.org/10.1016/j.tics.2005.05.001</w:t>
      </w:r>
    </w:p>
    <w:p w14:paraId="0CD0092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Brown, J. W., &amp; Braver, T. S. (2005). Learned Predictions of Error Likelihood in the Anterior Cingulate Cortex. </w:t>
      </w:r>
      <w:r>
        <w:rPr>
          <w:rFonts w:cs="Century Schoolbook"/>
          <w:iCs/>
          <w:sz w:val="24"/>
        </w:rPr>
        <w:t>Science</w:t>
      </w:r>
      <w:r>
        <w:rPr>
          <w:rFonts w:cs="Century Schoolbook"/>
          <w:i w:val="0"/>
          <w:sz w:val="24"/>
        </w:rPr>
        <w:t xml:space="preserve">, </w:t>
      </w:r>
      <w:r>
        <w:rPr>
          <w:rFonts w:cs="Century Schoolbook"/>
          <w:iCs/>
          <w:sz w:val="24"/>
        </w:rPr>
        <w:t>307</w:t>
      </w:r>
      <w:r>
        <w:rPr>
          <w:rFonts w:cs="Century Schoolbook"/>
          <w:i w:val="0"/>
          <w:sz w:val="24"/>
        </w:rPr>
        <w:t>(5712), 1118–1121. http://doi.org/10.1126/science.1105783</w:t>
      </w:r>
    </w:p>
    <w:p w14:paraId="23FBFA2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Buckner, R. L., Andrews Hanna, J. R., &amp; Schacter, D. L. (2008). The Brain's Default Network. </w:t>
      </w:r>
      <w:r>
        <w:rPr>
          <w:rFonts w:cs="Century Schoolbook"/>
          <w:iCs/>
          <w:sz w:val="24"/>
        </w:rPr>
        <w:t>Annals of the New York Academy of Sciences</w:t>
      </w:r>
      <w:r>
        <w:rPr>
          <w:rFonts w:cs="Century Schoolbook"/>
          <w:i w:val="0"/>
          <w:sz w:val="24"/>
        </w:rPr>
        <w:t xml:space="preserve">, </w:t>
      </w:r>
      <w:r>
        <w:rPr>
          <w:rFonts w:cs="Century Schoolbook"/>
          <w:iCs/>
          <w:sz w:val="24"/>
        </w:rPr>
        <w:t>1124</w:t>
      </w:r>
      <w:r>
        <w:rPr>
          <w:rFonts w:cs="Century Schoolbook"/>
          <w:i w:val="0"/>
          <w:sz w:val="24"/>
        </w:rPr>
        <w:t>(1), 1–38. http://doi.org/10.1196/annals.1440.011</w:t>
      </w:r>
    </w:p>
    <w:p w14:paraId="14B893F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Burgess, P. W., Dumontheil, I., &amp; Gilbert, S. J. (2007). The gateway hypothesis of rostral prefrontal cortex (area 10) function. </w:t>
      </w:r>
      <w:r>
        <w:rPr>
          <w:rFonts w:cs="Century Schoolbook"/>
          <w:iCs/>
          <w:sz w:val="24"/>
        </w:rPr>
        <w:t>Trends in Cognitive Sciences</w:t>
      </w:r>
      <w:r>
        <w:rPr>
          <w:rFonts w:cs="Century Schoolbook"/>
          <w:i w:val="0"/>
          <w:sz w:val="24"/>
        </w:rPr>
        <w:t xml:space="preserve">, </w:t>
      </w:r>
      <w:r>
        <w:rPr>
          <w:rFonts w:cs="Century Schoolbook"/>
          <w:iCs/>
          <w:sz w:val="24"/>
        </w:rPr>
        <w:t>11</w:t>
      </w:r>
      <w:r>
        <w:rPr>
          <w:rFonts w:cs="Century Schoolbook"/>
          <w:i w:val="0"/>
          <w:sz w:val="24"/>
        </w:rPr>
        <w:t>(7), 290–298. http://doi.org/10.1016/j.tics.2007.05.004</w:t>
      </w:r>
    </w:p>
    <w:p w14:paraId="081156D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Button, K. S., Ioannidis, J. P. A., Mokrysz, C., Nosek, B. A., Flint, J., Robinson, E. S. J., &amp; Munafò, M. R. (2013). Power failure: why small sample size undermines the reliability of neuroscience. </w:t>
      </w:r>
      <w:r>
        <w:rPr>
          <w:rFonts w:cs="Century Schoolbook"/>
          <w:iCs/>
          <w:sz w:val="24"/>
        </w:rPr>
        <w:t>Nature Reviews Neuroscience</w:t>
      </w:r>
      <w:r>
        <w:rPr>
          <w:rFonts w:cs="Century Schoolbook"/>
          <w:i w:val="0"/>
          <w:sz w:val="24"/>
        </w:rPr>
        <w:t xml:space="preserve">, </w:t>
      </w:r>
      <w:r>
        <w:rPr>
          <w:rFonts w:cs="Century Schoolbook"/>
          <w:iCs/>
          <w:sz w:val="24"/>
        </w:rPr>
        <w:t>14</w:t>
      </w:r>
      <w:r>
        <w:rPr>
          <w:rFonts w:cs="Century Schoolbook"/>
          <w:i w:val="0"/>
          <w:sz w:val="24"/>
        </w:rPr>
        <w:t>(5), 365–376. http://doi.org/10.1038/nrn3475</w:t>
      </w:r>
    </w:p>
    <w:p w14:paraId="1C3DC72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C. S., Braver, T. S., Barch, D. M., Botvinick, M. M., Noll, D., &amp; Cohen, J. D. (1998). Anterior Cingulate Cortex, Error Detection, and the Online Monitoring of Performance. </w:t>
      </w:r>
      <w:r>
        <w:rPr>
          <w:rFonts w:cs="Century Schoolbook"/>
          <w:iCs/>
          <w:sz w:val="24"/>
        </w:rPr>
        <w:t>Science</w:t>
      </w:r>
      <w:r>
        <w:rPr>
          <w:rFonts w:cs="Century Schoolbook"/>
          <w:i w:val="0"/>
          <w:sz w:val="24"/>
        </w:rPr>
        <w:t xml:space="preserve">, </w:t>
      </w:r>
      <w:r>
        <w:rPr>
          <w:rFonts w:cs="Century Schoolbook"/>
          <w:iCs/>
          <w:sz w:val="24"/>
        </w:rPr>
        <w:t>280</w:t>
      </w:r>
      <w:r>
        <w:rPr>
          <w:rFonts w:cs="Century Schoolbook"/>
          <w:i w:val="0"/>
          <w:sz w:val="24"/>
        </w:rPr>
        <w:t>(5364), 747–749. http://doi.org/10.1126/science.280.5364.747</w:t>
      </w:r>
    </w:p>
    <w:p w14:paraId="090E1AD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R. M., &amp; Huettel, S. A. (2013). A nexus model of the temporal–parietal junction.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(7), 328–336. http://doi.org/10.1016/j.tics.2013.05.007</w:t>
      </w:r>
    </w:p>
    <w:p w14:paraId="7D2813E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Cavanagh, J. F., &amp; Shackman, A. J. (2015). Frontal midline theta reflects anxiety and cognitive control: Meta-analytic evidence. </w:t>
      </w:r>
      <w:r>
        <w:rPr>
          <w:rFonts w:cs="Century Schoolbook"/>
          <w:iCs/>
          <w:sz w:val="24"/>
        </w:rPr>
        <w:t>Journal of Physiology-Paris</w:t>
      </w:r>
      <w:r>
        <w:rPr>
          <w:rFonts w:cs="Century Schoolbook"/>
          <w:i w:val="0"/>
          <w:sz w:val="24"/>
        </w:rPr>
        <w:t xml:space="preserve">, </w:t>
      </w:r>
      <w:r>
        <w:rPr>
          <w:rFonts w:cs="Century Schoolbook"/>
          <w:iCs/>
          <w:sz w:val="24"/>
        </w:rPr>
        <w:t>109</w:t>
      </w:r>
      <w:r>
        <w:rPr>
          <w:rFonts w:cs="Century Schoolbook"/>
          <w:i w:val="0"/>
          <w:sz w:val="24"/>
        </w:rPr>
        <w:t>(1-3), 3–15. http://doi.org/10.1016/j.jphysparis.2014.04.003</w:t>
      </w:r>
    </w:p>
    <w:p w14:paraId="05914DE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Chang, L. J., Yarkoni, T., Khaw, M. W., &amp; Sanfey, A. G. (2013). Decoding the Role of the Insula in Human Cognition: Functional Parcellation and Large-Scale Reverse Inference.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(3), 739–749. http://doi.org/10.1093/cercor/bhs065</w:t>
      </w:r>
    </w:p>
    <w:p w14:paraId="32676D6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Chatham, C. H., Claus, E. D., Kim, A., Curran, T., Banich, M. T., &amp; Munakata, Y. (2012). Cognitive Control Reflects Context Monitoring, Not Motoric Stopping, in Response Inhibition. </w:t>
      </w:r>
      <w:r>
        <w:rPr>
          <w:rFonts w:cs="Century Schoolbook"/>
          <w:iCs/>
          <w:sz w:val="24"/>
        </w:rPr>
        <w:t>PLoS ONE</w:t>
      </w:r>
      <w:r>
        <w:rPr>
          <w:rFonts w:cs="Century Schoolbook"/>
          <w:i w:val="0"/>
          <w:sz w:val="24"/>
        </w:rPr>
        <w:t xml:space="preserve">, </w:t>
      </w:r>
      <w:r>
        <w:rPr>
          <w:rFonts w:cs="Century Schoolbook"/>
          <w:iCs/>
          <w:sz w:val="24"/>
        </w:rPr>
        <w:t>7</w:t>
      </w:r>
      <w:r>
        <w:rPr>
          <w:rFonts w:cs="Century Schoolbook"/>
          <w:i w:val="0"/>
          <w:sz w:val="24"/>
        </w:rPr>
        <w:t>(2), e31546. http://doi.org/10.1371/journal.pone.0031546</w:t>
      </w:r>
    </w:p>
    <w:p w14:paraId="44DD601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Cole, M. W., Bassett, D. S., Power, J. D., Braver, T. S., &amp; Petersen, S. E. (2014). Intrinsic and Task-Evoked Network Architectures of the Human Brain. </w:t>
      </w:r>
      <w:r>
        <w:rPr>
          <w:rFonts w:cs="Century Schoolbook"/>
          <w:iCs/>
          <w:sz w:val="24"/>
        </w:rPr>
        <w:t>Neuron</w:t>
      </w:r>
      <w:r>
        <w:rPr>
          <w:rFonts w:cs="Century Schoolbook"/>
          <w:i w:val="0"/>
          <w:sz w:val="24"/>
        </w:rPr>
        <w:t xml:space="preserve">, </w:t>
      </w:r>
      <w:r>
        <w:rPr>
          <w:rFonts w:cs="Century Schoolbook"/>
          <w:iCs/>
          <w:sz w:val="24"/>
        </w:rPr>
        <w:t>83</w:t>
      </w:r>
      <w:r>
        <w:rPr>
          <w:rFonts w:cs="Century Schoolbook"/>
          <w:i w:val="0"/>
          <w:sz w:val="24"/>
        </w:rPr>
        <w:t>(1), 238–251. http://doi.org/10.1016/j.neuron.2014.05.014</w:t>
      </w:r>
    </w:p>
    <w:p w14:paraId="7BBB168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Collins, D. L., Holmes, C. J., Peters, T. M., &amp; Evans, A. C. (1995). Automatic 3</w:t>
      </w:r>
      <w:r>
        <w:rPr>
          <w:rFonts w:ascii="Academy Engraved LET" w:hAnsi="Academy Engraved LET" w:cs="Academy Engraved LET"/>
          <w:i w:val="0"/>
          <w:sz w:val="24"/>
        </w:rPr>
        <w:t>‐</w:t>
      </w:r>
      <w:r>
        <w:rPr>
          <w:rFonts w:cs="Century Schoolbook"/>
          <w:i w:val="0"/>
          <w:sz w:val="24"/>
        </w:rPr>
        <w:t>D model</w:t>
      </w:r>
      <w:r>
        <w:rPr>
          <w:rFonts w:ascii="Academy Engraved LET" w:hAnsi="Academy Engraved LET" w:cs="Academy Engraved LET"/>
          <w:i w:val="0"/>
          <w:sz w:val="24"/>
        </w:rPr>
        <w:t>‐</w:t>
      </w:r>
      <w:r>
        <w:rPr>
          <w:rFonts w:cs="Century Schoolbook"/>
          <w:i w:val="0"/>
          <w:sz w:val="24"/>
        </w:rPr>
        <w:t xml:space="preserve">based neuroanatomical segmentation. </w:t>
      </w:r>
      <w:r>
        <w:rPr>
          <w:rFonts w:cs="Century Schoolbook"/>
          <w:iCs/>
          <w:sz w:val="24"/>
        </w:rPr>
        <w:t>Human Brain Mapping</w:t>
      </w:r>
      <w:r>
        <w:rPr>
          <w:rFonts w:cs="Century Schoolbook"/>
          <w:i w:val="0"/>
          <w:sz w:val="24"/>
        </w:rPr>
        <w:t xml:space="preserve">, </w:t>
      </w:r>
      <w:r>
        <w:rPr>
          <w:rFonts w:cs="Century Schoolbook"/>
          <w:iCs/>
          <w:sz w:val="24"/>
        </w:rPr>
        <w:t>3</w:t>
      </w:r>
      <w:r>
        <w:rPr>
          <w:rFonts w:cs="Century Schoolbook"/>
          <w:i w:val="0"/>
          <w:sz w:val="24"/>
        </w:rPr>
        <w:t>(3), 190–208. http://doi.org/10.1002/hbm.460030304</w:t>
      </w:r>
    </w:p>
    <w:p w14:paraId="535B6B1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Craddock, R. C., James, G. A., Holtzheimer, P. E., Hu, X. P., &amp; Mayberg, H. S. (2012). A whole brain fMRI atlas generated via spatially constrained spectral clustering.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(8), 1914–1928. http://doi.org/10.1002/hbm.21333</w:t>
      </w:r>
    </w:p>
    <w:p w14:paraId="75293B5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Critchley, H. D., Mathias, C. J., Josephs, O., O’Doherty, J., Zanini, S., Dewar, B. K., et al. (2003). Human cingulate cortex and autonomic control: converging neuroimaging and clinical evidence. </w:t>
      </w:r>
      <w:r>
        <w:rPr>
          <w:rFonts w:cs="Century Schoolbook"/>
          <w:iCs/>
          <w:sz w:val="24"/>
        </w:rPr>
        <w:t>Brain</w:t>
      </w:r>
      <w:r>
        <w:rPr>
          <w:rFonts w:cs="Century Schoolbook"/>
          <w:i w:val="0"/>
          <w:sz w:val="24"/>
        </w:rPr>
        <w:t xml:space="preserve">, </w:t>
      </w:r>
      <w:r>
        <w:rPr>
          <w:rFonts w:cs="Century Schoolbook"/>
          <w:iCs/>
          <w:sz w:val="24"/>
        </w:rPr>
        <w:t>126</w:t>
      </w:r>
      <w:r>
        <w:rPr>
          <w:rFonts w:cs="Century Schoolbook"/>
          <w:i w:val="0"/>
          <w:sz w:val="24"/>
        </w:rPr>
        <w:t>(10), 2139–2152. http://doi.org/10.1093/brain/awg216</w:t>
      </w:r>
    </w:p>
    <w:p w14:paraId="49D6192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Curtis, C. E., &amp; Lee, D. (2010). Beyond working memory: the role of persistent activity in decision making. </w:t>
      </w:r>
      <w:r>
        <w:rPr>
          <w:rFonts w:cs="Century Schoolbook"/>
          <w:iCs/>
          <w:sz w:val="24"/>
        </w:rPr>
        <w:t>Trends in Cognitive Sciences</w:t>
      </w:r>
      <w:r>
        <w:rPr>
          <w:rFonts w:cs="Century Schoolbook"/>
          <w:i w:val="0"/>
          <w:sz w:val="24"/>
        </w:rPr>
        <w:t xml:space="preserve">, </w:t>
      </w:r>
      <w:r>
        <w:rPr>
          <w:rFonts w:cs="Century Schoolbook"/>
          <w:iCs/>
          <w:sz w:val="24"/>
        </w:rPr>
        <w:t>14</w:t>
      </w:r>
      <w:r>
        <w:rPr>
          <w:rFonts w:cs="Century Schoolbook"/>
          <w:i w:val="0"/>
          <w:sz w:val="24"/>
        </w:rPr>
        <w:t>(5), 216–222. http://doi.org/10.1016/j.tics.2010.03.006</w:t>
      </w:r>
    </w:p>
    <w:p w14:paraId="358EB42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Denny, B. T., Kober, H., Wager, T. D., &amp; Ochsner, K. N. (2012). A meta-analysis of functional neuroimaging studies of self- and other judgments reveals a spatial gradient for mentalizing in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24</w:t>
      </w:r>
      <w:r>
        <w:rPr>
          <w:rFonts w:cs="Century Schoolbook"/>
          <w:i w:val="0"/>
          <w:sz w:val="24"/>
        </w:rPr>
        <w:t>(8), 1742–1752. http://doi.org/10.1162/jocn_a_00233</w:t>
      </w:r>
    </w:p>
    <w:p w14:paraId="3EA2C3C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Depue, B. E., Curran, T., &amp; Banich, M. T. (2007). Prefrontal Regions Orchestrate Suppression of Emotional Memories via a Two-Phase Process. </w:t>
      </w:r>
      <w:r>
        <w:rPr>
          <w:rFonts w:cs="Century Schoolbook"/>
          <w:iCs/>
          <w:sz w:val="24"/>
        </w:rPr>
        <w:t>Science</w:t>
      </w:r>
      <w:r>
        <w:rPr>
          <w:rFonts w:cs="Century Schoolbook"/>
          <w:i w:val="0"/>
          <w:sz w:val="24"/>
        </w:rPr>
        <w:t xml:space="preserve">, </w:t>
      </w:r>
      <w:r>
        <w:rPr>
          <w:rFonts w:cs="Century Schoolbook"/>
          <w:iCs/>
          <w:sz w:val="24"/>
        </w:rPr>
        <w:t>317</w:t>
      </w:r>
      <w:r>
        <w:rPr>
          <w:rFonts w:cs="Century Schoolbook"/>
          <w:i w:val="0"/>
          <w:sz w:val="24"/>
        </w:rPr>
        <w:t>(5835), 215–219. http://doi.org/10.1126/science.1139560</w:t>
      </w:r>
    </w:p>
    <w:p w14:paraId="053D107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Cramon, von, D. Y., Lohmann, G., &amp; Amunts, K. (2009). Neural activations at the junction of the inferior frontal sulcus and the inferior precentral sulcus: Interindividual variability, reliability, and association with sulcal morphology. </w:t>
      </w:r>
      <w:r>
        <w:rPr>
          <w:rFonts w:cs="Century Schoolbook"/>
          <w:iCs/>
          <w:sz w:val="24"/>
        </w:rPr>
        <w:t>Human Brain Mapping</w:t>
      </w:r>
      <w:r>
        <w:rPr>
          <w:rFonts w:cs="Century Schoolbook"/>
          <w:i w:val="0"/>
          <w:sz w:val="24"/>
        </w:rPr>
        <w:t xml:space="preserve">, </w:t>
      </w:r>
      <w:r>
        <w:rPr>
          <w:rFonts w:cs="Century Schoolbook"/>
          <w:iCs/>
          <w:sz w:val="24"/>
        </w:rPr>
        <w:t>30</w:t>
      </w:r>
      <w:r>
        <w:rPr>
          <w:rFonts w:cs="Century Schoolbook"/>
          <w:i w:val="0"/>
          <w:sz w:val="24"/>
        </w:rPr>
        <w:t>(1), 299–311. http://doi.org/10.1002/hbm.20501</w:t>
      </w:r>
    </w:p>
    <w:p w14:paraId="12AE86E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Derrfuss, J., Brass, M., Neumann, J., &amp; Cramon, von, D. Y. (2005a).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4C79BFD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Neumann, J., &amp; Cramon, von, D. Y. (2005b).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75C20507"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Desikan, R. S., Ségonne, F., Fischl, B., Quinn, B. T., Dickerson, B. C., Blacker, D., et al. (2006). An automated labeling system for subdividing the human cerebral cortex on MRI scans into gyral based regions of interest.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(3), 968–980. http://doi.org/10.1016/j.neuroimage.2006.01.021</w:t>
      </w:r>
    </w:p>
    <w:p w14:paraId="2F47E0E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Dubner, R., &amp; Zeki, S. M. (1971). Response properties and receptive fields of cells in an anatomically defined region of the superior temporal sulcus in the monkey. </w:t>
      </w:r>
      <w:r>
        <w:rPr>
          <w:rFonts w:cs="Century Schoolbook"/>
          <w:iCs/>
          <w:sz w:val="24"/>
        </w:rPr>
        <w:t>Brain Research</w:t>
      </w:r>
      <w:r>
        <w:rPr>
          <w:rFonts w:cs="Century Schoolbook"/>
          <w:i w:val="0"/>
          <w:sz w:val="24"/>
        </w:rPr>
        <w:t xml:space="preserve">, </w:t>
      </w:r>
      <w:r>
        <w:rPr>
          <w:rFonts w:cs="Century Schoolbook"/>
          <w:iCs/>
          <w:sz w:val="24"/>
        </w:rPr>
        <w:t>35</w:t>
      </w:r>
      <w:r>
        <w:rPr>
          <w:rFonts w:cs="Century Schoolbook"/>
          <w:i w:val="0"/>
          <w:sz w:val="24"/>
        </w:rPr>
        <w:t>(2), 528–532. http://doi.org/10.1016/0006-8993(71)90494-X</w:t>
      </w:r>
    </w:p>
    <w:p w14:paraId="738B74B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Paus, T., Caspers, S., Grosbras, M.-H., Evans, A. C., Zilles, K., &amp; Amunts, K. (2007). Assignment of functional activations to probabilistic cytoarchitectonic areas revisited. </w:t>
      </w:r>
      <w:r>
        <w:rPr>
          <w:rFonts w:cs="Century Schoolbook"/>
          <w:iCs/>
          <w:sz w:val="24"/>
        </w:rPr>
        <w:t>NeuroImage</w:t>
      </w:r>
      <w:r>
        <w:rPr>
          <w:rFonts w:cs="Century Schoolbook"/>
          <w:i w:val="0"/>
          <w:sz w:val="24"/>
        </w:rPr>
        <w:t xml:space="preserve">, </w:t>
      </w:r>
      <w:r>
        <w:rPr>
          <w:rFonts w:cs="Century Schoolbook"/>
          <w:iCs/>
          <w:sz w:val="24"/>
        </w:rPr>
        <w:t>36</w:t>
      </w:r>
      <w:r>
        <w:rPr>
          <w:rFonts w:cs="Century Schoolbook"/>
          <w:i w:val="0"/>
          <w:sz w:val="24"/>
        </w:rPr>
        <w:t>(3), 511–521. http://doi.org/10.1016/j.neuroimage.2007.03.060</w:t>
      </w:r>
    </w:p>
    <w:p w14:paraId="4808EA1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Thirion, B., Varoquaux, G., &amp; Bzdok, D. (2015). Connectivity-based parcellation: Critique and implications. </w:t>
      </w:r>
      <w:r>
        <w:rPr>
          <w:rFonts w:cs="Century Schoolbook"/>
          <w:iCs/>
          <w:sz w:val="24"/>
        </w:rPr>
        <w:t>Human Brain Mapping</w:t>
      </w:r>
      <w:r>
        <w:rPr>
          <w:rFonts w:cs="Century Schoolbook"/>
          <w:i w:val="0"/>
          <w:sz w:val="24"/>
        </w:rPr>
        <w:t xml:space="preserve">, </w:t>
      </w:r>
      <w:r>
        <w:rPr>
          <w:rFonts w:cs="Century Schoolbook"/>
          <w:iCs/>
          <w:sz w:val="24"/>
        </w:rPr>
        <w:t>36</w:t>
      </w:r>
      <w:r>
        <w:rPr>
          <w:rFonts w:cs="Century Schoolbook"/>
          <w:i w:val="0"/>
          <w:sz w:val="24"/>
        </w:rPr>
        <w:t>(12), 4771–4792. http://doi.org/10.1002/hbm.22933</w:t>
      </w:r>
    </w:p>
    <w:p w14:paraId="190A5AB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Etkin, A., Egner, T., &amp; Kalisch, R. (2011). Emotional processing in anterior cingulate and medial prefrontal cortex.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(2), 85–93. http://doi.org/10.1016/j.tics.2010.11.004</w:t>
      </w:r>
    </w:p>
    <w:p w14:paraId="3D47D65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Flinker, A., Korzeniewska, A., Shestyuk, A. Y., Franaszczuk, P. J., Dronkers, N. F., Knight, R. T., &amp; Crone, N. E. (2015). Redefining the role of Broca's area in speech.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(9), 2871–2875. http://doi.org/10.1073/pnas.1414491112</w:t>
      </w:r>
    </w:p>
    <w:p w14:paraId="07F65446"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Frank, D. W., Dewitt, M., &amp; Hudgens-Haney, M. (2014). Emotion regulation: quantitative meta-analysis of functional activation and deactivation. </w:t>
      </w:r>
      <w:r>
        <w:rPr>
          <w:rFonts w:cs="Century Schoolbook"/>
          <w:iCs/>
          <w:sz w:val="24"/>
        </w:rPr>
        <w:t>Neuroscience &amp; …</w:t>
      </w:r>
      <w:r>
        <w:rPr>
          <w:rFonts w:cs="Century Schoolbook"/>
          <w:i w:val="0"/>
          <w:sz w:val="24"/>
        </w:rPr>
        <w:t>. http://doi.org/10.1016/j.neubiorev.2014.06.010</w:t>
      </w:r>
    </w:p>
    <w:p w14:paraId="100BA94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Friston, K. (2002). Beyond phrenology: what can neuroimaging tell us about distributed circuitry? </w:t>
      </w:r>
      <w:r>
        <w:rPr>
          <w:rFonts w:cs="Century Schoolbook"/>
          <w:iCs/>
          <w:sz w:val="24"/>
        </w:rPr>
        <w:t>Annual Review of Neuroscience</w:t>
      </w:r>
      <w:r>
        <w:rPr>
          <w:rFonts w:cs="Century Schoolbook"/>
          <w:i w:val="0"/>
          <w:sz w:val="24"/>
        </w:rPr>
        <w:t xml:space="preserve">, </w:t>
      </w:r>
      <w:r>
        <w:rPr>
          <w:rFonts w:cs="Century Schoolbook"/>
          <w:iCs/>
          <w:sz w:val="24"/>
        </w:rPr>
        <w:t>25</w:t>
      </w:r>
      <w:r>
        <w:rPr>
          <w:rFonts w:cs="Century Schoolbook"/>
          <w:i w:val="0"/>
          <w:sz w:val="24"/>
        </w:rPr>
        <w:t>, 221–250. http://doi.org/10.1146/annurev.neuro.25.112701.142846</w:t>
      </w:r>
    </w:p>
    <w:p w14:paraId="2A6A6E0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Gilbert, S. J., Spengler, S., Simons, J. S., Steele, J. D., Lawrie, S. M., Frith, C. D., &amp; Burgess, P. W. (2006). Functional specialization within rostral prefrontal cortex </w:t>
      </w:r>
      <w:r>
        <w:rPr>
          <w:rFonts w:cs="Century Schoolbook"/>
          <w:i w:val="0"/>
          <w:sz w:val="24"/>
        </w:rPr>
        <w:lastRenderedPageBreak/>
        <w:t xml:space="preserve">(area 10): a meta-analysis. </w:t>
      </w:r>
      <w:r>
        <w:rPr>
          <w:rFonts w:cs="Century Schoolbook"/>
          <w:iCs/>
          <w:sz w:val="24"/>
        </w:rPr>
        <w:t>Journal of Cognitive Neuroscience</w:t>
      </w:r>
      <w:r>
        <w:rPr>
          <w:rFonts w:cs="Century Schoolbook"/>
          <w:i w:val="0"/>
          <w:sz w:val="24"/>
        </w:rPr>
        <w:t xml:space="preserve">, </w:t>
      </w:r>
      <w:r>
        <w:rPr>
          <w:rFonts w:cs="Century Schoolbook"/>
          <w:iCs/>
          <w:sz w:val="24"/>
        </w:rPr>
        <w:t>18</w:t>
      </w:r>
      <w:r>
        <w:rPr>
          <w:rFonts w:cs="Century Schoolbook"/>
          <w:i w:val="0"/>
          <w:sz w:val="24"/>
        </w:rPr>
        <w:t>(6), 932–948. http://doi.org/10.1162/jocn.2006.18.6.932</w:t>
      </w:r>
    </w:p>
    <w:p w14:paraId="500AC1F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Goldman-Rakic, P. S. (1996). The prefrontal landscape: implications of functional architecture for understanding human mentation and the central executive.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351</w:t>
      </w:r>
      <w:r>
        <w:rPr>
          <w:rFonts w:cs="Century Schoolbook"/>
          <w:i w:val="0"/>
          <w:sz w:val="24"/>
        </w:rPr>
        <w:t>(1346), 1445–1453. http://doi.org/10.1098/rstb.1996.0129</w:t>
      </w:r>
    </w:p>
    <w:p w14:paraId="47C074B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Goñi, J., van den Heuvel, M. P., Avena-Koenigsberger, A., Velez de Mendizabal, N., Betzel, R. F., Griffa, A., et al. (2014). Resting-brain functional connectivity predicted by analytic measures of network communication.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111</w:t>
      </w:r>
      <w:r>
        <w:rPr>
          <w:rFonts w:cs="Century Schoolbook"/>
          <w:i w:val="0"/>
          <w:sz w:val="24"/>
        </w:rPr>
        <w:t>(2), 833–838. http://doi.org/10.1073/pnas.1315529111</w:t>
      </w:r>
    </w:p>
    <w:p w14:paraId="3D49F1E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Gordon, E. M., Laumann, T. O., Adeyemo, B., Huckins, J. F., Kelley, W. M., &amp; Petersen, S. E. (2015). Generation and Evaluation of a Cortical Area Parcellation from Resting-State Correlations. </w:t>
      </w:r>
      <w:r>
        <w:rPr>
          <w:rFonts w:cs="Century Schoolbook"/>
          <w:iCs/>
          <w:sz w:val="24"/>
        </w:rPr>
        <w:t>Cerebral Cortex</w:t>
      </w:r>
      <w:r>
        <w:rPr>
          <w:rFonts w:cs="Century Schoolbook"/>
          <w:i w:val="0"/>
          <w:sz w:val="24"/>
        </w:rPr>
        <w:t xml:space="preserve">, </w:t>
      </w:r>
      <w:r>
        <w:rPr>
          <w:rFonts w:cs="Century Schoolbook"/>
          <w:iCs/>
          <w:sz w:val="24"/>
        </w:rPr>
        <w:t>26</w:t>
      </w:r>
      <w:r>
        <w:rPr>
          <w:rFonts w:cs="Century Schoolbook"/>
          <w:i w:val="0"/>
          <w:sz w:val="24"/>
        </w:rPr>
        <w:t>(1), 288–303. http://doi.org/10.1093/cercor/bhu239</w:t>
      </w:r>
    </w:p>
    <w:p w14:paraId="58D24D4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Gorgolewski, K. J., Varoquaux, G., Rivera, G., Schwarz, Y., Ghosh, S. S., Maumet, C., et al. (2015). NeuroVault.org: a web-based repository for collecting and sharing unthresholded statistical maps of the human brain. </w:t>
      </w:r>
      <w:r>
        <w:rPr>
          <w:rFonts w:cs="Century Schoolbook"/>
          <w:iCs/>
          <w:sz w:val="24"/>
        </w:rPr>
        <w:t>Frontiers in Neuroinformatics</w:t>
      </w:r>
      <w:r>
        <w:rPr>
          <w:rFonts w:cs="Century Schoolbook"/>
          <w:i w:val="0"/>
          <w:sz w:val="24"/>
        </w:rPr>
        <w:t xml:space="preserve">, </w:t>
      </w:r>
      <w:r>
        <w:rPr>
          <w:rFonts w:cs="Century Schoolbook"/>
          <w:iCs/>
          <w:sz w:val="24"/>
        </w:rPr>
        <w:t>9</w:t>
      </w:r>
      <w:r>
        <w:rPr>
          <w:rFonts w:cs="Century Schoolbook"/>
          <w:i w:val="0"/>
          <w:sz w:val="24"/>
        </w:rPr>
        <w:t>(17), 8. http://doi.org/10.3389/fninf.2015.00008</w:t>
      </w:r>
    </w:p>
    <w:p w14:paraId="16EBDAF7"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Hare, T. A., Camerer, C. F., &amp; Rangel, A. (2009). Self-Control in Decision-Making Involves Modulation of the vmPFC Valuation System. </w:t>
      </w:r>
      <w:r>
        <w:rPr>
          <w:rFonts w:cs="Century Schoolbook"/>
          <w:iCs/>
          <w:sz w:val="24"/>
        </w:rPr>
        <w:t>Science</w:t>
      </w:r>
      <w:r>
        <w:rPr>
          <w:rFonts w:cs="Century Schoolbook"/>
          <w:i w:val="0"/>
          <w:sz w:val="24"/>
        </w:rPr>
        <w:t xml:space="preserve">, </w:t>
      </w:r>
      <w:r>
        <w:rPr>
          <w:rFonts w:cs="Century Schoolbook"/>
          <w:iCs/>
          <w:sz w:val="24"/>
        </w:rPr>
        <w:t>324</w:t>
      </w:r>
      <w:r>
        <w:rPr>
          <w:rFonts w:cs="Century Schoolbook"/>
          <w:i w:val="0"/>
          <w:sz w:val="24"/>
        </w:rPr>
        <w:t>(5927), 646–648. http://doi.org/10.1126/science.1168450</w:t>
      </w:r>
    </w:p>
    <w:p w14:paraId="713BE95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Haxby, J. V., Gobbini, M. I., Furey, M. L., Ishai, A., Schouten, J. L., &amp; Pietrini, P. (2001). Distributed and overlapping representations of faces and objects in ventral temporal cortex. </w:t>
      </w:r>
      <w:r>
        <w:rPr>
          <w:rFonts w:cs="Century Schoolbook"/>
          <w:iCs/>
          <w:sz w:val="24"/>
        </w:rPr>
        <w:t>Science</w:t>
      </w:r>
      <w:r>
        <w:rPr>
          <w:rFonts w:cs="Century Schoolbook"/>
          <w:i w:val="0"/>
          <w:sz w:val="24"/>
        </w:rPr>
        <w:t xml:space="preserve">, </w:t>
      </w:r>
      <w:r>
        <w:rPr>
          <w:rFonts w:cs="Century Schoolbook"/>
          <w:iCs/>
          <w:sz w:val="24"/>
        </w:rPr>
        <w:t>293</w:t>
      </w:r>
      <w:r>
        <w:rPr>
          <w:rFonts w:cs="Century Schoolbook"/>
          <w:i w:val="0"/>
          <w:sz w:val="24"/>
        </w:rPr>
        <w:t>(5539), 2425–2430. http://doi.org/10.1126/science.1063736</w:t>
      </w:r>
    </w:p>
    <w:p w14:paraId="227427A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Holroyd, C. B., Nieuwenhuis, S., Yeung, N., Nystrom, L., Mars, R. B., Coles, M. G. H., &amp; Cohen, J. D. (2004). Dorsal anterior cingulate cortex shows fMRI response to internal and external error signals. </w:t>
      </w:r>
      <w:r>
        <w:rPr>
          <w:rFonts w:cs="Century Schoolbook"/>
          <w:iCs/>
          <w:sz w:val="24"/>
        </w:rPr>
        <w:t>Nature Neuroscience</w:t>
      </w:r>
      <w:r>
        <w:rPr>
          <w:rFonts w:cs="Century Schoolbook"/>
          <w:i w:val="0"/>
          <w:sz w:val="24"/>
        </w:rPr>
        <w:t xml:space="preserve">, </w:t>
      </w:r>
      <w:r>
        <w:rPr>
          <w:rFonts w:cs="Century Schoolbook"/>
          <w:iCs/>
          <w:sz w:val="24"/>
        </w:rPr>
        <w:t>7</w:t>
      </w:r>
      <w:r>
        <w:rPr>
          <w:rFonts w:cs="Century Schoolbook"/>
          <w:i w:val="0"/>
          <w:sz w:val="24"/>
        </w:rPr>
        <w:t>(5), 497–498. http://doi.org/10.1038/nn1238</w:t>
      </w:r>
    </w:p>
    <w:p w14:paraId="5D229C4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Jeni, L. A., Cohn, J. F., &amp; la Torre, De, F. (2013). Facing Imbalanced Data Recommendations for the Use of Performance Metrics. </w:t>
      </w:r>
      <w:r>
        <w:rPr>
          <w:rFonts w:cs="Century Schoolbook"/>
          <w:iCs/>
          <w:sz w:val="24"/>
        </w:rPr>
        <w:t>International Conference on Affective Computing and Intelligent Interaction and Workshops : [Proceedings]. ACII (Conference)</w:t>
      </w:r>
      <w:r>
        <w:rPr>
          <w:rFonts w:cs="Century Schoolbook"/>
          <w:i w:val="0"/>
          <w:sz w:val="24"/>
        </w:rPr>
        <w:t xml:space="preserve">, </w:t>
      </w:r>
      <w:r>
        <w:rPr>
          <w:rFonts w:cs="Century Schoolbook"/>
          <w:iCs/>
          <w:sz w:val="24"/>
        </w:rPr>
        <w:t>2013</w:t>
      </w:r>
      <w:r>
        <w:rPr>
          <w:rFonts w:cs="Century Schoolbook"/>
          <w:i w:val="0"/>
          <w:sz w:val="24"/>
        </w:rPr>
        <w:t>, 245–251. http://doi.org/10.1109/ACII.2013.47</w:t>
      </w:r>
    </w:p>
    <w:p w14:paraId="13D1D20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Johansen-Berg, H., Behrens, T. E. J., Robson, M. D., Drobnjak, I., Rushworth, M. F. S., Brady, J. M., et al. (2004). Changes in connectivity profiles define functionally distinct regions in human medial frontal cortex. </w:t>
      </w:r>
      <w:r>
        <w:rPr>
          <w:rFonts w:cs="Century Schoolbook"/>
          <w:iCs/>
          <w:sz w:val="24"/>
        </w:rPr>
        <w:t xml:space="preserve">Proceedings of the </w:t>
      </w:r>
      <w:r>
        <w:rPr>
          <w:rFonts w:cs="Century Schoolbook"/>
          <w:iCs/>
          <w:sz w:val="24"/>
        </w:rPr>
        <w:lastRenderedPageBreak/>
        <w:t>National Academy of Sciences of the United States of America</w:t>
      </w:r>
      <w:r>
        <w:rPr>
          <w:rFonts w:cs="Century Schoolbook"/>
          <w:i w:val="0"/>
          <w:sz w:val="24"/>
        </w:rPr>
        <w:t xml:space="preserve">, </w:t>
      </w:r>
      <w:r>
        <w:rPr>
          <w:rFonts w:cs="Century Schoolbook"/>
          <w:iCs/>
          <w:sz w:val="24"/>
        </w:rPr>
        <w:t>101</w:t>
      </w:r>
      <w:r>
        <w:rPr>
          <w:rFonts w:cs="Century Schoolbook"/>
          <w:i w:val="0"/>
          <w:sz w:val="24"/>
        </w:rPr>
        <w:t>(36), 13335–13340. http://doi.org/10.1073/pnas.0403743101</w:t>
      </w:r>
    </w:p>
    <w:p w14:paraId="7373B4B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Kanwisher, N., McDermott, J., &amp; Chun, M. M. (1997). The fusiform face area: a module in human extrastriate cortex specialized for face perception. </w:t>
      </w:r>
      <w:r>
        <w:rPr>
          <w:rFonts w:cs="Century Schoolbook"/>
          <w:iCs/>
          <w:sz w:val="24"/>
        </w:rPr>
        <w:t>Journal of Neuroscience</w:t>
      </w:r>
      <w:r>
        <w:rPr>
          <w:rFonts w:cs="Century Schoolbook"/>
          <w:i w:val="0"/>
          <w:sz w:val="24"/>
        </w:rPr>
        <w:t xml:space="preserve">, </w:t>
      </w:r>
      <w:r>
        <w:rPr>
          <w:rFonts w:cs="Century Schoolbook"/>
          <w:iCs/>
          <w:sz w:val="24"/>
        </w:rPr>
        <w:t>17</w:t>
      </w:r>
      <w:r>
        <w:rPr>
          <w:rFonts w:cs="Century Schoolbook"/>
          <w:i w:val="0"/>
          <w:sz w:val="24"/>
        </w:rPr>
        <w:t>(11), 4302–4311.</w:t>
      </w:r>
    </w:p>
    <w:p w14:paraId="38E84CE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Kennerley, S. W., Sakai, K., &amp; Rushworth, M. F. S. (2004). Organization of action sequences and the role of the pre-SMA. </w:t>
      </w:r>
      <w:r>
        <w:rPr>
          <w:rFonts w:cs="Century Schoolbook"/>
          <w:iCs/>
          <w:sz w:val="24"/>
        </w:rPr>
        <w:t>Journal of Neurophysiology</w:t>
      </w:r>
      <w:r>
        <w:rPr>
          <w:rFonts w:cs="Century Schoolbook"/>
          <w:i w:val="0"/>
          <w:sz w:val="24"/>
        </w:rPr>
        <w:t xml:space="preserve">, </w:t>
      </w:r>
      <w:r>
        <w:rPr>
          <w:rFonts w:cs="Century Schoolbook"/>
          <w:iCs/>
          <w:sz w:val="24"/>
        </w:rPr>
        <w:t>91</w:t>
      </w:r>
      <w:r>
        <w:rPr>
          <w:rFonts w:cs="Century Schoolbook"/>
          <w:i w:val="0"/>
          <w:sz w:val="24"/>
        </w:rPr>
        <w:t>(2), 978–993. http://doi.org/10.1152/jn.00651.2003</w:t>
      </w:r>
    </w:p>
    <w:p w14:paraId="42DA5EB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Kim, J.-H., Lee, J.-M., Jo, H. J., Kim, S. H., Lee, J. H., Kim, S. T., et al. (2010). Defining functional SMA and pre-SMA subregions in human MFC using resting state fMRI: Functional connectivity-based parcellation method. </w:t>
      </w:r>
      <w:r>
        <w:rPr>
          <w:rFonts w:cs="Century Schoolbook"/>
          <w:iCs/>
          <w:sz w:val="24"/>
        </w:rPr>
        <w:t>NeuroImage</w:t>
      </w:r>
      <w:r>
        <w:rPr>
          <w:rFonts w:cs="Century Schoolbook"/>
          <w:i w:val="0"/>
          <w:sz w:val="24"/>
        </w:rPr>
        <w:t xml:space="preserve">, </w:t>
      </w:r>
      <w:r>
        <w:rPr>
          <w:rFonts w:cs="Century Schoolbook"/>
          <w:iCs/>
          <w:sz w:val="24"/>
        </w:rPr>
        <w:t>49</w:t>
      </w:r>
      <w:r>
        <w:rPr>
          <w:rFonts w:cs="Century Schoolbook"/>
          <w:i w:val="0"/>
          <w:sz w:val="24"/>
        </w:rPr>
        <w:t>(3), 2375–2386. http://doi.org/10.1016/j.neuroimage.2009.10.016</w:t>
      </w:r>
    </w:p>
    <w:p w14:paraId="4E71039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Kober, H., Barrett, L. F., Joseph, J., Bliss-Moreau, E., Lindquist, K., &amp; Wager, T. D. (2008). Functional grouping and cortical–subcortical interactions in emotion: A meta-analysis of neuroimaging studies. </w:t>
      </w:r>
      <w:r>
        <w:rPr>
          <w:rFonts w:cs="Century Schoolbook"/>
          <w:iCs/>
          <w:sz w:val="24"/>
        </w:rPr>
        <w:t>NeuroImage</w:t>
      </w:r>
      <w:r>
        <w:rPr>
          <w:rFonts w:cs="Century Schoolbook"/>
          <w:i w:val="0"/>
          <w:sz w:val="24"/>
        </w:rPr>
        <w:t xml:space="preserve">, </w:t>
      </w:r>
      <w:r>
        <w:rPr>
          <w:rFonts w:cs="Century Schoolbook"/>
          <w:iCs/>
          <w:sz w:val="24"/>
        </w:rPr>
        <w:t>42</w:t>
      </w:r>
      <w:r>
        <w:rPr>
          <w:rFonts w:cs="Century Schoolbook"/>
          <w:i w:val="0"/>
          <w:sz w:val="24"/>
        </w:rPr>
        <w:t>(2), 998–1031. http://doi.org/10.1016/j.neuroimage.2008.03.059</w:t>
      </w:r>
    </w:p>
    <w:p w14:paraId="60A3F25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Kvitsiani, D., Ranade, S., Hangya, B., Taniguchi, H., Huang, J. Z., &amp; Kepecs, A. (2013). Distinct behavioural and network correlates of two interneuron types in prefrontal cortex. </w:t>
      </w:r>
      <w:r>
        <w:rPr>
          <w:rFonts w:cs="Century Schoolbook"/>
          <w:iCs/>
          <w:sz w:val="24"/>
        </w:rPr>
        <w:t>Nature</w:t>
      </w:r>
      <w:r>
        <w:rPr>
          <w:rFonts w:cs="Century Schoolbook"/>
          <w:i w:val="0"/>
          <w:sz w:val="24"/>
        </w:rPr>
        <w:t xml:space="preserve">, </w:t>
      </w:r>
      <w:r>
        <w:rPr>
          <w:rFonts w:cs="Century Schoolbook"/>
          <w:iCs/>
          <w:sz w:val="24"/>
        </w:rPr>
        <w:t>498</w:t>
      </w:r>
      <w:r>
        <w:rPr>
          <w:rFonts w:cs="Century Schoolbook"/>
          <w:i w:val="0"/>
          <w:sz w:val="24"/>
        </w:rPr>
        <w:t>(7454), 363–366. http://doi.org/10.1038/nature12176</w:t>
      </w:r>
    </w:p>
    <w:p w14:paraId="0C95448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Kwong, K. K., Belliveau, J. W., Chesler, D. A., Goldberg, I. E., Weisskoff, R. M., Poncelet, B. P., et al. (1992). Dynamic magnetic resonance imaging of human brain activity during primary sensory stimulation. </w:t>
      </w:r>
      <w:r>
        <w:rPr>
          <w:rFonts w:cs="Century Schoolbook"/>
          <w:iCs/>
          <w:sz w:val="24"/>
        </w:rPr>
        <w:t>Proceedings of the National Academy of Sciences</w:t>
      </w:r>
      <w:r>
        <w:rPr>
          <w:rFonts w:cs="Century Schoolbook"/>
          <w:i w:val="0"/>
          <w:sz w:val="24"/>
        </w:rPr>
        <w:t xml:space="preserve">, </w:t>
      </w:r>
      <w:r>
        <w:rPr>
          <w:rFonts w:cs="Century Schoolbook"/>
          <w:iCs/>
          <w:sz w:val="24"/>
        </w:rPr>
        <w:t>89</w:t>
      </w:r>
      <w:r>
        <w:rPr>
          <w:rFonts w:cs="Century Schoolbook"/>
          <w:i w:val="0"/>
          <w:sz w:val="24"/>
        </w:rPr>
        <w:t>(12), 5675–5679. http://doi.org/10.1073/pnas.89.12.5675</w:t>
      </w:r>
    </w:p>
    <w:p w14:paraId="5571F296"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Laird, A. R., Lancaster, J. L., &amp; Fox, P. T. (2005). BrainMap: the social evolution of a human brain mapping database. </w:t>
      </w:r>
      <w:r>
        <w:rPr>
          <w:rFonts w:cs="Century Schoolbook"/>
          <w:iCs/>
          <w:sz w:val="24"/>
        </w:rPr>
        <w:t>Neuroinformatics</w:t>
      </w:r>
      <w:r>
        <w:rPr>
          <w:rFonts w:cs="Century Schoolbook"/>
          <w:i w:val="0"/>
          <w:sz w:val="24"/>
        </w:rPr>
        <w:t xml:space="preserve">, </w:t>
      </w:r>
      <w:r>
        <w:rPr>
          <w:rFonts w:cs="Century Schoolbook"/>
          <w:iCs/>
          <w:sz w:val="24"/>
        </w:rPr>
        <w:t>3</w:t>
      </w:r>
      <w:r>
        <w:rPr>
          <w:rFonts w:cs="Century Schoolbook"/>
          <w:i w:val="0"/>
          <w:sz w:val="24"/>
        </w:rPr>
        <w:t>(1), 65–78. http://doi.org/10.1385/NI:3:1:065</w:t>
      </w:r>
    </w:p>
    <w:p w14:paraId="0F7449A6"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Lebreton, M., Jorge, S., Michel, V., Thirion, B., &amp; Pessiglione, M. (2009). An Automatic Valuation System in the Human Brain: Evidence from Functional Neuroimaging. </w:t>
      </w:r>
      <w:r>
        <w:rPr>
          <w:rFonts w:cs="Century Schoolbook"/>
          <w:iCs/>
          <w:sz w:val="24"/>
        </w:rPr>
        <w:t>Neuron</w:t>
      </w:r>
      <w:r>
        <w:rPr>
          <w:rFonts w:cs="Century Schoolbook"/>
          <w:i w:val="0"/>
          <w:sz w:val="24"/>
        </w:rPr>
        <w:t xml:space="preserve">, </w:t>
      </w:r>
      <w:r>
        <w:rPr>
          <w:rFonts w:cs="Century Schoolbook"/>
          <w:iCs/>
          <w:sz w:val="24"/>
        </w:rPr>
        <w:t>64</w:t>
      </w:r>
      <w:r>
        <w:rPr>
          <w:rFonts w:cs="Century Schoolbook"/>
          <w:i w:val="0"/>
          <w:sz w:val="24"/>
        </w:rPr>
        <w:t>(3), 431–439. http://doi.org/10.1016/j.neuron.2009.09.040</w:t>
      </w:r>
    </w:p>
    <w:p w14:paraId="7B3A210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Leek, E. C., &amp; Johnston, S. J. (2009). Functional specialization in the supplementary motor complex.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(1), 78–author reply 78. http://doi.org/10.1038/nrn2478-c1</w:t>
      </w:r>
    </w:p>
    <w:p w14:paraId="0011B41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Lieberman, M. D., &amp; Eisenberger, N. I. (2015). The dorsal anterior cingulate cortex is selective for pain: Results from large-scale reverse inference.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 xml:space="preserve">(49), </w:t>
      </w:r>
      <w:r>
        <w:rPr>
          <w:rFonts w:cs="Century Schoolbook"/>
          <w:i w:val="0"/>
          <w:sz w:val="24"/>
        </w:rPr>
        <w:lastRenderedPageBreak/>
        <w:t>15250–15255. http://doi.org/10.1073/pnas.1515083112</w:t>
      </w:r>
    </w:p>
    <w:p w14:paraId="423729E1"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Lindquist, K. A., Wager, T. D., Kober, H., Bliss-Moreau, E., &amp; Barrett, L. F. (2012). The brain basis of emotion: A meta-analytic review. </w:t>
      </w:r>
      <w:r>
        <w:rPr>
          <w:rFonts w:cs="Century Schoolbook"/>
          <w:iCs/>
          <w:sz w:val="24"/>
        </w:rPr>
        <w:t>Behavioral and Brain Sciences</w:t>
      </w:r>
      <w:r>
        <w:rPr>
          <w:rFonts w:cs="Century Schoolbook"/>
          <w:i w:val="0"/>
          <w:sz w:val="24"/>
        </w:rPr>
        <w:t xml:space="preserve">, </w:t>
      </w:r>
      <w:r>
        <w:rPr>
          <w:rFonts w:cs="Century Schoolbook"/>
          <w:iCs/>
          <w:sz w:val="24"/>
        </w:rPr>
        <w:t>35</w:t>
      </w:r>
      <w:r>
        <w:rPr>
          <w:rFonts w:cs="Century Schoolbook"/>
          <w:i w:val="0"/>
          <w:sz w:val="24"/>
        </w:rPr>
        <w:t>(03), 121–143. http://doi.org/10.1017/S0140525X11000446</w:t>
      </w:r>
    </w:p>
    <w:p w14:paraId="594E6DD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S., &amp; Petrides, M. (2014). Architecture and morphology of the human ventromedial prefrontal cortex. </w:t>
      </w:r>
      <w:r>
        <w:rPr>
          <w:rFonts w:cs="Century Schoolbook"/>
          <w:iCs/>
          <w:sz w:val="24"/>
        </w:rPr>
        <w:t>European Journal of Neuroscience</w:t>
      </w:r>
      <w:r>
        <w:rPr>
          <w:rFonts w:cs="Century Schoolbook"/>
          <w:i w:val="0"/>
          <w:sz w:val="24"/>
        </w:rPr>
        <w:t xml:space="preserve">, </w:t>
      </w:r>
      <w:r>
        <w:rPr>
          <w:rFonts w:cs="Century Schoolbook"/>
          <w:iCs/>
          <w:sz w:val="24"/>
        </w:rPr>
        <w:t>40</w:t>
      </w:r>
      <w:r>
        <w:rPr>
          <w:rFonts w:cs="Century Schoolbook"/>
          <w:i w:val="0"/>
          <w:sz w:val="24"/>
        </w:rPr>
        <w:t>(5), 2777–2796. http://doi.org/10.1111/ejn.12654</w:t>
      </w:r>
    </w:p>
    <w:p w14:paraId="30D79A3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W. E., Devinsky, O., Doyle, W. K., Meager, M. R., &amp; Curtis, C. E. (2016). Human Dorsolateral Prefrontal Cortex Is Not Necessary for Spatial Working Memory. </w:t>
      </w:r>
      <w:r>
        <w:rPr>
          <w:rFonts w:cs="Century Schoolbook"/>
          <w:iCs/>
          <w:sz w:val="24"/>
        </w:rPr>
        <w:t>Journal of Neuroscience</w:t>
      </w:r>
      <w:r>
        <w:rPr>
          <w:rFonts w:cs="Century Schoolbook"/>
          <w:i w:val="0"/>
          <w:sz w:val="24"/>
        </w:rPr>
        <w:t xml:space="preserve">, </w:t>
      </w:r>
      <w:r>
        <w:rPr>
          <w:rFonts w:cs="Century Schoolbook"/>
          <w:iCs/>
          <w:sz w:val="24"/>
        </w:rPr>
        <w:t>36</w:t>
      </w:r>
      <w:r>
        <w:rPr>
          <w:rFonts w:cs="Century Schoolbook"/>
          <w:i w:val="0"/>
          <w:sz w:val="24"/>
        </w:rPr>
        <w:t>(10), 2847–2856. http://doi.org/10.1523/JNEUROSCI.3618-15.2016</w:t>
      </w:r>
    </w:p>
    <w:p w14:paraId="5A43AE5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Martinez-Trujillo, J. C., Tsotsos, J. K., Simine, E., Pomplun, M., Wildes, R., Treue, S., et al. (2005). Selectivity for speed gradients in human area MT/V5. </w:t>
      </w:r>
      <w:r>
        <w:rPr>
          <w:rFonts w:cs="Century Schoolbook"/>
          <w:iCs/>
          <w:sz w:val="24"/>
        </w:rPr>
        <w:t>Neuroreport</w:t>
      </w:r>
      <w:r>
        <w:rPr>
          <w:rFonts w:cs="Century Schoolbook"/>
          <w:i w:val="0"/>
          <w:sz w:val="24"/>
        </w:rPr>
        <w:t xml:space="preserve">, </w:t>
      </w:r>
      <w:r>
        <w:rPr>
          <w:rFonts w:cs="Century Schoolbook"/>
          <w:iCs/>
          <w:sz w:val="24"/>
        </w:rPr>
        <w:t>16</w:t>
      </w:r>
      <w:r>
        <w:rPr>
          <w:rFonts w:cs="Century Schoolbook"/>
          <w:i w:val="0"/>
          <w:sz w:val="24"/>
        </w:rPr>
        <w:t>(5), 435–438.</w:t>
      </w:r>
    </w:p>
    <w:p w14:paraId="7183CCD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Mattar, M. G., Cole, M. W., Thompson-Schill, S. L., &amp; Bassett, D. S. (2015). A Functional Cartography of Cognitive Systems. </w:t>
      </w:r>
      <w:r>
        <w:rPr>
          <w:rFonts w:cs="Century Schoolbook"/>
          <w:iCs/>
          <w:sz w:val="24"/>
        </w:rPr>
        <w:t>PLoS Computational Biology</w:t>
      </w:r>
      <w:r>
        <w:rPr>
          <w:rFonts w:cs="Century Schoolbook"/>
          <w:i w:val="0"/>
          <w:sz w:val="24"/>
        </w:rPr>
        <w:t xml:space="preserve">, </w:t>
      </w:r>
      <w:r>
        <w:rPr>
          <w:rFonts w:cs="Century Schoolbook"/>
          <w:iCs/>
          <w:sz w:val="24"/>
        </w:rPr>
        <w:t>11</w:t>
      </w:r>
      <w:r>
        <w:rPr>
          <w:rFonts w:cs="Century Schoolbook"/>
          <w:i w:val="0"/>
          <w:sz w:val="24"/>
        </w:rPr>
        <w:t>(12), e1004533. http://doi.org/10.1371/journal.pcbi.1004533</w:t>
      </w:r>
    </w:p>
    <w:p w14:paraId="68574041"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Maunsell, J. H., &amp; Van Essen, D. C. (1983). Functional properties of neurons in middle temporal visual area of the macaque monkey. II. Binocular interactions and sensitivity to binocular disparity. </w:t>
      </w:r>
      <w:r>
        <w:rPr>
          <w:rFonts w:cs="Century Schoolbook"/>
          <w:iCs/>
          <w:sz w:val="24"/>
        </w:rPr>
        <w:t>Journal of Neurophysiology</w:t>
      </w:r>
      <w:r>
        <w:rPr>
          <w:rFonts w:cs="Century Schoolbook"/>
          <w:i w:val="0"/>
          <w:sz w:val="24"/>
        </w:rPr>
        <w:t xml:space="preserve">, </w:t>
      </w:r>
      <w:r>
        <w:rPr>
          <w:rFonts w:cs="Century Schoolbook"/>
          <w:iCs/>
          <w:sz w:val="24"/>
        </w:rPr>
        <w:t>49</w:t>
      </w:r>
      <w:r>
        <w:rPr>
          <w:rFonts w:cs="Century Schoolbook"/>
          <w:i w:val="0"/>
          <w:sz w:val="24"/>
        </w:rPr>
        <w:t>(5), 1148–1167. http://doi.org/10.1152/jn.00847.2015</w:t>
      </w:r>
    </w:p>
    <w:p w14:paraId="7648F51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Mazziotta, J., Toga, A., Evans, A., Fox, P., Lancaster, J., Zilles, K., et al. (2001). A probabilistic atlas and reference system for the human brain: International Consortium for Brain Mapping (ICBM).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356</w:t>
      </w:r>
      <w:r>
        <w:rPr>
          <w:rFonts w:cs="Century Schoolbook"/>
          <w:i w:val="0"/>
          <w:sz w:val="24"/>
        </w:rPr>
        <w:t>(1412), 1293–1322. http://doi.org/10.1098/rstb.2001.0915</w:t>
      </w:r>
    </w:p>
    <w:p w14:paraId="67F09B9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Milad, M. R., Quirk, G. J., Pitman, R. K., Orr, S. P., Fischl, B., &amp; Rauch, S. L. (2007). A Role for the Human Dorsal Anterior Cingulate Cortex in Fear Expression. </w:t>
      </w:r>
      <w:r>
        <w:rPr>
          <w:rFonts w:cs="Century Schoolbook"/>
          <w:iCs/>
          <w:sz w:val="24"/>
        </w:rPr>
        <w:t>Biological Psychiatry</w:t>
      </w:r>
      <w:r>
        <w:rPr>
          <w:rFonts w:cs="Century Schoolbook"/>
          <w:i w:val="0"/>
          <w:sz w:val="24"/>
        </w:rPr>
        <w:t xml:space="preserve">, </w:t>
      </w:r>
      <w:r>
        <w:rPr>
          <w:rFonts w:cs="Century Schoolbook"/>
          <w:iCs/>
          <w:sz w:val="24"/>
        </w:rPr>
        <w:t>62</w:t>
      </w:r>
      <w:r>
        <w:rPr>
          <w:rFonts w:cs="Century Schoolbook"/>
          <w:i w:val="0"/>
          <w:sz w:val="24"/>
        </w:rPr>
        <w:t>(10), 1191–1194. http://doi.org/10.1016/j.biopsych.2007.04.032</w:t>
      </w:r>
    </w:p>
    <w:p w14:paraId="148E27C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Milham, M. P., Banich, M. T., Webb, A., Barad, V., Cohen, N. J., Wszalek, T., &amp; Kramer, A. F. (2001). The relative involvement of anterior cingulate and prefrontal cortex in attentional control depends on nature of conflict. </w:t>
      </w:r>
      <w:r>
        <w:rPr>
          <w:rFonts w:cs="Century Schoolbook"/>
          <w:iCs/>
          <w:sz w:val="24"/>
        </w:rPr>
        <w:t>Cognitive Brain Research</w:t>
      </w:r>
      <w:r>
        <w:rPr>
          <w:rFonts w:cs="Century Schoolbook"/>
          <w:i w:val="0"/>
          <w:sz w:val="24"/>
        </w:rPr>
        <w:t xml:space="preserve">, </w:t>
      </w:r>
      <w:r>
        <w:rPr>
          <w:rFonts w:cs="Century Schoolbook"/>
          <w:iCs/>
          <w:sz w:val="24"/>
        </w:rPr>
        <w:t>12</w:t>
      </w:r>
      <w:r>
        <w:rPr>
          <w:rFonts w:cs="Century Schoolbook"/>
          <w:i w:val="0"/>
          <w:sz w:val="24"/>
        </w:rPr>
        <w:t>(3), 467–473. http://doi.org/10.1016/S0926-6410(01)00076-3</w:t>
      </w:r>
    </w:p>
    <w:p w14:paraId="2C99E0E7"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Miller, E. K., &amp; Cohen, J. D. (2001). An integrative theory of prefrontal cortex function. </w:t>
      </w:r>
      <w:r>
        <w:rPr>
          <w:rFonts w:cs="Century Schoolbook"/>
          <w:iCs/>
          <w:sz w:val="24"/>
        </w:rPr>
        <w:t>Annual Review of Neuroscience</w:t>
      </w:r>
      <w:r>
        <w:rPr>
          <w:rFonts w:cs="Century Schoolbook"/>
          <w:i w:val="0"/>
          <w:sz w:val="24"/>
        </w:rPr>
        <w:t xml:space="preserve">, </w:t>
      </w:r>
      <w:r>
        <w:rPr>
          <w:rFonts w:cs="Century Schoolbook"/>
          <w:iCs/>
          <w:sz w:val="24"/>
        </w:rPr>
        <w:t>24</w:t>
      </w:r>
      <w:r>
        <w:rPr>
          <w:rFonts w:cs="Century Schoolbook"/>
          <w:i w:val="0"/>
          <w:sz w:val="24"/>
        </w:rPr>
        <w:t>(1), 167–202. http://doi.org/10.1146/annurev.neuro.24.1.167</w:t>
      </w:r>
    </w:p>
    <w:p w14:paraId="2655DA4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Mitchell, J. P., Banaji, M. R., &amp; Macrae, C. N. (2005). The link between social cognition and self-referential thought in the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17</w:t>
      </w:r>
      <w:r>
        <w:rPr>
          <w:rFonts w:cs="Century Schoolbook"/>
          <w:i w:val="0"/>
          <w:sz w:val="24"/>
        </w:rPr>
        <w:t>(8), 1306–1315. http://doi.org/10.1162/0898929055002418</w:t>
      </w:r>
    </w:p>
    <w:p w14:paraId="46A4BAC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(2015a). Co-Activation-Based Parcellation of the Lateral Prefrontal Cortex Delineates the Inferior Frontal Junction Area. </w:t>
      </w:r>
      <w:r>
        <w:rPr>
          <w:rFonts w:cs="Century Schoolbook"/>
          <w:iCs/>
          <w:sz w:val="24"/>
        </w:rPr>
        <w:t>Cerebral Cortex</w:t>
      </w:r>
      <w:r>
        <w:rPr>
          <w:rFonts w:cs="Century Schoolbook"/>
          <w:i w:val="0"/>
          <w:sz w:val="24"/>
        </w:rPr>
        <w:t>, 1–17. http://doi.org/10.1093/cercor/bhv073</w:t>
      </w:r>
    </w:p>
    <w:p w14:paraId="389D3E7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(2015b). Co-Activation-Based Parcellation of the Lateral Prefrontal Cortex Delineates the Inferior Frontal Junction Area. </w:t>
      </w:r>
      <w:r>
        <w:rPr>
          <w:rFonts w:cs="Century Schoolbook"/>
          <w:iCs/>
          <w:sz w:val="24"/>
        </w:rPr>
        <w:t>Cerebral Cortex</w:t>
      </w:r>
      <w:r>
        <w:rPr>
          <w:rFonts w:cs="Century Schoolbook"/>
          <w:i w:val="0"/>
          <w:sz w:val="24"/>
        </w:rPr>
        <w:t>, bhv073–17. http://doi.org/10.1093/cercor/bhv073</w:t>
      </w:r>
    </w:p>
    <w:p w14:paraId="0372A94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Müllner, D. (2013). fastcluster: Fast Hierarchical, Agglomerative Clustering Routines for Rand Python. </w:t>
      </w:r>
      <w:r>
        <w:rPr>
          <w:rFonts w:cs="Century Schoolbook"/>
          <w:iCs/>
          <w:sz w:val="24"/>
        </w:rPr>
        <w:t>Journal of Statistical Software</w:t>
      </w:r>
      <w:r>
        <w:rPr>
          <w:rFonts w:cs="Century Schoolbook"/>
          <w:i w:val="0"/>
          <w:sz w:val="24"/>
        </w:rPr>
        <w:t xml:space="preserve">, </w:t>
      </w:r>
      <w:r>
        <w:rPr>
          <w:rFonts w:cs="Century Schoolbook"/>
          <w:iCs/>
          <w:sz w:val="24"/>
        </w:rPr>
        <w:t>53</w:t>
      </w:r>
      <w:r>
        <w:rPr>
          <w:rFonts w:cs="Century Schoolbook"/>
          <w:i w:val="0"/>
          <w:sz w:val="24"/>
        </w:rPr>
        <w:t>(9). http://doi.org/10.18637/jss.v053.i09</w:t>
      </w:r>
    </w:p>
    <w:p w14:paraId="60D51CA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Nee, D. E., Brown, J. W., Askren, M. K., Berman, M. G., Demiralp, E., Krawitz, A., &amp; Jonides, J. (2013). A Meta-analysis of Executive Components of Working Memory.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(2), 264–282. http://doi.org/10.1093/cercor/bhs007</w:t>
      </w:r>
    </w:p>
    <w:p w14:paraId="6AB80E6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(2010a).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320E3F7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(2010b).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67A4B5B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(2010c).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34DBAA8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Neubert, F.-X., Mars, R. B., Thomas, A. G., Sallet, J., &amp; Rushworth, M. F. S. (2014). Comparison of Human Ventral Frontal Cortex Areas for Cognitive Control and Language with Areas in Monkey Frontal Cortex. </w:t>
      </w:r>
      <w:r>
        <w:rPr>
          <w:rFonts w:cs="Century Schoolbook"/>
          <w:iCs/>
          <w:sz w:val="24"/>
        </w:rPr>
        <w:t>Neuron</w:t>
      </w:r>
      <w:r>
        <w:rPr>
          <w:rFonts w:cs="Century Schoolbook"/>
          <w:i w:val="0"/>
          <w:sz w:val="24"/>
        </w:rPr>
        <w:t xml:space="preserve">, </w:t>
      </w:r>
      <w:r>
        <w:rPr>
          <w:rFonts w:cs="Century Schoolbook"/>
          <w:iCs/>
          <w:sz w:val="24"/>
        </w:rPr>
        <w:t>81</w:t>
      </w:r>
      <w:r>
        <w:rPr>
          <w:rFonts w:cs="Century Schoolbook"/>
          <w:i w:val="0"/>
          <w:sz w:val="24"/>
        </w:rPr>
        <w:t>(3), 700–713. http://doi.org/10.1016/j.neuron.2013.11.012</w:t>
      </w:r>
    </w:p>
    <w:p w14:paraId="6A2B069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Northoff, G., Heinzel, A., de Greck, M., Bermpohl, F., Dobrowolny, H., &amp; Panksepp, J. (2006). Self-referential processing in our brain--a meta-analysis of imaging studies on the self.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(1), 440–457. http://doi.org/10.1016/j.neuroimage.2005.12.002</w:t>
      </w:r>
    </w:p>
    <w:p w14:paraId="0FA7C19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Opialla, S., Lutz, J., Scherpiet, S., Hittmeyer, A., Jäncke, L., Rufer, M., et al. (2015). Neural circuits of emotion regulation: a comparison of mindfulness-based and cognitive reappraisal strategies. </w:t>
      </w:r>
      <w:r>
        <w:rPr>
          <w:rFonts w:cs="Century Schoolbook"/>
          <w:iCs/>
          <w:sz w:val="24"/>
        </w:rPr>
        <w:t>European Archives of Psychiatry and Clinical Neuroscience</w:t>
      </w:r>
      <w:r>
        <w:rPr>
          <w:rFonts w:cs="Century Schoolbook"/>
          <w:i w:val="0"/>
          <w:sz w:val="24"/>
        </w:rPr>
        <w:t xml:space="preserve">, </w:t>
      </w:r>
      <w:r>
        <w:rPr>
          <w:rFonts w:cs="Century Schoolbook"/>
          <w:iCs/>
          <w:sz w:val="24"/>
        </w:rPr>
        <w:t>265</w:t>
      </w:r>
      <w:r>
        <w:rPr>
          <w:rFonts w:cs="Century Schoolbook"/>
          <w:i w:val="0"/>
          <w:sz w:val="24"/>
        </w:rPr>
        <w:t>(1), 45–55. http://doi.org/10.1007/s00406-014-0510-z</w:t>
      </w:r>
    </w:p>
    <w:p w14:paraId="31BB952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Orr, J. M., Smolker, H. R., &amp; Banich, M. T. (2015). Organization of the Human Frontal Pole Revealed by Large-Scale DTI-Based Connectivity: Implications for Control of Behavior. </w:t>
      </w:r>
      <w:r>
        <w:rPr>
          <w:rFonts w:cs="Century Schoolbook"/>
          <w:iCs/>
          <w:sz w:val="24"/>
        </w:rPr>
        <w:t>PLoS ONE</w:t>
      </w:r>
      <w:r>
        <w:rPr>
          <w:rFonts w:cs="Century Schoolbook"/>
          <w:i w:val="0"/>
          <w:sz w:val="24"/>
        </w:rPr>
        <w:t xml:space="preserve">, </w:t>
      </w:r>
      <w:r>
        <w:rPr>
          <w:rFonts w:cs="Century Schoolbook"/>
          <w:iCs/>
          <w:sz w:val="24"/>
        </w:rPr>
        <w:t>10</w:t>
      </w:r>
      <w:r>
        <w:rPr>
          <w:rFonts w:cs="Century Schoolbook"/>
          <w:i w:val="0"/>
          <w:sz w:val="24"/>
        </w:rPr>
        <w:t>(5), e0124797. http://doi.org/10.1371/journal.pone.0124797</w:t>
      </w:r>
    </w:p>
    <w:p w14:paraId="0456C3D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Eickhoff, S. B., Hoffstaedter, F., Schleicher, A., Mohlberg, H., Vogt, B. A., et al. (2015). Functional organization of human subgenual cortical areas: Relationship between architectonical segregation and connectional heterogeneity. </w:t>
      </w:r>
      <w:r>
        <w:rPr>
          <w:rFonts w:cs="Century Schoolbook"/>
          <w:iCs/>
          <w:sz w:val="24"/>
        </w:rPr>
        <w:t>NeuroImage</w:t>
      </w:r>
      <w:r>
        <w:rPr>
          <w:rFonts w:cs="Century Schoolbook"/>
          <w:i w:val="0"/>
          <w:sz w:val="24"/>
        </w:rPr>
        <w:t xml:space="preserve">, </w:t>
      </w:r>
      <w:r>
        <w:rPr>
          <w:rFonts w:cs="Century Schoolbook"/>
          <w:iCs/>
          <w:sz w:val="24"/>
        </w:rPr>
        <w:t>115</w:t>
      </w:r>
      <w:r>
        <w:rPr>
          <w:rFonts w:cs="Century Schoolbook"/>
          <w:i w:val="0"/>
          <w:sz w:val="24"/>
        </w:rPr>
        <w:t>(C), 177–190. http://doi.org/10.1016/j.neuroimage.2015.04.053</w:t>
      </w:r>
    </w:p>
    <w:p w14:paraId="0FA365C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Zilles, K., Schleicher, A., &amp; Vogt, B. A. (2013). Cyto- and receptor architecture of area 32 in human and macaque brains. </w:t>
      </w:r>
      <w:r>
        <w:rPr>
          <w:rFonts w:cs="Century Schoolbook"/>
          <w:iCs/>
          <w:sz w:val="24"/>
        </w:rPr>
        <w:t>The Journal of Comparative Neurology</w:t>
      </w:r>
      <w:r>
        <w:rPr>
          <w:rFonts w:cs="Century Schoolbook"/>
          <w:i w:val="0"/>
          <w:sz w:val="24"/>
        </w:rPr>
        <w:t xml:space="preserve">, </w:t>
      </w:r>
      <w:r>
        <w:rPr>
          <w:rFonts w:cs="Century Schoolbook"/>
          <w:iCs/>
          <w:sz w:val="24"/>
        </w:rPr>
        <w:t>521</w:t>
      </w:r>
      <w:r>
        <w:rPr>
          <w:rFonts w:cs="Century Schoolbook"/>
          <w:i w:val="0"/>
          <w:sz w:val="24"/>
        </w:rPr>
        <w:t>(14), 3272–3286. http://doi.org/10.1002/cne.23346</w:t>
      </w:r>
    </w:p>
    <w:p w14:paraId="0A83200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(1996). Location and function of the human frontal eye-field: A selective review. </w:t>
      </w:r>
      <w:r>
        <w:rPr>
          <w:rFonts w:cs="Century Schoolbook"/>
          <w:iCs/>
          <w:sz w:val="24"/>
        </w:rPr>
        <w:t>Neuropsychologia</w:t>
      </w:r>
      <w:r>
        <w:rPr>
          <w:rFonts w:cs="Century Schoolbook"/>
          <w:i w:val="0"/>
          <w:sz w:val="24"/>
        </w:rPr>
        <w:t xml:space="preserve">, </w:t>
      </w:r>
      <w:r>
        <w:rPr>
          <w:rFonts w:cs="Century Schoolbook"/>
          <w:iCs/>
          <w:sz w:val="24"/>
        </w:rPr>
        <w:t>34</w:t>
      </w:r>
      <w:r>
        <w:rPr>
          <w:rFonts w:cs="Century Schoolbook"/>
          <w:i w:val="0"/>
          <w:sz w:val="24"/>
        </w:rPr>
        <w:t>(6), 475–483. http://doi.org/10.1016/0028-3932(95)00134-4</w:t>
      </w:r>
    </w:p>
    <w:p w14:paraId="6370D65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Tomaiuolo, F., Otaky, N., MacDonald, D., Petrides, M., Atlas, J., et al. (1996). Human cingulate and paracingulate sulci: pattern, variability, asymmetry, and probabilistic map.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(2), 207–214. http://doi.org/10.1093/cercor/6.2.207</w:t>
      </w:r>
    </w:p>
    <w:p w14:paraId="7ADB454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Pedregosa, F., Varoquaux, G., Gamfort, A., Michel, V., Thirion, B., Grisel, O., et al. (2011). Scikit-learn: Machine Learning in Python. </w:t>
      </w:r>
      <w:r>
        <w:rPr>
          <w:rFonts w:cs="Century Schoolbook"/>
          <w:iCs/>
          <w:sz w:val="24"/>
        </w:rPr>
        <w:t>Journal of Machine Learning Research</w:t>
      </w:r>
      <w:r>
        <w:rPr>
          <w:rFonts w:cs="Century Schoolbook"/>
          <w:i w:val="0"/>
          <w:sz w:val="24"/>
        </w:rPr>
        <w:t xml:space="preserve">, </w:t>
      </w:r>
      <w:r>
        <w:rPr>
          <w:rFonts w:cs="Century Schoolbook"/>
          <w:iCs/>
          <w:sz w:val="24"/>
        </w:rPr>
        <w:t>12</w:t>
      </w:r>
      <w:r>
        <w:rPr>
          <w:rFonts w:cs="Century Schoolbook"/>
          <w:i w:val="0"/>
          <w:sz w:val="24"/>
        </w:rPr>
        <w:t>(Oct), 2825–2830.</w:t>
      </w:r>
    </w:p>
    <w:p w14:paraId="48FDC32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Petrides, M. (2005). Lateral prefrontal cortex: architectonic and functional organization.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360</w:t>
      </w:r>
      <w:r>
        <w:rPr>
          <w:rFonts w:cs="Century Schoolbook"/>
          <w:i w:val="0"/>
          <w:sz w:val="24"/>
        </w:rPr>
        <w:t>(1456), 781–795. http://doi.org/10.1098/rstb.2005.1631</w:t>
      </w:r>
    </w:p>
    <w:p w14:paraId="4A34B3D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Picard, N., &amp; Strick, P. L. (1996). Motor Areas of the Medial Wall: A Review of Their Location and Functional Activation.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(3), 342–353. http://doi.org/10.1093/cercor/6.3.342</w:t>
      </w:r>
    </w:p>
    <w:p w14:paraId="62E5196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(2006). Can cognitive processes be inferred from neuroimaging data? </w:t>
      </w:r>
      <w:r>
        <w:rPr>
          <w:rFonts w:cs="Century Schoolbook"/>
          <w:iCs/>
          <w:sz w:val="24"/>
        </w:rPr>
        <w:t>Trends in Cognitive Sciences</w:t>
      </w:r>
      <w:r>
        <w:rPr>
          <w:rFonts w:cs="Century Schoolbook"/>
          <w:i w:val="0"/>
          <w:sz w:val="24"/>
        </w:rPr>
        <w:t xml:space="preserve">, </w:t>
      </w:r>
      <w:r>
        <w:rPr>
          <w:rFonts w:cs="Century Schoolbook"/>
          <w:iCs/>
          <w:sz w:val="24"/>
        </w:rPr>
        <w:t>10</w:t>
      </w:r>
      <w:r>
        <w:rPr>
          <w:rFonts w:cs="Century Schoolbook"/>
          <w:i w:val="0"/>
          <w:sz w:val="24"/>
        </w:rPr>
        <w:t>(2), 59–63. http://doi.org/10.1016/j.tics.2005.12.004</w:t>
      </w:r>
    </w:p>
    <w:p w14:paraId="0A0D32E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(2007). Region of interest analysis for fMRI. </w:t>
      </w:r>
      <w:r>
        <w:rPr>
          <w:rFonts w:cs="Century Schoolbook"/>
          <w:iCs/>
          <w:sz w:val="24"/>
        </w:rPr>
        <w:t>Social Cognitive and Affective Neuroscience</w:t>
      </w:r>
      <w:r>
        <w:rPr>
          <w:rFonts w:cs="Century Schoolbook"/>
          <w:i w:val="0"/>
          <w:sz w:val="24"/>
        </w:rPr>
        <w:t xml:space="preserve">, </w:t>
      </w:r>
      <w:r>
        <w:rPr>
          <w:rFonts w:cs="Century Schoolbook"/>
          <w:iCs/>
          <w:sz w:val="24"/>
        </w:rPr>
        <w:t>2</w:t>
      </w:r>
      <w:r>
        <w:rPr>
          <w:rFonts w:cs="Century Schoolbook"/>
          <w:i w:val="0"/>
          <w:sz w:val="24"/>
        </w:rPr>
        <w:t>(1), 67–70. http://doi.org/10.1093/scan/nsm006</w:t>
      </w:r>
    </w:p>
    <w:p w14:paraId="3766AC9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Poldrack, R. A., &amp; Yarkoni, T. (2016). From Brain Maps to Cognitive Ontologies: Informatics and the Search for Mental Structure. </w:t>
      </w:r>
      <w:r>
        <w:rPr>
          <w:rFonts w:cs="Century Schoolbook"/>
          <w:iCs/>
          <w:sz w:val="24"/>
        </w:rPr>
        <w:t>Annual Review of Psychology</w:t>
      </w:r>
      <w:r>
        <w:rPr>
          <w:rFonts w:cs="Century Schoolbook"/>
          <w:i w:val="0"/>
          <w:sz w:val="24"/>
        </w:rPr>
        <w:t xml:space="preserve">, </w:t>
      </w:r>
      <w:r>
        <w:rPr>
          <w:rFonts w:cs="Century Schoolbook"/>
          <w:iCs/>
          <w:sz w:val="24"/>
        </w:rPr>
        <w:t>67</w:t>
      </w:r>
      <w:r>
        <w:rPr>
          <w:rFonts w:cs="Century Schoolbook"/>
          <w:i w:val="0"/>
          <w:sz w:val="24"/>
        </w:rPr>
        <w:t>(1), 587–612. http://doi.org/10.1146/annurev-psych-122414-033729</w:t>
      </w:r>
    </w:p>
    <w:p w14:paraId="78F92E6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Kittur, A., Kalar, D., Miller, E., Seppa, C., Gil, Y., et al. (2011). The cognitive atlas: toward a knowledge foundation for cognitive neuroscience. </w:t>
      </w:r>
      <w:r>
        <w:rPr>
          <w:rFonts w:cs="Century Schoolbook"/>
          <w:iCs/>
          <w:sz w:val="24"/>
        </w:rPr>
        <w:t>Frontiers in Neuroinformatics</w:t>
      </w:r>
      <w:r>
        <w:rPr>
          <w:rFonts w:cs="Century Schoolbook"/>
          <w:i w:val="0"/>
          <w:sz w:val="24"/>
        </w:rPr>
        <w:t xml:space="preserve">, </w:t>
      </w:r>
      <w:r>
        <w:rPr>
          <w:rFonts w:cs="Century Schoolbook"/>
          <w:iCs/>
          <w:sz w:val="24"/>
        </w:rPr>
        <w:t>5</w:t>
      </w:r>
      <w:r>
        <w:rPr>
          <w:rFonts w:cs="Century Schoolbook"/>
          <w:i w:val="0"/>
          <w:sz w:val="24"/>
        </w:rPr>
        <w:t>, 17. http://doi.org/10.3389/fninf.2011.00017</w:t>
      </w:r>
    </w:p>
    <w:p w14:paraId="0A75C258"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(2012a).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http://doi.org/10.1371/journal.pcbi.1002707.s002</w:t>
      </w:r>
    </w:p>
    <w:p w14:paraId="62AD61F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(2012b).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w:t>
      </w:r>
    </w:p>
    <w:p w14:paraId="3093285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Postle, B. R. (2016). Working memory functions of the prefrontal cortex. In M. Watanabe (Ed.), (Vol. Prefrontal Cortex as an Executive, Emotional and Social Brain., pp. 1–14). Springer.</w:t>
      </w:r>
    </w:p>
    <w:p w14:paraId="187EE6D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&amp; Petersen, S. E. (2013). Control-related systems in the human brain. </w:t>
      </w:r>
      <w:r>
        <w:rPr>
          <w:rFonts w:cs="Century Schoolbook"/>
          <w:iCs/>
          <w:sz w:val="24"/>
        </w:rPr>
        <w:t>Current Opinion in Neurobiology</w:t>
      </w:r>
      <w:r>
        <w:rPr>
          <w:rFonts w:cs="Century Schoolbook"/>
          <w:i w:val="0"/>
          <w:sz w:val="24"/>
        </w:rPr>
        <w:t xml:space="preserve">, </w:t>
      </w:r>
      <w:r>
        <w:rPr>
          <w:rFonts w:cs="Century Schoolbook"/>
          <w:iCs/>
          <w:sz w:val="24"/>
        </w:rPr>
        <w:t>23</w:t>
      </w:r>
      <w:r>
        <w:rPr>
          <w:rFonts w:cs="Century Schoolbook"/>
          <w:i w:val="0"/>
          <w:sz w:val="24"/>
        </w:rPr>
        <w:t>(2), 223–228. http://doi.org/10.1016/j.conb.2012.12.009</w:t>
      </w:r>
    </w:p>
    <w:p w14:paraId="5769EAF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Cohen, A. L., Nelson, S. M., Wig, G. S., Barnes, K. A., Church, J. A., et al. (2011). Functional Network Organization of the Human Brain. </w:t>
      </w:r>
      <w:r>
        <w:rPr>
          <w:rFonts w:cs="Century Schoolbook"/>
          <w:iCs/>
          <w:sz w:val="24"/>
        </w:rPr>
        <w:t>Neuron</w:t>
      </w:r>
      <w:r>
        <w:rPr>
          <w:rFonts w:cs="Century Schoolbook"/>
          <w:i w:val="0"/>
          <w:sz w:val="24"/>
        </w:rPr>
        <w:t xml:space="preserve">, </w:t>
      </w:r>
      <w:r>
        <w:rPr>
          <w:rFonts w:cs="Century Schoolbook"/>
          <w:iCs/>
          <w:sz w:val="24"/>
        </w:rPr>
        <w:t>72</w:t>
      </w:r>
      <w:r>
        <w:rPr>
          <w:rFonts w:cs="Century Schoolbook"/>
          <w:i w:val="0"/>
          <w:sz w:val="24"/>
        </w:rPr>
        <w:t>(4), 665–678. http://doi.org/10.1016/j.neuron.2011.09.006</w:t>
      </w:r>
    </w:p>
    <w:p w14:paraId="1568F0E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Riggall, A. C., &amp; Postle, B. R. (2012). The relationship between working memory storage and elevated activity as measured with functional magnetic resonance imaging. </w:t>
      </w:r>
      <w:r>
        <w:rPr>
          <w:rFonts w:cs="Century Schoolbook"/>
          <w:iCs/>
          <w:sz w:val="24"/>
        </w:rPr>
        <w:t>J Neurosci</w:t>
      </w:r>
      <w:r>
        <w:rPr>
          <w:rFonts w:cs="Century Schoolbook"/>
          <w:i w:val="0"/>
          <w:sz w:val="24"/>
        </w:rPr>
        <w:t xml:space="preserve">, </w:t>
      </w:r>
      <w:r>
        <w:rPr>
          <w:rFonts w:cs="Century Schoolbook"/>
          <w:iCs/>
          <w:sz w:val="24"/>
        </w:rPr>
        <w:t>32</w:t>
      </w:r>
      <w:r>
        <w:rPr>
          <w:rFonts w:cs="Century Schoolbook"/>
          <w:i w:val="0"/>
          <w:sz w:val="24"/>
        </w:rPr>
        <w:t>(38), 12990–12998. http://doi.org/10.1523/JNEUROSCI.1892-12.2012</w:t>
      </w:r>
    </w:p>
    <w:p w14:paraId="75EEDDE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Robinson, J. L., Laird, A. R., Glahn, D. C., Lovallo, W. R., &amp; Fox, P. T. (2010). Metaanalytic connectivity modeling: Delineating the functional connectivity of the human amygdala. </w:t>
      </w:r>
      <w:r>
        <w:rPr>
          <w:rFonts w:cs="Century Schoolbook"/>
          <w:iCs/>
          <w:sz w:val="24"/>
        </w:rPr>
        <w:t>Human Brain Mapping</w:t>
      </w:r>
      <w:r>
        <w:rPr>
          <w:rFonts w:cs="Century Schoolbook"/>
          <w:i w:val="0"/>
          <w:sz w:val="24"/>
        </w:rPr>
        <w:t xml:space="preserve">, </w:t>
      </w:r>
      <w:r>
        <w:rPr>
          <w:rFonts w:cs="Century Schoolbook"/>
          <w:iCs/>
          <w:sz w:val="24"/>
        </w:rPr>
        <w:t>31</w:t>
      </w:r>
      <w:r>
        <w:rPr>
          <w:rFonts w:cs="Century Schoolbook"/>
          <w:i w:val="0"/>
          <w:sz w:val="24"/>
        </w:rPr>
        <w:t>(2), 173–184. http://doi.org/10.1002/hbm.20854</w:t>
      </w:r>
    </w:p>
    <w:p w14:paraId="67C4D1A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Roland, P. E., Larsen, B., Lassen, N. A., &amp; Skinhøj, E. (1980). Supplementary motor area and other cortical areas in organization of voluntary movements in man. </w:t>
      </w:r>
      <w:r>
        <w:rPr>
          <w:rFonts w:cs="Century Schoolbook"/>
          <w:iCs/>
          <w:sz w:val="24"/>
        </w:rPr>
        <w:t>Journal of Neurophysiology</w:t>
      </w:r>
      <w:r>
        <w:rPr>
          <w:rFonts w:cs="Century Schoolbook"/>
          <w:i w:val="0"/>
          <w:sz w:val="24"/>
        </w:rPr>
        <w:t xml:space="preserve">, </w:t>
      </w:r>
      <w:r>
        <w:rPr>
          <w:rFonts w:cs="Century Schoolbook"/>
          <w:iCs/>
          <w:sz w:val="24"/>
        </w:rPr>
        <w:t>43</w:t>
      </w:r>
      <w:r>
        <w:rPr>
          <w:rFonts w:cs="Century Schoolbook"/>
          <w:i w:val="0"/>
          <w:sz w:val="24"/>
        </w:rPr>
        <w:t>(1), 118–136.</w:t>
      </w:r>
    </w:p>
    <w:p w14:paraId="04AB8D3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Rolls, E. T., O'Doherty, J., Kringelbach, M. L., Francis, S., Bowtell, R., &amp; McGlone, F. (2003). Representations of Pleasant and Painful Touch in the Human Orbitofrontal and Cingulate Cortices. </w:t>
      </w:r>
      <w:r>
        <w:rPr>
          <w:rFonts w:cs="Century Schoolbook"/>
          <w:iCs/>
          <w:sz w:val="24"/>
        </w:rPr>
        <w:t>Cerebral Cortex</w:t>
      </w:r>
      <w:r>
        <w:rPr>
          <w:rFonts w:cs="Century Schoolbook"/>
          <w:i w:val="0"/>
          <w:sz w:val="24"/>
        </w:rPr>
        <w:t xml:space="preserve">, </w:t>
      </w:r>
      <w:r>
        <w:rPr>
          <w:rFonts w:cs="Century Schoolbook"/>
          <w:iCs/>
          <w:sz w:val="24"/>
        </w:rPr>
        <w:t>13</w:t>
      </w:r>
      <w:r>
        <w:rPr>
          <w:rFonts w:cs="Century Schoolbook"/>
          <w:i w:val="0"/>
          <w:sz w:val="24"/>
        </w:rPr>
        <w:t xml:space="preserve">(3), 308–317. </w:t>
      </w:r>
      <w:r>
        <w:rPr>
          <w:rFonts w:cs="Century Schoolbook"/>
          <w:i w:val="0"/>
          <w:sz w:val="24"/>
        </w:rPr>
        <w:lastRenderedPageBreak/>
        <w:t>http://doi.org/10.1093/cercor/13.3.308</w:t>
      </w:r>
    </w:p>
    <w:p w14:paraId="445574D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Roy, M., Shohamy, D., &amp; Wager, T. D. (2012). Ventromedial prefrontal-subcortical systems and the generation of affective meaning. </w:t>
      </w:r>
      <w:r>
        <w:rPr>
          <w:rFonts w:cs="Century Schoolbook"/>
          <w:iCs/>
          <w:sz w:val="24"/>
        </w:rPr>
        <w:t>Trends in Cognitive Sciences</w:t>
      </w:r>
      <w:r>
        <w:rPr>
          <w:rFonts w:cs="Century Schoolbook"/>
          <w:i w:val="0"/>
          <w:sz w:val="24"/>
        </w:rPr>
        <w:t xml:space="preserve">, </w:t>
      </w:r>
      <w:r>
        <w:rPr>
          <w:rFonts w:cs="Century Schoolbook"/>
          <w:iCs/>
          <w:sz w:val="24"/>
        </w:rPr>
        <w:t>16</w:t>
      </w:r>
      <w:r>
        <w:rPr>
          <w:rFonts w:cs="Century Schoolbook"/>
          <w:i w:val="0"/>
          <w:sz w:val="24"/>
        </w:rPr>
        <w:t>(3), 147–156. http://doi.org/10.1016/j.tics.2012.01.005</w:t>
      </w:r>
    </w:p>
    <w:p w14:paraId="1D70FBC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Salimi-Khorshidi, G., Smith, S. M., Keltner, J. R., Wager, T. D., &amp; Nichols, T. E. (2009). Meta-analysis of neuroimaging data: A comparison of image-based and coordinate-based pooling of studies. </w:t>
      </w:r>
      <w:r>
        <w:rPr>
          <w:rFonts w:cs="Century Schoolbook"/>
          <w:iCs/>
          <w:sz w:val="24"/>
        </w:rPr>
        <w:t>NeuroImage</w:t>
      </w:r>
      <w:r>
        <w:rPr>
          <w:rFonts w:cs="Century Schoolbook"/>
          <w:i w:val="0"/>
          <w:sz w:val="24"/>
        </w:rPr>
        <w:t xml:space="preserve">, </w:t>
      </w:r>
      <w:r>
        <w:rPr>
          <w:rFonts w:cs="Century Schoolbook"/>
          <w:iCs/>
          <w:sz w:val="24"/>
        </w:rPr>
        <w:t>45</w:t>
      </w:r>
      <w:r>
        <w:rPr>
          <w:rFonts w:cs="Century Schoolbook"/>
          <w:i w:val="0"/>
          <w:sz w:val="24"/>
        </w:rPr>
        <w:t>(3), 810–823. http://doi.org/10.1016/j.neuroimage.2008.12.039</w:t>
      </w:r>
    </w:p>
    <w:p w14:paraId="1277012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Sallet, J., Mars, R. B., Noonan, M. P., Neubert, F. X., Jbabdi, S., O'Reilly, J. X., et al. (2013). The Organization of Dorsal Frontal Cortex in Humans and Macaques. </w:t>
      </w:r>
      <w:r>
        <w:rPr>
          <w:rFonts w:cs="Century Schoolbook"/>
          <w:iCs/>
          <w:sz w:val="24"/>
        </w:rPr>
        <w:t>Journal of Neuroscience</w:t>
      </w:r>
      <w:r>
        <w:rPr>
          <w:rFonts w:cs="Century Schoolbook"/>
          <w:i w:val="0"/>
          <w:sz w:val="24"/>
        </w:rPr>
        <w:t xml:space="preserve">, </w:t>
      </w:r>
      <w:r>
        <w:rPr>
          <w:rFonts w:cs="Century Schoolbook"/>
          <w:iCs/>
          <w:sz w:val="24"/>
        </w:rPr>
        <w:t>33</w:t>
      </w:r>
      <w:r>
        <w:rPr>
          <w:rFonts w:cs="Century Schoolbook"/>
          <w:i w:val="0"/>
          <w:sz w:val="24"/>
        </w:rPr>
        <w:t>(30), 12255–12274. http://doi.org/10.1523/JNEUROSCI.5108-12.2013</w:t>
      </w:r>
    </w:p>
    <w:p w14:paraId="7A74913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Fox, A. S., &amp; Seminowicz, D. A. (2015). The cognitive-emotional brain: Opportunitvnies and challenges for understanding neuropsychiatric disorders. </w:t>
      </w:r>
      <w:r>
        <w:rPr>
          <w:rFonts w:cs="Century Schoolbook"/>
          <w:iCs/>
          <w:sz w:val="24"/>
        </w:rPr>
        <w:t>Behavioral and Brain Sciences</w:t>
      </w:r>
      <w:r>
        <w:rPr>
          <w:rFonts w:cs="Century Schoolbook"/>
          <w:i w:val="0"/>
          <w:sz w:val="24"/>
        </w:rPr>
        <w:t xml:space="preserve">, </w:t>
      </w:r>
      <w:r>
        <w:rPr>
          <w:rFonts w:cs="Century Schoolbook"/>
          <w:iCs/>
          <w:sz w:val="24"/>
        </w:rPr>
        <w:t>38</w:t>
      </w:r>
      <w:r>
        <w:rPr>
          <w:rFonts w:cs="Century Schoolbook"/>
          <w:i w:val="0"/>
          <w:sz w:val="24"/>
        </w:rPr>
        <w:t>, e86. http://doi.org/10.1017/S0140525X14001010</w:t>
      </w:r>
    </w:p>
    <w:p w14:paraId="64F470A1"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Salomons, T. V., Slagter, H. A., Fox, A. S., Winter, J. J., &amp; Davidson, R. J. (2011). The integration of negative affect, pain and cognitive control in the cingulate cortex. </w:t>
      </w:r>
      <w:r>
        <w:rPr>
          <w:rFonts w:cs="Century Schoolbook"/>
          <w:iCs/>
          <w:sz w:val="24"/>
        </w:rPr>
        <w:t>Nature Reviews Neuroscience</w:t>
      </w:r>
      <w:r>
        <w:rPr>
          <w:rFonts w:cs="Century Schoolbook"/>
          <w:i w:val="0"/>
          <w:sz w:val="24"/>
        </w:rPr>
        <w:t xml:space="preserve">, </w:t>
      </w:r>
      <w:r>
        <w:rPr>
          <w:rFonts w:cs="Century Schoolbook"/>
          <w:iCs/>
          <w:sz w:val="24"/>
        </w:rPr>
        <w:t>12</w:t>
      </w:r>
      <w:r>
        <w:rPr>
          <w:rFonts w:cs="Century Schoolbook"/>
          <w:i w:val="0"/>
          <w:sz w:val="24"/>
        </w:rPr>
        <w:t>(3), 154–167. http://doi.org/10.1038/nrn2994</w:t>
      </w:r>
    </w:p>
    <w:p w14:paraId="1091B56B"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Sharp, D. J., Bonnelle, V., De Boissezon, X., Beckmann, C. F., James, S. G., Patel, M. C., &amp; Mehta, M. A. (2010). Distinct frontal systems for response inhibition, attentional capture, and error processing. </w:t>
      </w:r>
      <w:r>
        <w:rPr>
          <w:rFonts w:cs="Century Schoolbook"/>
          <w:iCs/>
          <w:sz w:val="24"/>
        </w:rPr>
        <w:t>Proceedings of the National Academy of Sciences</w:t>
      </w:r>
      <w:r>
        <w:rPr>
          <w:rFonts w:cs="Century Schoolbook"/>
          <w:i w:val="0"/>
          <w:sz w:val="24"/>
        </w:rPr>
        <w:t xml:space="preserve">, </w:t>
      </w:r>
      <w:r>
        <w:rPr>
          <w:rFonts w:cs="Century Schoolbook"/>
          <w:iCs/>
          <w:sz w:val="24"/>
        </w:rPr>
        <w:t>107</w:t>
      </w:r>
      <w:r>
        <w:rPr>
          <w:rFonts w:cs="Century Schoolbook"/>
          <w:i w:val="0"/>
          <w:sz w:val="24"/>
        </w:rPr>
        <w:t>(13), 6106–6111. http://doi.org/10.1073/pnas.1000175107</w:t>
      </w:r>
    </w:p>
    <w:p w14:paraId="40E9970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 X., Tokoglu, F., Papademetris, X., &amp; Constable, R. T. (2013). Groupwise whole-brain parcellation from resting-state fMRI data for network node identification. </w:t>
      </w:r>
      <w:r>
        <w:rPr>
          <w:rFonts w:cs="Century Schoolbook"/>
          <w:iCs/>
          <w:sz w:val="24"/>
        </w:rPr>
        <w:t>NeuroImage</w:t>
      </w:r>
      <w:r>
        <w:rPr>
          <w:rFonts w:cs="Century Schoolbook"/>
          <w:i w:val="0"/>
          <w:sz w:val="24"/>
        </w:rPr>
        <w:t xml:space="preserve">, </w:t>
      </w:r>
      <w:r>
        <w:rPr>
          <w:rFonts w:cs="Century Schoolbook"/>
          <w:iCs/>
          <w:sz w:val="24"/>
        </w:rPr>
        <w:t>82</w:t>
      </w:r>
      <w:r>
        <w:rPr>
          <w:rFonts w:cs="Century Schoolbook"/>
          <w:i w:val="0"/>
          <w:sz w:val="24"/>
        </w:rPr>
        <w:t>(C), 403–415. http://doi.org/10.1016/j.neuroimage.2013.05.081</w:t>
      </w:r>
    </w:p>
    <w:p w14:paraId="5C5484A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Shenhav, A., Botvinick, M. M., &amp; Cohen, J. D. (2013). The Expected Value of Control: An Integrative Theory of Anterior Cingulate Cortex Function. </w:t>
      </w:r>
      <w:r>
        <w:rPr>
          <w:rFonts w:cs="Century Schoolbook"/>
          <w:iCs/>
          <w:sz w:val="24"/>
        </w:rPr>
        <w:t>Neuron</w:t>
      </w:r>
      <w:r>
        <w:rPr>
          <w:rFonts w:cs="Century Schoolbook"/>
          <w:i w:val="0"/>
          <w:sz w:val="24"/>
        </w:rPr>
        <w:t xml:space="preserve">, </w:t>
      </w:r>
      <w:r>
        <w:rPr>
          <w:rFonts w:cs="Century Schoolbook"/>
          <w:iCs/>
          <w:sz w:val="24"/>
        </w:rPr>
        <w:t>79</w:t>
      </w:r>
      <w:r>
        <w:rPr>
          <w:rFonts w:cs="Century Schoolbook"/>
          <w:i w:val="0"/>
          <w:sz w:val="24"/>
        </w:rPr>
        <w:t>(2), 217–240. http://doi.org/10.1016/j.neuron.2013.07.007</w:t>
      </w:r>
    </w:p>
    <w:p w14:paraId="31718D4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Shidara, M., &amp; Richmond, B. J. (2002). Anterior Cingulate: Single Neuronal Signals Related to Degree of Reward Expectancy. </w:t>
      </w:r>
      <w:r>
        <w:rPr>
          <w:rFonts w:cs="Century Schoolbook"/>
          <w:iCs/>
          <w:sz w:val="24"/>
        </w:rPr>
        <w:t>Science</w:t>
      </w:r>
      <w:r>
        <w:rPr>
          <w:rFonts w:cs="Century Schoolbook"/>
          <w:i w:val="0"/>
          <w:sz w:val="24"/>
        </w:rPr>
        <w:t xml:space="preserve">, </w:t>
      </w:r>
      <w:r>
        <w:rPr>
          <w:rFonts w:cs="Century Schoolbook"/>
          <w:iCs/>
          <w:sz w:val="24"/>
        </w:rPr>
        <w:t>296</w:t>
      </w:r>
      <w:r>
        <w:rPr>
          <w:rFonts w:cs="Century Schoolbook"/>
          <w:i w:val="0"/>
          <w:sz w:val="24"/>
        </w:rPr>
        <w:t>(5573), 1709–1711. http://doi.org/10.1126/science.1069504</w:t>
      </w:r>
    </w:p>
    <w:p w14:paraId="6C44ABE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Sikes, R. W., Vogt, L. J., &amp; Vogt, B. A. (2008). Distribution and properties of visceral nociceptive neurons in rabbit cingulate cortex. </w:t>
      </w:r>
      <w:r>
        <w:rPr>
          <w:rFonts w:cs="Century Schoolbook"/>
          <w:iCs/>
          <w:sz w:val="24"/>
        </w:rPr>
        <w:t>Pain</w:t>
      </w:r>
      <w:r>
        <w:rPr>
          <w:rFonts w:cs="Century Schoolbook"/>
          <w:i w:val="0"/>
          <w:sz w:val="24"/>
        </w:rPr>
        <w:t xml:space="preserve">, </w:t>
      </w:r>
      <w:r>
        <w:rPr>
          <w:rFonts w:cs="Century Schoolbook"/>
          <w:iCs/>
          <w:sz w:val="24"/>
        </w:rPr>
        <w:t>135</w:t>
      </w:r>
      <w:r>
        <w:rPr>
          <w:rFonts w:cs="Century Schoolbook"/>
          <w:i w:val="0"/>
          <w:sz w:val="24"/>
        </w:rPr>
        <w:t>(1), 160–174. http://doi.org/10.1016/j.pain.2007.09.024</w:t>
      </w:r>
    </w:p>
    <w:p w14:paraId="218302E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lastRenderedPageBreak/>
        <w:t xml:space="preserve">Smith, S. M., Fox, P. T., Miller, K. L., Glahn, D. C., Fox, P. M., Mackay, C. E., et al. (2009). Correspondence of the brain's functional architecture during activation and rest.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106</w:t>
      </w:r>
      <w:r>
        <w:rPr>
          <w:rFonts w:cs="Century Schoolbook"/>
          <w:i w:val="0"/>
          <w:sz w:val="24"/>
        </w:rPr>
        <w:t>(31), 13040–13045. http://doi.org/10.1073/pnas.0905267106</w:t>
      </w:r>
    </w:p>
    <w:p w14:paraId="3A14017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&amp; Grady, C. L. (2010). Patterns of brain activity supporting autobiographical memory, prospection, and theory of mind, and their relationship to the default mode network. </w:t>
      </w:r>
      <w:r>
        <w:rPr>
          <w:rFonts w:cs="Century Schoolbook"/>
          <w:iCs/>
          <w:sz w:val="24"/>
        </w:rPr>
        <w:t>Journal of Cognitive Neuroscience</w:t>
      </w:r>
      <w:r>
        <w:rPr>
          <w:rFonts w:cs="Century Schoolbook"/>
          <w:i w:val="0"/>
          <w:sz w:val="24"/>
        </w:rPr>
        <w:t xml:space="preserve">, </w:t>
      </w:r>
      <w:r>
        <w:rPr>
          <w:rFonts w:cs="Century Schoolbook"/>
          <w:iCs/>
          <w:sz w:val="24"/>
        </w:rPr>
        <w:t>22</w:t>
      </w:r>
      <w:r>
        <w:rPr>
          <w:rFonts w:cs="Century Schoolbook"/>
          <w:i w:val="0"/>
          <w:sz w:val="24"/>
        </w:rPr>
        <w:t>(6), 1112–1123. http://doi.org/10.1162/jocn.2009.21282</w:t>
      </w:r>
    </w:p>
    <w:p w14:paraId="2C88CAA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Sepulcre, J., Turner, G. R., Stevens, W. D., &amp; Schacter, D. L. (2013). Intrinsic architecture underlying the relations among the default, dorsal attention, and frontoparietal control networks of the human brain. </w:t>
      </w:r>
      <w:r>
        <w:rPr>
          <w:rFonts w:cs="Century Schoolbook"/>
          <w:iCs/>
          <w:sz w:val="24"/>
        </w:rPr>
        <w:t>Journal of Cognitive Neuroscience</w:t>
      </w:r>
      <w:r>
        <w:rPr>
          <w:rFonts w:cs="Century Schoolbook"/>
          <w:i w:val="0"/>
          <w:sz w:val="24"/>
        </w:rPr>
        <w:t xml:space="preserve">, </w:t>
      </w:r>
      <w:r>
        <w:rPr>
          <w:rFonts w:cs="Century Schoolbook"/>
          <w:iCs/>
          <w:sz w:val="24"/>
        </w:rPr>
        <w:t>25</w:t>
      </w:r>
      <w:r>
        <w:rPr>
          <w:rFonts w:cs="Century Schoolbook"/>
          <w:i w:val="0"/>
          <w:sz w:val="24"/>
        </w:rPr>
        <w:t>(1), 74–86. http://doi.org/10.1162/jocn_a_00281</w:t>
      </w:r>
    </w:p>
    <w:p w14:paraId="16D3711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Stalnaker, T. A., Cooch, N. K., &amp; Schoenbaum, G. (2015). What the orbitofrontal cortex does not do. </w:t>
      </w:r>
      <w:r>
        <w:rPr>
          <w:rFonts w:cs="Century Schoolbook"/>
          <w:iCs/>
          <w:sz w:val="24"/>
        </w:rPr>
        <w:t>Nature Neuroscience</w:t>
      </w:r>
      <w:r>
        <w:rPr>
          <w:rFonts w:cs="Century Schoolbook"/>
          <w:i w:val="0"/>
          <w:sz w:val="24"/>
        </w:rPr>
        <w:t xml:space="preserve">, </w:t>
      </w:r>
      <w:r>
        <w:rPr>
          <w:rFonts w:cs="Century Schoolbook"/>
          <w:iCs/>
          <w:sz w:val="24"/>
        </w:rPr>
        <w:t>18</w:t>
      </w:r>
      <w:r>
        <w:rPr>
          <w:rFonts w:cs="Century Schoolbook"/>
          <w:i w:val="0"/>
          <w:sz w:val="24"/>
        </w:rPr>
        <w:t>(5), 620–627. http://doi.org/10.1038/nn.3982</w:t>
      </w:r>
    </w:p>
    <w:p w14:paraId="48A73675"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Thirion, B., Varoquaux, G., Dohmatob, E., &amp; Poline, J.-B. (2014). Which fMRI clustering gives good brain parcellations? </w:t>
      </w:r>
      <w:r>
        <w:rPr>
          <w:rFonts w:cs="Century Schoolbook"/>
          <w:iCs/>
          <w:sz w:val="24"/>
        </w:rPr>
        <w:t>Frontiers in Neuroscience</w:t>
      </w:r>
      <w:r>
        <w:rPr>
          <w:rFonts w:cs="Century Schoolbook"/>
          <w:i w:val="0"/>
          <w:sz w:val="24"/>
        </w:rPr>
        <w:t xml:space="preserve">, </w:t>
      </w:r>
      <w:r>
        <w:rPr>
          <w:rFonts w:cs="Century Schoolbook"/>
          <w:iCs/>
          <w:sz w:val="24"/>
        </w:rPr>
        <w:t>8</w:t>
      </w:r>
      <w:r>
        <w:rPr>
          <w:rFonts w:cs="Century Schoolbook"/>
          <w:i w:val="0"/>
          <w:sz w:val="24"/>
        </w:rPr>
        <w:t>(171), 167. http://doi.org/10.3389/fnins.2014.00167</w:t>
      </w:r>
    </w:p>
    <w:p w14:paraId="51E106F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Toro, R., Fox, P. T., &amp; Paus, T. (2008). Functional Coactivation Map of the Human Brain. </w:t>
      </w:r>
      <w:r>
        <w:rPr>
          <w:rFonts w:cs="Century Schoolbook"/>
          <w:iCs/>
          <w:sz w:val="24"/>
        </w:rPr>
        <w:t>Cerebral Cortex</w:t>
      </w:r>
      <w:r>
        <w:rPr>
          <w:rFonts w:cs="Century Schoolbook"/>
          <w:i w:val="0"/>
          <w:sz w:val="24"/>
        </w:rPr>
        <w:t xml:space="preserve">, </w:t>
      </w:r>
      <w:r>
        <w:rPr>
          <w:rFonts w:cs="Century Schoolbook"/>
          <w:iCs/>
          <w:sz w:val="24"/>
        </w:rPr>
        <w:t>18</w:t>
      </w:r>
      <w:r>
        <w:rPr>
          <w:rFonts w:cs="Century Schoolbook"/>
          <w:i w:val="0"/>
          <w:sz w:val="24"/>
        </w:rPr>
        <w:t>(11), 2553–2559. http://doi.org/10.1093/cercor/bhn014</w:t>
      </w:r>
    </w:p>
    <w:p w14:paraId="40D3F64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Turkeltaub, P. E., Eden, G. F., Jones, K. M., &amp; Zeffiro, T. A. (2002). Meta-analysis of the functional neuroanatomy of single-word reading: method and validation. </w:t>
      </w:r>
      <w:r>
        <w:rPr>
          <w:rFonts w:cs="Century Schoolbook"/>
          <w:iCs/>
          <w:sz w:val="24"/>
        </w:rPr>
        <w:t>NeuroImage</w:t>
      </w:r>
      <w:r>
        <w:rPr>
          <w:rFonts w:cs="Century Schoolbook"/>
          <w:i w:val="0"/>
          <w:sz w:val="24"/>
        </w:rPr>
        <w:t xml:space="preserve">, </w:t>
      </w:r>
      <w:r>
        <w:rPr>
          <w:rFonts w:cs="Century Schoolbook"/>
          <w:iCs/>
          <w:sz w:val="24"/>
        </w:rPr>
        <w:t>16</w:t>
      </w:r>
      <w:r>
        <w:rPr>
          <w:rFonts w:cs="Century Schoolbook"/>
          <w:i w:val="0"/>
          <w:sz w:val="24"/>
        </w:rPr>
        <w:t>(3 Pt 1), 765–780. http://doi.org/10.1006/nimg.2002.1131</w:t>
      </w:r>
    </w:p>
    <w:p w14:paraId="1E9B305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van den Heuvel, M. P., &amp; Sporns, O. (2013). Network hubs in the human brain.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(12), 683–696. http://doi.org/10.1016/j.tics.2013.09.012</w:t>
      </w:r>
    </w:p>
    <w:p w14:paraId="429A8F2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Varoquaux, G., &amp; Thirion, B. (2014). How machine learning is shaping cognitive neuroimaging. </w:t>
      </w:r>
      <w:r>
        <w:rPr>
          <w:rFonts w:cs="Century Schoolbook"/>
          <w:iCs/>
          <w:sz w:val="24"/>
        </w:rPr>
        <w:t>GigaScience</w:t>
      </w:r>
      <w:r>
        <w:rPr>
          <w:rFonts w:cs="Century Schoolbook"/>
          <w:i w:val="0"/>
          <w:sz w:val="24"/>
        </w:rPr>
        <w:t xml:space="preserve">, </w:t>
      </w:r>
      <w:r>
        <w:rPr>
          <w:rFonts w:cs="Century Schoolbook"/>
          <w:iCs/>
          <w:sz w:val="24"/>
        </w:rPr>
        <w:t>3</w:t>
      </w:r>
      <w:r>
        <w:rPr>
          <w:rFonts w:cs="Century Schoolbook"/>
          <w:i w:val="0"/>
          <w:sz w:val="24"/>
        </w:rPr>
        <w:t>(1), 28. http://doi.org/10.1186/2047-217X-3-28</w:t>
      </w:r>
    </w:p>
    <w:p w14:paraId="3E730703"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Vogt, B. (2009). Cingulate Neurobiology and Disease. Oxford University Press.</w:t>
      </w:r>
    </w:p>
    <w:p w14:paraId="5DE0E63D"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(2005). Pain and emotion interactions in subregions of the cingulate gyrus. </w:t>
      </w:r>
      <w:r>
        <w:rPr>
          <w:rFonts w:cs="Century Schoolbook"/>
          <w:iCs/>
          <w:sz w:val="24"/>
        </w:rPr>
        <w:t>Nature Reviews Neuroscience</w:t>
      </w:r>
      <w:r>
        <w:rPr>
          <w:rFonts w:cs="Century Schoolbook"/>
          <w:i w:val="0"/>
          <w:sz w:val="24"/>
        </w:rPr>
        <w:t xml:space="preserve">, </w:t>
      </w:r>
      <w:r>
        <w:rPr>
          <w:rFonts w:cs="Century Schoolbook"/>
          <w:iCs/>
          <w:sz w:val="24"/>
        </w:rPr>
        <w:t>6</w:t>
      </w:r>
      <w:r>
        <w:rPr>
          <w:rFonts w:cs="Century Schoolbook"/>
          <w:i w:val="0"/>
          <w:sz w:val="24"/>
        </w:rPr>
        <w:t>(7), 533–544. http://doi.org/10.1038/nrn1704</w:t>
      </w:r>
    </w:p>
    <w:p w14:paraId="17ED9E6F"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(2016). Midcingulate cortex: Structure, connections, homologies, functions and diseases. </w:t>
      </w:r>
      <w:r>
        <w:rPr>
          <w:rFonts w:cs="Century Schoolbook"/>
          <w:iCs/>
          <w:sz w:val="24"/>
        </w:rPr>
        <w:t>Journal of Chemical Neuroanatomy</w:t>
      </w:r>
      <w:r>
        <w:rPr>
          <w:rFonts w:cs="Century Schoolbook"/>
          <w:i w:val="0"/>
          <w:sz w:val="24"/>
        </w:rPr>
        <w:t>. http://doi.org/10.1016/j.jchemneu.2016.01.010</w:t>
      </w:r>
    </w:p>
    <w:p w14:paraId="11E3CDDC"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&amp; Vogt, L. (2003). Cytology of human dorsal midcingulate and </w:t>
      </w:r>
      <w:r>
        <w:rPr>
          <w:rFonts w:cs="Century Schoolbook"/>
          <w:i w:val="0"/>
          <w:sz w:val="24"/>
        </w:rPr>
        <w:lastRenderedPageBreak/>
        <w:t xml:space="preserve">supplementary motor cortices. </w:t>
      </w:r>
      <w:r>
        <w:rPr>
          <w:rFonts w:cs="Century Schoolbook"/>
          <w:iCs/>
          <w:sz w:val="24"/>
        </w:rPr>
        <w:t>Journal of Chemical Neuroanatomy</w:t>
      </w:r>
      <w:r>
        <w:rPr>
          <w:rFonts w:cs="Century Schoolbook"/>
          <w:i w:val="0"/>
          <w:sz w:val="24"/>
        </w:rPr>
        <w:t xml:space="preserve">, </w:t>
      </w:r>
      <w:r>
        <w:rPr>
          <w:rFonts w:cs="Century Schoolbook"/>
          <w:iCs/>
          <w:sz w:val="24"/>
        </w:rPr>
        <w:t>26</w:t>
      </w:r>
      <w:r>
        <w:rPr>
          <w:rFonts w:cs="Century Schoolbook"/>
          <w:i w:val="0"/>
          <w:sz w:val="24"/>
        </w:rPr>
        <w:t>(4), 301–309. http://doi.org/10.1016/j.jchemneu.2003.09.004</w:t>
      </w:r>
    </w:p>
    <w:p w14:paraId="6B5D39F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Vorobiev, V., Govoni, P., Rizzolatti, G., Matelli, M., &amp; Luppino, G. (1998). Parcellation of human mesial area 6: cytoarchitectonic evidence for three separate areas. </w:t>
      </w:r>
      <w:r>
        <w:rPr>
          <w:rFonts w:cs="Century Schoolbook"/>
          <w:iCs/>
          <w:sz w:val="24"/>
        </w:rPr>
        <w:t>European Journal of Neuroscience</w:t>
      </w:r>
      <w:r>
        <w:rPr>
          <w:rFonts w:cs="Century Schoolbook"/>
          <w:i w:val="0"/>
          <w:sz w:val="24"/>
        </w:rPr>
        <w:t xml:space="preserve">, </w:t>
      </w:r>
      <w:r>
        <w:rPr>
          <w:rFonts w:cs="Century Schoolbook"/>
          <w:iCs/>
          <w:sz w:val="24"/>
        </w:rPr>
        <w:t>10</w:t>
      </w:r>
      <w:r>
        <w:rPr>
          <w:rFonts w:cs="Century Schoolbook"/>
          <w:i w:val="0"/>
          <w:sz w:val="24"/>
        </w:rPr>
        <w:t>(6), 2199–2203. http://doi.org/10.1046/j.1460-9568.1998.00236.x</w:t>
      </w:r>
    </w:p>
    <w:p w14:paraId="7286097A"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Atlas, L. Y., Lindquist, M. A., Roy, M., Woo, C.-W., &amp; Kross, E. (2013). An fMRI-Based Neurologic Signature of Physical Pain. </w:t>
      </w:r>
      <w:r>
        <w:rPr>
          <w:rFonts w:cs="Century Schoolbook"/>
          <w:iCs/>
          <w:sz w:val="24"/>
        </w:rPr>
        <w:t>New England Journal of Medicine</w:t>
      </w:r>
      <w:r>
        <w:rPr>
          <w:rFonts w:cs="Century Schoolbook"/>
          <w:i w:val="0"/>
          <w:sz w:val="24"/>
        </w:rPr>
        <w:t xml:space="preserve">, </w:t>
      </w:r>
      <w:r>
        <w:rPr>
          <w:rFonts w:cs="Century Schoolbook"/>
          <w:iCs/>
          <w:sz w:val="24"/>
        </w:rPr>
        <w:t>368</w:t>
      </w:r>
      <w:r>
        <w:rPr>
          <w:rFonts w:cs="Century Schoolbook"/>
          <w:i w:val="0"/>
          <w:sz w:val="24"/>
        </w:rPr>
        <w:t>(15), 1388–1397. http://doi.org/10.1056/NEJMoa1204471</w:t>
      </w:r>
    </w:p>
    <w:p w14:paraId="1B268FA0"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Davidson, M. L., Hughes, B. L., Lindquist, M. A., &amp; Ochsner, K. N. (2008). Prefrontal-Subcortical Pathways Mediating Successful Emotion Regulation. </w:t>
      </w:r>
      <w:r>
        <w:rPr>
          <w:rFonts w:cs="Century Schoolbook"/>
          <w:iCs/>
          <w:sz w:val="24"/>
        </w:rPr>
        <w:t>Neuron</w:t>
      </w:r>
      <w:r>
        <w:rPr>
          <w:rFonts w:cs="Century Schoolbook"/>
          <w:i w:val="0"/>
          <w:sz w:val="24"/>
        </w:rPr>
        <w:t xml:space="preserve">, </w:t>
      </w:r>
      <w:r>
        <w:rPr>
          <w:rFonts w:cs="Century Schoolbook"/>
          <w:iCs/>
          <w:sz w:val="24"/>
        </w:rPr>
        <w:t>59</w:t>
      </w:r>
      <w:r>
        <w:rPr>
          <w:rFonts w:cs="Century Schoolbook"/>
          <w:i w:val="0"/>
          <w:sz w:val="24"/>
        </w:rPr>
        <w:t>(6), 1037–1050. http://doi.org/10.1016/j.neuron.2008.09.006</w:t>
      </w:r>
    </w:p>
    <w:p w14:paraId="31609BC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Lindquist, M., &amp; Kaplan, L. (2007). Meta-analysis of functional neuroimaging data: current and future directions. </w:t>
      </w:r>
      <w:r>
        <w:rPr>
          <w:rFonts w:cs="Century Schoolbook"/>
          <w:iCs/>
          <w:sz w:val="24"/>
        </w:rPr>
        <w:t>Social Cognitive and Affective Neuroscience</w:t>
      </w:r>
      <w:r>
        <w:rPr>
          <w:rFonts w:cs="Century Schoolbook"/>
          <w:i w:val="0"/>
          <w:sz w:val="24"/>
        </w:rPr>
        <w:t xml:space="preserve">, </w:t>
      </w:r>
      <w:r>
        <w:rPr>
          <w:rFonts w:cs="Century Schoolbook"/>
          <w:iCs/>
          <w:sz w:val="24"/>
        </w:rPr>
        <w:t>2</w:t>
      </w:r>
      <w:r>
        <w:rPr>
          <w:rFonts w:cs="Century Schoolbook"/>
          <w:i w:val="0"/>
          <w:sz w:val="24"/>
        </w:rPr>
        <w:t>(2), 150–158. http://doi.org/10.1093/scan/nsm015</w:t>
      </w:r>
    </w:p>
    <w:p w14:paraId="62460DE4"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Yarkoni, T. (2009). Big Correlations in Little Studies: Inflated fMRI Correlations Reflect Low Statistical Power—Commentary on Vul et al. (2009). </w:t>
      </w:r>
      <w:r>
        <w:rPr>
          <w:rFonts w:cs="Century Schoolbook"/>
          <w:iCs/>
          <w:sz w:val="24"/>
        </w:rPr>
        <w:t>Perspectives on Psychological Science</w:t>
      </w:r>
      <w:r>
        <w:rPr>
          <w:rFonts w:cs="Century Schoolbook"/>
          <w:i w:val="0"/>
          <w:sz w:val="24"/>
        </w:rPr>
        <w:t xml:space="preserve">, </w:t>
      </w:r>
      <w:r>
        <w:rPr>
          <w:rFonts w:cs="Century Schoolbook"/>
          <w:iCs/>
          <w:sz w:val="24"/>
        </w:rPr>
        <w:t>4</w:t>
      </w:r>
      <w:r>
        <w:rPr>
          <w:rFonts w:cs="Century Schoolbook"/>
          <w:i w:val="0"/>
          <w:sz w:val="24"/>
        </w:rPr>
        <w:t>(3), 294–298. http://doi.org/10.1111/j.1745-6924.2009.01127.x</w:t>
      </w:r>
    </w:p>
    <w:p w14:paraId="348FDEC9"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Yarkoni, T., Poldrack, R. A., Nichols, T. E., Van Essen, D. C., &amp; Wager, T. D. (2011). Large-scale automated synthesis of human functional neuroimaging data. </w:t>
      </w:r>
      <w:r>
        <w:rPr>
          <w:rFonts w:cs="Century Schoolbook"/>
          <w:iCs/>
          <w:sz w:val="24"/>
        </w:rPr>
        <w:t>Nature Methods</w:t>
      </w:r>
      <w:r>
        <w:rPr>
          <w:rFonts w:cs="Century Schoolbook"/>
          <w:i w:val="0"/>
          <w:sz w:val="24"/>
        </w:rPr>
        <w:t xml:space="preserve">, </w:t>
      </w:r>
      <w:r>
        <w:rPr>
          <w:rFonts w:cs="Century Schoolbook"/>
          <w:iCs/>
          <w:sz w:val="24"/>
        </w:rPr>
        <w:t>8</w:t>
      </w:r>
      <w:r>
        <w:rPr>
          <w:rFonts w:cs="Century Schoolbook"/>
          <w:i w:val="0"/>
          <w:sz w:val="24"/>
        </w:rPr>
        <w:t>(8), 665–670. http://doi.org/10.1038/nmeth.1635</w:t>
      </w:r>
    </w:p>
    <w:p w14:paraId="0E62A1A2"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Yeo, B. T. T., Krienen, F. M., Sepulcre, J., Sabuncu, M. R., Lashkari, D., Hollinshead, M., et al. (2011). The organization of the human cerebral cortex estimated by intrinsic functional connectivity. </w:t>
      </w:r>
      <w:r>
        <w:rPr>
          <w:rFonts w:cs="Century Schoolbook"/>
          <w:iCs/>
          <w:sz w:val="24"/>
        </w:rPr>
        <w:t>Journal of Neurophysiology</w:t>
      </w:r>
      <w:r>
        <w:rPr>
          <w:rFonts w:cs="Century Schoolbook"/>
          <w:i w:val="0"/>
          <w:sz w:val="24"/>
        </w:rPr>
        <w:t xml:space="preserve">, </w:t>
      </w:r>
      <w:r>
        <w:rPr>
          <w:rFonts w:cs="Century Schoolbook"/>
          <w:iCs/>
          <w:sz w:val="24"/>
        </w:rPr>
        <w:t>106</w:t>
      </w:r>
      <w:r>
        <w:rPr>
          <w:rFonts w:cs="Century Schoolbook"/>
          <w:i w:val="0"/>
          <w:sz w:val="24"/>
        </w:rPr>
        <w:t>(3), 1125–1165. http://doi.org/10.1152/jn.00338.2011</w:t>
      </w:r>
    </w:p>
    <w:p w14:paraId="78DF8ACE" w14:textId="77777777" w:rsidR="0000334A" w:rsidRDefault="0000334A"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Zilbovicius, M., Meresse, I., Chabane, N., Brunelle, F., Samson, Y., &amp; Boddaert, N. (2006). Autism, the superior temporal sulcus and social perception. </w:t>
      </w:r>
      <w:r>
        <w:rPr>
          <w:rFonts w:cs="Century Schoolbook"/>
          <w:iCs/>
          <w:sz w:val="24"/>
        </w:rPr>
        <w:t>Trends in Neurosciences</w:t>
      </w:r>
      <w:r>
        <w:rPr>
          <w:rFonts w:cs="Century Schoolbook"/>
          <w:i w:val="0"/>
          <w:sz w:val="24"/>
        </w:rPr>
        <w:t xml:space="preserve">, </w:t>
      </w:r>
      <w:r>
        <w:rPr>
          <w:rFonts w:cs="Century Schoolbook"/>
          <w:iCs/>
          <w:sz w:val="24"/>
        </w:rPr>
        <w:t>29</w:t>
      </w:r>
      <w:r>
        <w:rPr>
          <w:rFonts w:cs="Century Schoolbook"/>
          <w:i w:val="0"/>
          <w:sz w:val="24"/>
        </w:rPr>
        <w:t>(7), 359–366. http://doi.org/10.1016/j.tins.2006.06.004</w:t>
      </w:r>
    </w:p>
    <w:p w14:paraId="28DF07CF" w14:textId="7E3FFEFD" w:rsidR="00B619DC" w:rsidRDefault="0094566E" w:rsidP="008E2B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i w:val="0"/>
          <w:sz w:val="24"/>
        </w:rPr>
      </w:pPr>
      <w:r w:rsidRPr="009E17AF">
        <w:rPr>
          <w:sz w:val="24"/>
        </w:rPr>
        <w:fldChar w:fldCharType="end"/>
      </w:r>
      <w:r w:rsidR="009E17AF" w:rsidRPr="009E17AF">
        <w:rPr>
          <w:i w:val="0"/>
          <w:sz w:val="24"/>
        </w:rPr>
        <w:t xml:space="preserve"> </w:t>
      </w:r>
    </w:p>
    <w:p w14:paraId="7573F265" w14:textId="77777777" w:rsidR="00B619DC" w:rsidRDefault="00B619DC">
      <w:pPr>
        <w:overflowPunct/>
        <w:autoSpaceDE/>
        <w:autoSpaceDN/>
        <w:adjustRightInd/>
        <w:rPr>
          <w:i w:val="0"/>
          <w:sz w:val="24"/>
        </w:rPr>
      </w:pPr>
      <w:r>
        <w:rPr>
          <w:i w:val="0"/>
          <w:sz w:val="24"/>
        </w:rPr>
        <w:br w:type="page"/>
      </w:r>
    </w:p>
    <w:p w14:paraId="62A79588" w14:textId="77777777" w:rsidR="00803EB5" w:rsidRDefault="00803EB5" w:rsidP="00803E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rPr>
          <w:i w:val="0"/>
          <w:sz w:val="24"/>
        </w:rPr>
      </w:pPr>
    </w:p>
    <w:p w14:paraId="47334C7D" w14:textId="52207AF7" w:rsidR="009E17AF" w:rsidRPr="009E17AF" w:rsidRDefault="009E17AF" w:rsidP="00803E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rPr>
          <w:i w:val="0"/>
          <w:sz w:val="24"/>
        </w:rPr>
      </w:pPr>
      <w:r w:rsidRPr="009E17AF">
        <w:rPr>
          <w:i w:val="0"/>
          <w:sz w:val="24"/>
        </w:rPr>
        <w:t>APPENDIX</w:t>
      </w:r>
      <w:r w:rsidR="00803EB5">
        <w:rPr>
          <w:i w:val="0"/>
          <w:sz w:val="24"/>
        </w:rPr>
        <w:t xml:space="preserve"> I</w:t>
      </w:r>
    </w:p>
    <w:p w14:paraId="160A3573" w14:textId="77777777" w:rsidR="00CE0215" w:rsidRPr="009E17AF" w:rsidRDefault="00CE0215" w:rsidP="009E17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pPr>
    </w:p>
    <w:sectPr w:rsidR="00CE0215" w:rsidRPr="009E17AF" w:rsidSect="008B1B4B">
      <w:pgSz w:w="12240" w:h="15840" w:code="1"/>
      <w:pgMar w:top="108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Office User" w:date="2016-04-17T16:03:00Z" w:initials="Office">
    <w:p w14:paraId="0F1DC850" w14:textId="40AE340C" w:rsidR="003A6A56" w:rsidRDefault="003A6A56">
      <w:pPr>
        <w:pStyle w:val="CommentText"/>
      </w:pPr>
      <w:r>
        <w:rPr>
          <w:rStyle w:val="CommentReference"/>
        </w:rPr>
        <w:annotationRef/>
      </w:r>
      <w:r>
        <w:t>“More” is a comparative term…. “more” than what?</w:t>
      </w:r>
    </w:p>
  </w:comment>
  <w:comment w:id="50" w:author="Microsoft Office User" w:date="2016-04-17T17:20:00Z" w:initials="Office">
    <w:p w14:paraId="64A6BF17" w14:textId="104CC524" w:rsidR="003A6A56" w:rsidRDefault="003A6A56">
      <w:pPr>
        <w:pStyle w:val="CommentText"/>
      </w:pPr>
      <w:r>
        <w:rPr>
          <w:rStyle w:val="CommentReference"/>
        </w:rPr>
        <w:annotationRef/>
      </w:r>
      <w:r>
        <w:t xml:space="preserve">This sentence seems to contradict what you say below in which you state that you explicitly mask LFC </w:t>
      </w:r>
    </w:p>
  </w:comment>
  <w:comment w:id="55" w:author="Microsoft Office User" w:date="2016-04-17T17:21:00Z" w:initials="Office">
    <w:p w14:paraId="6C33BF35" w14:textId="315AF23B" w:rsidR="003A6A56" w:rsidRDefault="003A6A56">
      <w:pPr>
        <w:pStyle w:val="CommentText"/>
      </w:pPr>
      <w:r>
        <w:rPr>
          <w:rStyle w:val="CommentReference"/>
        </w:rPr>
        <w:annotationRef/>
      </w:r>
      <w:r>
        <w:t>Seems to contradict what you say above – be more explicit….</w:t>
      </w:r>
    </w:p>
  </w:comment>
  <w:comment w:id="57" w:author="Microsoft Office User" w:date="2016-04-17T17:22:00Z" w:initials="Office">
    <w:p w14:paraId="1BE38E87" w14:textId="6030BE77" w:rsidR="003A6A56" w:rsidRDefault="003A6A56">
      <w:pPr>
        <w:pStyle w:val="CommentText"/>
      </w:pPr>
      <w:r>
        <w:rPr>
          <w:rStyle w:val="CommentReference"/>
        </w:rPr>
        <w:annotationRef/>
      </w:r>
      <w:r>
        <w:t>Within the whole brain?  Within LPC?  Be explicit.</w:t>
      </w:r>
    </w:p>
  </w:comment>
  <w:comment w:id="58" w:author="Microsoft Office User" w:date="2016-04-17T17:23:00Z" w:initials="Office">
    <w:p w14:paraId="602078FA" w14:textId="4E9F18E9" w:rsidR="003A6A56" w:rsidRDefault="003A6A56">
      <w:pPr>
        <w:pStyle w:val="CommentText"/>
      </w:pPr>
      <w:r>
        <w:rPr>
          <w:rStyle w:val="CommentReference"/>
        </w:rPr>
        <w:annotationRef/>
      </w:r>
      <w:r>
        <w:t>I understand the rationale for your method, but I’m not sure it will be obvious to others – you may need to spell it out a bit more.</w:t>
      </w:r>
    </w:p>
  </w:comment>
  <w:comment w:id="78" w:author="Microsoft Office User" w:date="2016-04-17T17:25:00Z" w:initials="Office">
    <w:p w14:paraId="1D500D32" w14:textId="0195E0C9" w:rsidR="003A6A56" w:rsidRDefault="003A6A56">
      <w:pPr>
        <w:pStyle w:val="CommentText"/>
      </w:pPr>
      <w:r>
        <w:rPr>
          <w:rStyle w:val="CommentReference"/>
        </w:rPr>
        <w:annotationRef/>
      </w:r>
      <w:r>
        <w:t xml:space="preserve">Since we are in MNI space, aren’t all the voxels 2 by 2 by 2?  I’m confused here.  Do you mean cluster size?  </w:t>
      </w:r>
    </w:p>
  </w:comment>
  <w:comment w:id="82" w:author="Microsoft Office User" w:date="2016-04-17T17:30:00Z" w:initials="Office">
    <w:p w14:paraId="61FB5AFA" w14:textId="1EFD8EDF" w:rsidR="003A6A56" w:rsidRDefault="003A6A56">
      <w:pPr>
        <w:pStyle w:val="CommentText"/>
      </w:pPr>
      <w:r>
        <w:rPr>
          <w:rStyle w:val="CommentReference"/>
        </w:rPr>
        <w:annotationRef/>
      </w:r>
      <w:r>
        <w:t>Isn’t this chapter 3?  Don’t you mean 4?</w:t>
      </w:r>
    </w:p>
  </w:comment>
  <w:comment w:id="100" w:author="Microsoft Office User" w:date="2016-04-17T17:32:00Z" w:initials="Office">
    <w:p w14:paraId="7835FCDB" w14:textId="0A188A05" w:rsidR="003A6A56" w:rsidRDefault="003A6A56">
      <w:pPr>
        <w:pStyle w:val="CommentText"/>
      </w:pPr>
      <w:r>
        <w:rPr>
          <w:rStyle w:val="CommentReference"/>
        </w:rPr>
        <w:annotationRef/>
      </w:r>
      <w:r>
        <w:t>Am I correct in making this assumption here?</w:t>
      </w:r>
    </w:p>
  </w:comment>
  <w:comment w:id="101" w:author="Microsoft Office User" w:date="2016-04-17T17:33:00Z" w:initials="Office">
    <w:p w14:paraId="2921FE6E" w14:textId="05907223" w:rsidR="003A6A56" w:rsidRDefault="003A6A56">
      <w:pPr>
        <w:pStyle w:val="CommentText"/>
      </w:pPr>
      <w:r>
        <w:rPr>
          <w:rStyle w:val="CommentReference"/>
        </w:rPr>
        <w:annotationRef/>
      </w:r>
      <w:r>
        <w:t>Actually I don’t really know what you are referring to here – please clarify…</w:t>
      </w:r>
    </w:p>
  </w:comment>
  <w:comment w:id="112" w:author="Microsoft Office User" w:date="2016-04-17T17:35:00Z" w:initials="Office">
    <w:p w14:paraId="067E172F" w14:textId="3B6B4624" w:rsidR="003A6A56" w:rsidRDefault="003A6A56">
      <w:pPr>
        <w:pStyle w:val="CommentText"/>
      </w:pPr>
      <w:r>
        <w:rPr>
          <w:rStyle w:val="CommentReference"/>
        </w:rPr>
        <w:annotationRef/>
      </w:r>
      <w:r>
        <w:t>Define what a control cluster is.</w:t>
      </w:r>
    </w:p>
  </w:comment>
  <w:comment w:id="115" w:author="Microsoft Office User" w:date="2016-04-17T17:41:00Z" w:initials="Office">
    <w:p w14:paraId="2660C5F6" w14:textId="68615176" w:rsidR="003A6A56" w:rsidRDefault="003A6A56">
      <w:pPr>
        <w:pStyle w:val="CommentText"/>
      </w:pPr>
      <w:r>
        <w:rPr>
          <w:rStyle w:val="CommentReference"/>
        </w:rPr>
        <w:annotationRef/>
      </w:r>
      <w:r>
        <w:t>How did you determine that these topics most strongly loaded on LFC?</w:t>
      </w:r>
    </w:p>
  </w:comment>
  <w:comment w:id="121" w:author="Microsoft Office User" w:date="2016-04-17T18:02:00Z" w:initials="Office">
    <w:p w14:paraId="06917783" w14:textId="18528FCA" w:rsidR="003A6A56" w:rsidRDefault="003A6A56">
      <w:pPr>
        <w:pStyle w:val="CommentText"/>
      </w:pPr>
      <w:r>
        <w:rPr>
          <w:rStyle w:val="CommentReference"/>
        </w:rPr>
        <w:annotationRef/>
      </w:r>
      <w:r>
        <w:t>This idea/fact is going to need to be explained a bit more clearly</w:t>
      </w:r>
    </w:p>
  </w:comment>
  <w:comment w:id="123" w:author="Microsoft Office User" w:date="2016-04-17T18:03:00Z" w:initials="Office">
    <w:p w14:paraId="1B71A0E5" w14:textId="50E697F4" w:rsidR="003A6A56" w:rsidRDefault="003A6A56">
      <w:pPr>
        <w:pStyle w:val="CommentText"/>
      </w:pPr>
      <w:r>
        <w:rPr>
          <w:rStyle w:val="CommentReference"/>
        </w:rPr>
        <w:annotationRef/>
      </w:r>
      <w:r>
        <w:t>Once again, it would be nice if you could put something in the figure caption that makes this idea clearer….</w:t>
      </w:r>
    </w:p>
  </w:comment>
  <w:comment w:id="132" w:author="Microsoft Office User" w:date="2016-04-17T18:35:00Z" w:initials="Office">
    <w:p w14:paraId="36FAFAC2" w14:textId="524D39A2" w:rsidR="003A6A56" w:rsidRDefault="003A6A56">
      <w:pPr>
        <w:pStyle w:val="CommentText"/>
      </w:pPr>
      <w:r>
        <w:rPr>
          <w:rStyle w:val="CommentReference"/>
        </w:rPr>
        <w:annotationRef/>
      </w:r>
      <w:r>
        <w:t xml:space="preserve">I think the use of the term dorsolateral is confusing because people are likely to think of dorsolateral PFC, </w:t>
      </w:r>
      <w:proofErr w:type="spellStart"/>
      <w:r>
        <w:t>whis</w:t>
      </w:r>
      <w:proofErr w:type="spellEnd"/>
      <w:r>
        <w:t xml:space="preserve"> is why I would just discuss two dorsal clusters in caudal LPFC…..You’ve already said you are talking about L for lateral PFC.  Don’t think you need a double lateral, so to speak.</w:t>
      </w:r>
    </w:p>
  </w:comment>
  <w:comment w:id="155" w:author="Microsoft Office User" w:date="2016-04-18T10:26:00Z" w:initials="Office">
    <w:p w14:paraId="379A536C" w14:textId="46253470" w:rsidR="003A6A56" w:rsidRDefault="003A6A56">
      <w:pPr>
        <w:pStyle w:val="CommentText"/>
      </w:pPr>
      <w:r>
        <w:rPr>
          <w:rStyle w:val="CommentReference"/>
        </w:rPr>
        <w:annotationRef/>
      </w:r>
      <w:r>
        <w:t xml:space="preserve">Need to cite that Derek Nee and </w:t>
      </w:r>
      <w:proofErr w:type="spellStart"/>
      <w:r>
        <w:t>Jonides</w:t>
      </w:r>
      <w:proofErr w:type="spellEnd"/>
      <w:r>
        <w:t xml:space="preserve"> (I think) meta-analysis that comes to a similar conclusion.</w:t>
      </w:r>
    </w:p>
  </w:comment>
  <w:comment w:id="158" w:author="Microsoft Office User" w:date="2016-04-18T10:27:00Z" w:initials="Office">
    <w:p w14:paraId="7FE7B6CE" w14:textId="3C20F38E" w:rsidR="003A6A56" w:rsidRDefault="003A6A56">
      <w:pPr>
        <w:pStyle w:val="CommentText"/>
      </w:pPr>
      <w:r>
        <w:rPr>
          <w:rStyle w:val="CommentReference"/>
        </w:rPr>
        <w:annotationRef/>
      </w:r>
      <w:r>
        <w:t>Sorry, not following the point you are trying to make here.  Are you saying that the delayed oculomotor delayed response task is indexing not only gaze direction but also WM?  If so, make that explicit – then the rest of the paragraph will follow.</w:t>
      </w:r>
    </w:p>
  </w:comment>
  <w:comment w:id="164" w:author="Microsoft Office User" w:date="2016-04-18T16:40:00Z" w:initials="Office">
    <w:p w14:paraId="1278E5A5" w14:textId="2583C227" w:rsidR="003A6A56" w:rsidRDefault="003A6A56">
      <w:pPr>
        <w:pStyle w:val="CommentText"/>
      </w:pPr>
      <w:r>
        <w:rPr>
          <w:rStyle w:val="CommentReference"/>
        </w:rPr>
        <w:annotationRef/>
      </w:r>
      <w:r>
        <w:t xml:space="preserve">Do you want to cite the </w:t>
      </w:r>
      <w:proofErr w:type="spellStart"/>
      <w:r>
        <w:t>Petrides</w:t>
      </w:r>
      <w:proofErr w:type="spellEnd"/>
      <w:r>
        <w:t xml:space="preserve"> mid-dorsolateral paper here?</w:t>
      </w:r>
    </w:p>
  </w:comment>
  <w:comment w:id="171" w:author="Microsoft Office User" w:date="2016-04-18T16:44:00Z" w:initials="Office">
    <w:p w14:paraId="14B617EA" w14:textId="42740956" w:rsidR="003A6A56" w:rsidRDefault="003A6A56" w:rsidP="00C85972">
      <w:pPr>
        <w:widowControl w:val="0"/>
        <w:overflowPunct/>
        <w:spacing w:after="240" w:line="260" w:lineRule="atLeast"/>
        <w:rPr>
          <w:rFonts w:ascii="Times" w:hAnsi="Times" w:cs="Times"/>
          <w:i w:val="0"/>
          <w:sz w:val="24"/>
        </w:rPr>
      </w:pPr>
      <w:r>
        <w:rPr>
          <w:rStyle w:val="CommentReference"/>
        </w:rPr>
        <w:annotationRef/>
      </w:r>
      <w:r>
        <w:t xml:space="preserve">I think that you are really mischaracterizing Brass’ position here.  </w:t>
      </w:r>
      <w:proofErr w:type="spellStart"/>
      <w:r>
        <w:t>THe</w:t>
      </w:r>
      <w:proofErr w:type="spellEnd"/>
      <w:r>
        <w:t xml:space="preserve"> point of the 2005 paper is that the IFJ is involved both in task switching paradigms AND in the </w:t>
      </w:r>
      <w:proofErr w:type="spellStart"/>
      <w:r>
        <w:t>Stroop</w:t>
      </w:r>
      <w:proofErr w:type="spellEnd"/>
      <w:r>
        <w:t xml:space="preserve"> task, and in the paper they say in their conclusion that they think it is involved in the updating of task representations.  “</w:t>
      </w:r>
      <w:r>
        <w:rPr>
          <w:rFonts w:ascii="Palatino" w:hAnsi="Palatino" w:cs="Palatino"/>
          <w:i w:val="0"/>
          <w:color w:val="1A1718"/>
          <w:sz w:val="24"/>
        </w:rPr>
        <w:t xml:space="preserve">By employ- </w:t>
      </w:r>
      <w:proofErr w:type="spellStart"/>
      <w:r>
        <w:rPr>
          <w:rFonts w:ascii="Palatino" w:hAnsi="Palatino" w:cs="Palatino"/>
          <w:i w:val="0"/>
          <w:color w:val="1A1718"/>
          <w:sz w:val="24"/>
        </w:rPr>
        <w:t>ing</w:t>
      </w:r>
      <w:proofErr w:type="spellEnd"/>
      <w:r>
        <w:rPr>
          <w:rFonts w:ascii="Palatino" w:hAnsi="Palatino" w:cs="Palatino"/>
          <w:i w:val="0"/>
          <w:color w:val="1A1718"/>
          <w:sz w:val="24"/>
        </w:rPr>
        <w:t xml:space="preserve"> a quantitative meta-analytic approach, we were able to show that the IFJ in the posterior </w:t>
      </w:r>
      <w:proofErr w:type="spellStart"/>
      <w:r>
        <w:rPr>
          <w:rFonts w:ascii="Palatino" w:hAnsi="Palatino" w:cs="Palatino"/>
          <w:i w:val="0"/>
          <w:color w:val="1A1718"/>
          <w:sz w:val="24"/>
        </w:rPr>
        <w:t>frontolateral</w:t>
      </w:r>
      <w:proofErr w:type="spellEnd"/>
      <w:r>
        <w:rPr>
          <w:rFonts w:ascii="Palatino" w:hAnsi="Palatino" w:cs="Palatino"/>
          <w:i w:val="0"/>
          <w:color w:val="1A1718"/>
          <w:sz w:val="24"/>
        </w:rPr>
        <w:t xml:space="preserve"> cortex is involved consistently in switching and </w:t>
      </w:r>
      <w:proofErr w:type="spellStart"/>
      <w:r>
        <w:rPr>
          <w:rFonts w:ascii="Palatino" w:hAnsi="Palatino" w:cs="Palatino"/>
          <w:i w:val="0"/>
          <w:color w:val="1A1718"/>
          <w:sz w:val="24"/>
        </w:rPr>
        <w:t>Stroop</w:t>
      </w:r>
      <w:proofErr w:type="spellEnd"/>
      <w:r>
        <w:rPr>
          <w:rFonts w:ascii="Palatino" w:hAnsi="Palatino" w:cs="Palatino"/>
          <w:i w:val="0"/>
          <w:color w:val="1A1718"/>
          <w:sz w:val="24"/>
        </w:rPr>
        <w:t xml:space="preserve"> studies. This suggests that there is a cognitive process intimately related to IFJ activations that is common to both paradigms. We propose that this process is likely the updating of task rep- </w:t>
      </w:r>
      <w:proofErr w:type="spellStart"/>
      <w:r>
        <w:rPr>
          <w:rFonts w:ascii="Palatino" w:hAnsi="Palatino" w:cs="Palatino"/>
          <w:i w:val="0"/>
          <w:color w:val="1A1718"/>
          <w:sz w:val="24"/>
        </w:rPr>
        <w:t>resentations</w:t>
      </w:r>
      <w:proofErr w:type="spellEnd"/>
      <w:r>
        <w:rPr>
          <w:rFonts w:ascii="Palatino" w:hAnsi="Palatino" w:cs="Palatino"/>
          <w:i w:val="0"/>
          <w:color w:val="1A1718"/>
          <w:sz w:val="24"/>
        </w:rPr>
        <w:t xml:space="preserve">.”.  </w:t>
      </w:r>
      <w:proofErr w:type="spellStart"/>
      <w:r>
        <w:rPr>
          <w:rFonts w:ascii="Palatino" w:hAnsi="Palatino" w:cs="Palatino"/>
          <w:i w:val="0"/>
          <w:color w:val="1A1718"/>
          <w:sz w:val="24"/>
        </w:rPr>
        <w:t>THe</w:t>
      </w:r>
      <w:proofErr w:type="spellEnd"/>
      <w:r>
        <w:rPr>
          <w:rFonts w:ascii="Palatino" w:hAnsi="Palatino" w:cs="Palatino"/>
          <w:i w:val="0"/>
          <w:color w:val="1A1718"/>
          <w:sz w:val="24"/>
        </w:rPr>
        <w:t xml:space="preserve"> way you put the citation here it makes it seem as if you are suggesting that Brass says that IFJ has a specific connection with task switching.  It’s a subtle but important wording difference. You could say that the results are consistent with a more focused meta-analysis suggesting that this region lights up during switching tasks, but that prior work suggests that it also lights up for other tasks.  Coupled with findings that other regions in your analysis also are associated with switching.  What seems to be unique about this region’s functional signature (as you suggest) is its link to motoric processing.  And you might want to cite a more recent Brass paper (</w:t>
      </w:r>
      <w:proofErr w:type="spellStart"/>
      <w:r>
        <w:rPr>
          <w:rFonts w:ascii="Palatino" w:hAnsi="Palatino" w:cs="Palatino"/>
          <w:i w:val="0"/>
          <w:color w:val="1A1718"/>
          <w:sz w:val="24"/>
        </w:rPr>
        <w:t>DeBaene</w:t>
      </w:r>
      <w:proofErr w:type="spellEnd"/>
      <w:r>
        <w:rPr>
          <w:rFonts w:ascii="Palatino" w:hAnsi="Palatino" w:cs="Palatino"/>
          <w:i w:val="0"/>
          <w:color w:val="1A1718"/>
          <w:sz w:val="24"/>
        </w:rPr>
        <w:t xml:space="preserve"> et al. 2012), which suggests that BA 44 into IFJ integrates the what and how (i.e., motor aspects) of cognitive control </w:t>
      </w:r>
    </w:p>
    <w:p w14:paraId="093E949F" w14:textId="4A06EA87" w:rsidR="003A6A56" w:rsidRDefault="003A6A56">
      <w:pPr>
        <w:pStyle w:val="CommentText"/>
      </w:pPr>
    </w:p>
  </w:comment>
  <w:comment w:id="172" w:author="Microsoft Office User" w:date="2016-04-18T16:56:00Z" w:initials="Office">
    <w:p w14:paraId="78970753" w14:textId="507099AF" w:rsidR="003A6A56" w:rsidRDefault="003A6A56">
      <w:pPr>
        <w:pStyle w:val="CommentText"/>
      </w:pPr>
      <w:r>
        <w:rPr>
          <w:rStyle w:val="CommentReference"/>
        </w:rPr>
        <w:annotationRef/>
      </w:r>
      <w:r>
        <w:t>Not sure what this comment means…. How IS cluster 44 [R] different from MCC in terms of function?</w:t>
      </w:r>
    </w:p>
  </w:comment>
  <w:comment w:id="173" w:author="Microsoft Office User" w:date="2016-04-18T17:13:00Z" w:initials="Office">
    <w:p w14:paraId="6996DB7E" w14:textId="26357D6F" w:rsidR="003A6A56" w:rsidRDefault="003A6A56">
      <w:pPr>
        <w:pStyle w:val="CommentText"/>
      </w:pPr>
      <w:r>
        <w:rPr>
          <w:rStyle w:val="CommentReference"/>
        </w:rPr>
        <w:annotationRef/>
      </w:r>
      <w:r>
        <w:t>This paper really centered more on MFG as the main controller in its relationships with the hippocampus.  I think Brendan’s more recent paper  (</w:t>
      </w:r>
      <w:proofErr w:type="spellStart"/>
      <w:r>
        <w:t>Depue</w:t>
      </w:r>
      <w:proofErr w:type="spellEnd"/>
      <w:r>
        <w:t xml:space="preserve"> et al., 2015; cerebral cortex)suggesting IFG association’s more specifically with motoric inhibition (which is what Aron really focuses on anyway) would be more appropriate to cite here.</w:t>
      </w:r>
    </w:p>
  </w:comment>
  <w:comment w:id="198" w:author="Microsoft Office User" w:date="2016-04-18T17:24:00Z" w:initials="Office">
    <w:p w14:paraId="6AA7CBF6" w14:textId="2D666DA4" w:rsidR="003A6A56" w:rsidRDefault="003A6A56">
      <w:pPr>
        <w:pStyle w:val="CommentText"/>
      </w:pPr>
      <w:r>
        <w:rPr>
          <w:rStyle w:val="CommentReference"/>
        </w:rPr>
        <w:annotationRef/>
      </w:r>
      <w:r>
        <w:t xml:space="preserve">Well is this is area 45, it’s not really </w:t>
      </w:r>
      <w:proofErr w:type="spellStart"/>
      <w:r>
        <w:t>Broca’s</w:t>
      </w:r>
      <w:proofErr w:type="spellEnd"/>
      <w:r>
        <w:t xml:space="preserve"> area, which most people think of as 44, but you might want to check some recent papers as my knowledge in this regard may be dated.</w:t>
      </w:r>
    </w:p>
  </w:comment>
  <w:comment w:id="200" w:author="Microsoft Office User" w:date="2016-04-18T17:24:00Z" w:initials="Office">
    <w:p w14:paraId="1C3E0EC1" w14:textId="1678A81B" w:rsidR="003A6A56" w:rsidRDefault="003A6A56">
      <w:pPr>
        <w:pStyle w:val="CommentText"/>
      </w:pPr>
      <w:r>
        <w:rPr>
          <w:rStyle w:val="CommentReference"/>
        </w:rPr>
        <w:annotationRef/>
      </w:r>
      <w:r>
        <w:t>Can you be more specific about what role it plays in the semantic system?  For example, a lot of people think anterior temporal pole is involved n semantic processing – how might the role of this region be different?</w:t>
      </w:r>
    </w:p>
  </w:comment>
  <w:comment w:id="204" w:author="Microsoft Office User" w:date="2016-04-18T17:29:00Z" w:initials="Office">
    <w:p w14:paraId="703FB935" w14:textId="267A560D" w:rsidR="003A6A56" w:rsidRDefault="003A6A56">
      <w:pPr>
        <w:pStyle w:val="CommentText"/>
      </w:pPr>
      <w:r>
        <w:rPr>
          <w:rStyle w:val="CommentReference"/>
        </w:rPr>
        <w:annotationRef/>
      </w:r>
      <w:r>
        <w:t>Perhaps best to stick with clusters?  You seem to switch between “clusters” and “regions”</w:t>
      </w:r>
    </w:p>
  </w:comment>
  <w:comment w:id="209" w:author="Microsoft Office User" w:date="2016-04-18T17:26:00Z" w:initials="Office">
    <w:p w14:paraId="6F2C9777" w14:textId="24973D6B" w:rsidR="003A6A56" w:rsidRDefault="003A6A56">
      <w:pPr>
        <w:pStyle w:val="CommentText"/>
      </w:pPr>
      <w:r>
        <w:rPr>
          <w:rStyle w:val="CommentReference"/>
        </w:rPr>
        <w:annotationRef/>
      </w:r>
      <w:r>
        <w:t xml:space="preserve">I bet this is why they group together…..with LIFG being involved in retrieval and selection of information in memory….Oh, I see you get to that next… </w:t>
      </w:r>
    </w:p>
  </w:comment>
  <w:comment w:id="210" w:author="Microsoft Office User" w:date="2016-04-18T17:29:00Z" w:initials="Office">
    <w:p w14:paraId="20765F45" w14:textId="239396B1" w:rsidR="003A6A56" w:rsidRDefault="003A6A56">
      <w:pPr>
        <w:pStyle w:val="CommentText"/>
      </w:pPr>
      <w:r>
        <w:rPr>
          <w:rStyle w:val="CommentReference"/>
        </w:rPr>
        <w:annotationRef/>
      </w:r>
      <w:r>
        <w:rPr>
          <w:rFonts w:ascii="Helvetica" w:hAnsi="Helvetica" w:cs="Helvetica"/>
          <w:i/>
        </w:rPr>
        <w:t xml:space="preserve">Snyder, H. R., </w:t>
      </w:r>
      <w:proofErr w:type="spellStart"/>
      <w:r>
        <w:rPr>
          <w:rFonts w:ascii="Helvetica" w:hAnsi="Helvetica" w:cs="Helvetica"/>
          <w:i/>
        </w:rPr>
        <w:t>Banich</w:t>
      </w:r>
      <w:proofErr w:type="spellEnd"/>
      <w:r>
        <w:rPr>
          <w:rFonts w:ascii="Helvetica" w:hAnsi="Helvetica" w:cs="Helvetica"/>
          <w:i/>
        </w:rPr>
        <w:t xml:space="preserve">, M. T., &amp; </w:t>
      </w:r>
      <w:proofErr w:type="spellStart"/>
      <w:r>
        <w:rPr>
          <w:rFonts w:ascii="Helvetica" w:hAnsi="Helvetica" w:cs="Helvetica"/>
          <w:i/>
        </w:rPr>
        <w:t>Munakata</w:t>
      </w:r>
      <w:proofErr w:type="spellEnd"/>
      <w:r>
        <w:rPr>
          <w:rFonts w:ascii="Helvetica" w:hAnsi="Helvetica" w:cs="Helvetica"/>
          <w:i/>
        </w:rPr>
        <w:t xml:space="preserve">, Y. (2011). Choosing our words: retrieval and selection processes recruit shared neural substrates in left </w:t>
      </w:r>
      <w:proofErr w:type="spellStart"/>
      <w:r>
        <w:rPr>
          <w:rFonts w:ascii="Helvetica" w:hAnsi="Helvetica" w:cs="Helvetica"/>
          <w:i/>
        </w:rPr>
        <w:t>ventrolateral</w:t>
      </w:r>
      <w:proofErr w:type="spellEnd"/>
      <w:r>
        <w:rPr>
          <w:rFonts w:ascii="Helvetica" w:hAnsi="Helvetica" w:cs="Helvetica"/>
          <w:i/>
        </w:rPr>
        <w:t xml:space="preserve"> prefrontal cortex. </w:t>
      </w:r>
      <w:r>
        <w:rPr>
          <w:rFonts w:ascii="Helvetica" w:hAnsi="Helvetica" w:cs="Helvetica"/>
          <w:iCs/>
        </w:rPr>
        <w:t>Journal of Cognitive Neuroscience</w:t>
      </w:r>
      <w:r>
        <w:rPr>
          <w:rFonts w:ascii="Helvetica" w:hAnsi="Helvetica" w:cs="Helvetica"/>
          <w:i/>
        </w:rPr>
        <w:t xml:space="preserve">, </w:t>
      </w:r>
      <w:r>
        <w:rPr>
          <w:rFonts w:ascii="Helvetica" w:hAnsi="Helvetica" w:cs="Helvetica"/>
          <w:iCs/>
        </w:rPr>
        <w:t>23</w:t>
      </w:r>
      <w:r>
        <w:rPr>
          <w:rFonts w:ascii="Helvetica" w:hAnsi="Helvetica" w:cs="Helvetica"/>
          <w:i/>
        </w:rPr>
        <w:t>(11), 3470–3482. http://doi.org/10.1162/jocn_a_00023</w:t>
      </w:r>
    </w:p>
  </w:comment>
  <w:comment w:id="215" w:author="Microsoft Office User" w:date="2016-04-18T17:30:00Z" w:initials="Office">
    <w:p w14:paraId="2D3AC402" w14:textId="2EEF6112" w:rsidR="003A6A56" w:rsidRDefault="003A6A56">
      <w:pPr>
        <w:pStyle w:val="CommentText"/>
      </w:pPr>
      <w:r>
        <w:rPr>
          <w:rStyle w:val="CommentReference"/>
        </w:rPr>
        <w:annotationRef/>
      </w:r>
      <w:r>
        <w:t>Which processes or process? I’m confused.</w:t>
      </w:r>
    </w:p>
  </w:comment>
  <w:comment w:id="220" w:author="Microsoft Office User" w:date="2016-04-18T17:32:00Z" w:initials="Office">
    <w:p w14:paraId="024B56C8" w14:textId="0D64A288" w:rsidR="003A6A56" w:rsidRDefault="003A6A56">
      <w:pPr>
        <w:pStyle w:val="CommentText"/>
      </w:pPr>
      <w:r>
        <w:rPr>
          <w:rStyle w:val="CommentReference"/>
        </w:rPr>
        <w:annotationRef/>
      </w:r>
      <w:r>
        <w:t>Don’t really see how you jump to this conclusion…</w:t>
      </w:r>
    </w:p>
  </w:comment>
  <w:comment w:id="229" w:author="Microsoft Office User" w:date="2016-04-18T17:34:00Z" w:initials="Office">
    <w:p w14:paraId="7E01DBF9" w14:textId="25B95C01" w:rsidR="003A6A56" w:rsidRDefault="003A6A56">
      <w:pPr>
        <w:pStyle w:val="CommentText"/>
      </w:pPr>
      <w:r>
        <w:rPr>
          <w:rStyle w:val="CommentReference"/>
        </w:rPr>
        <w:annotationRef/>
      </w:r>
      <w:r>
        <w:t>Once again, is this area 44 or 45?</w:t>
      </w:r>
    </w:p>
  </w:comment>
  <w:comment w:id="230" w:author="Microsoft Office User" w:date="2016-04-18T17:34:00Z" w:initials="Office">
    <w:p w14:paraId="530B6409" w14:textId="3334DDEE" w:rsidR="003A6A56" w:rsidRDefault="003A6A56">
      <w:pPr>
        <w:pStyle w:val="CommentText"/>
      </w:pPr>
      <w:r>
        <w:rPr>
          <w:rStyle w:val="CommentReference"/>
        </w:rPr>
        <w:annotationRef/>
      </w:r>
      <w:r>
        <w:t>Need a reference here…</w:t>
      </w:r>
    </w:p>
  </w:comment>
  <w:comment w:id="237" w:author="Microsoft Office User" w:date="2016-04-18T17:59:00Z" w:initials="Office">
    <w:p w14:paraId="61A67756" w14:textId="01986103" w:rsidR="003A6A56" w:rsidRDefault="003A6A56">
      <w:pPr>
        <w:pStyle w:val="CommentText"/>
      </w:pPr>
      <w:r>
        <w:rPr>
          <w:rStyle w:val="CommentReference"/>
        </w:rPr>
        <w:annotationRef/>
      </w:r>
      <w:r>
        <w:t>Italicize like other references</w:t>
      </w:r>
    </w:p>
  </w:comment>
  <w:comment w:id="238" w:author="Microsoft Office User" w:date="2016-04-18T18:00:00Z" w:initials="Office">
    <w:p w14:paraId="44670436" w14:textId="7CD5E63B" w:rsidR="003A6A56" w:rsidRDefault="003A6A56">
      <w:pPr>
        <w:pStyle w:val="CommentText"/>
      </w:pPr>
      <w:r>
        <w:rPr>
          <w:rStyle w:val="CommentReference"/>
        </w:rPr>
        <w:annotationRef/>
      </w:r>
      <w:r>
        <w:t>I’m assuming they set the “true” number of underlying parcels?  Not really sure what they did here…hard to follow.</w:t>
      </w:r>
    </w:p>
  </w:comment>
  <w:comment w:id="239" w:author="Microsoft Office User" w:date="2016-04-18T18:00:00Z" w:initials="Office">
    <w:p w14:paraId="34EE65DD" w14:textId="2A350449" w:rsidR="003A6A56" w:rsidRDefault="003A6A56">
      <w:pPr>
        <w:pStyle w:val="CommentText"/>
      </w:pPr>
      <w:r>
        <w:rPr>
          <w:rStyle w:val="CommentReference"/>
        </w:rPr>
        <w:annotationRef/>
      </w:r>
      <w:r>
        <w:t>You definitely need to explain a bit more what this simulation/study was about…</w:t>
      </w:r>
    </w:p>
  </w:comment>
  <w:comment w:id="244" w:author="Microsoft Office User" w:date="2016-04-18T18:02:00Z" w:initials="Office">
    <w:p w14:paraId="7375D2DF" w14:textId="2DF8AC68" w:rsidR="003A6A56" w:rsidRDefault="003A6A56">
      <w:pPr>
        <w:pStyle w:val="CommentText"/>
      </w:pPr>
      <w:r>
        <w:rPr>
          <w:rStyle w:val="CommentReference"/>
        </w:rPr>
        <w:annotationRef/>
      </w:r>
      <w:r>
        <w:t>Not clear on what you are saying here.</w:t>
      </w:r>
    </w:p>
  </w:comment>
  <w:comment w:id="245" w:author="Microsoft Office User" w:date="2016-04-18T18:02:00Z" w:initials="Office">
    <w:p w14:paraId="37FACB54" w14:textId="47E0A8D6" w:rsidR="003A6A56" w:rsidRDefault="003A6A56">
      <w:pPr>
        <w:pStyle w:val="CommentText"/>
      </w:pPr>
      <w:r>
        <w:rPr>
          <w:rStyle w:val="CommentReference"/>
        </w:rPr>
        <w:annotationRef/>
      </w:r>
      <w:r>
        <w:t>Better than what?</w:t>
      </w:r>
    </w:p>
  </w:comment>
  <w:comment w:id="247" w:author="Microsoft Office User" w:date="2016-04-18T18:03:00Z" w:initials="Office">
    <w:p w14:paraId="5E918869" w14:textId="7CCB9F39" w:rsidR="003A6A56" w:rsidRDefault="003A6A56">
      <w:pPr>
        <w:pStyle w:val="CommentText"/>
      </w:pPr>
      <w:r>
        <w:rPr>
          <w:rStyle w:val="CommentReference"/>
        </w:rPr>
        <w:annotationRef/>
      </w:r>
      <w:r>
        <w:t>Need to define C, x and y….</w:t>
      </w:r>
    </w:p>
  </w:comment>
  <w:comment w:id="251" w:author="Microsoft Office User" w:date="2016-04-18T18:04:00Z" w:initials="Office">
    <w:p w14:paraId="3C7BD16C" w14:textId="195F099D" w:rsidR="003A6A56" w:rsidRDefault="003A6A56">
      <w:pPr>
        <w:pStyle w:val="CommentText"/>
      </w:pPr>
      <w:r>
        <w:rPr>
          <w:rStyle w:val="CommentReference"/>
        </w:rPr>
        <w:annotationRef/>
      </w:r>
      <w:r>
        <w:t>Define v and p</w:t>
      </w:r>
    </w:p>
  </w:comment>
  <w:comment w:id="263" w:author="Microsoft Office User" w:date="2016-04-18T18:18:00Z" w:initials="Office">
    <w:p w14:paraId="64F8569D" w14:textId="2B9989F0" w:rsidR="003A6A56" w:rsidRDefault="003A6A56">
      <w:pPr>
        <w:pStyle w:val="CommentText"/>
      </w:pPr>
      <w:r>
        <w:rPr>
          <w:rStyle w:val="CommentReference"/>
        </w:rPr>
        <w:annotationRef/>
      </w:r>
      <w:r>
        <w:t>What is your scoring schema?</w:t>
      </w:r>
    </w:p>
  </w:comment>
  <w:comment w:id="264" w:author="Microsoft Office User" w:date="2016-04-18T18:19:00Z" w:initials="Office">
    <w:p w14:paraId="2D4E72F6" w14:textId="6391F3A7" w:rsidR="003A6A56" w:rsidRDefault="003A6A56">
      <w:pPr>
        <w:pStyle w:val="CommentText"/>
      </w:pPr>
      <w:r>
        <w:rPr>
          <w:rStyle w:val="CommentReference"/>
        </w:rPr>
        <w:annotationRef/>
      </w:r>
      <w:r>
        <w:t xml:space="preserve">What does -1 indicate? </w:t>
      </w:r>
    </w:p>
  </w:comment>
  <w:comment w:id="266" w:author="Microsoft Office User" w:date="2016-04-18T18:22:00Z" w:initials="Office">
    <w:p w14:paraId="57A1F887" w14:textId="2F638E73" w:rsidR="003A6A56" w:rsidRDefault="003A6A56">
      <w:pPr>
        <w:pStyle w:val="CommentText"/>
      </w:pPr>
      <w:r>
        <w:rPr>
          <w:rStyle w:val="CommentReference"/>
        </w:rPr>
        <w:annotationRef/>
      </w:r>
      <w:r>
        <w:t>I’m a little confused here on why you wanted to switch things around – explain…</w:t>
      </w:r>
    </w:p>
  </w:comment>
  <w:comment w:id="267" w:author="Microsoft Office User" w:date="2016-04-18T18:23:00Z" w:initials="Office">
    <w:p w14:paraId="2F05CF16" w14:textId="232C227C" w:rsidR="003A6A56" w:rsidRDefault="003A6A56">
      <w:pPr>
        <w:pStyle w:val="CommentText"/>
      </w:pPr>
      <w:r>
        <w:rPr>
          <w:rStyle w:val="CommentReference"/>
        </w:rPr>
        <w:annotationRef/>
      </w:r>
      <w:r>
        <w:t>So are you saying a better fit occurs when the AVERAGE activity level in a cluster predicts a psychological topic?  I’m not following….</w:t>
      </w:r>
    </w:p>
  </w:comment>
  <w:comment w:id="268" w:author="Microsoft Office User" w:date="2016-04-18T18:22:00Z" w:initials="Office">
    <w:p w14:paraId="195C9A3C" w14:textId="5B5CFB4B" w:rsidR="003A6A56" w:rsidRDefault="003A6A56">
      <w:pPr>
        <w:pStyle w:val="CommentText"/>
      </w:pPr>
      <w:r>
        <w:rPr>
          <w:rStyle w:val="CommentReference"/>
        </w:rPr>
        <w:annotationRef/>
      </w:r>
      <w:r>
        <w:t>Do your results vary on the basis of threshold?</w:t>
      </w:r>
    </w:p>
  </w:comment>
  <w:comment w:id="269" w:author="Microsoft Office User" w:date="2016-04-18T18:24:00Z" w:initials="Office">
    <w:p w14:paraId="4CD44CAA" w14:textId="5127F83B" w:rsidR="003A6A56" w:rsidRDefault="003A6A56">
      <w:pPr>
        <w:pStyle w:val="CommentText"/>
      </w:pPr>
      <w:r>
        <w:rPr>
          <w:rStyle w:val="CommentReference"/>
        </w:rPr>
        <w:annotationRef/>
      </w:r>
      <w:r>
        <w:t>What does this phrase mean?  I suspect a diagram of your approach in this section would be super helpful….</w:t>
      </w:r>
    </w:p>
  </w:comment>
  <w:comment w:id="270" w:author="Microsoft Office User" w:date="2016-04-18T18:25:00Z" w:initials="Office">
    <w:p w14:paraId="056AC707" w14:textId="18676DA6" w:rsidR="003A6A56" w:rsidRDefault="003A6A56">
      <w:pPr>
        <w:pStyle w:val="CommentText"/>
      </w:pPr>
      <w:r>
        <w:rPr>
          <w:rStyle w:val="CommentReference"/>
        </w:rPr>
        <w:annotationRef/>
      </w:r>
      <w:r>
        <w:t>Sorry, not following…</w:t>
      </w:r>
    </w:p>
  </w:comment>
  <w:comment w:id="271" w:author="Microsoft Office User" w:date="2016-04-18T18:26:00Z" w:initials="Office">
    <w:p w14:paraId="52E64582" w14:textId="3298F5C0" w:rsidR="003A6A56" w:rsidRDefault="003A6A56">
      <w:pPr>
        <w:pStyle w:val="CommentText"/>
      </w:pPr>
      <w:r>
        <w:rPr>
          <w:rStyle w:val="CommentReference"/>
        </w:rPr>
        <w:annotationRef/>
      </w:r>
      <w:r>
        <w:t>Why?</w:t>
      </w:r>
    </w:p>
  </w:comment>
  <w:comment w:id="272" w:author="Microsoft Office User" w:date="2016-04-18T18:26:00Z" w:initials="Office">
    <w:p w14:paraId="3118894A" w14:textId="707E3CE4" w:rsidR="003A6A56" w:rsidRDefault="003A6A56">
      <w:pPr>
        <w:pStyle w:val="CommentText"/>
      </w:pPr>
      <w:r>
        <w:rPr>
          <w:rStyle w:val="CommentReference"/>
        </w:rPr>
        <w:annotationRef/>
      </w:r>
      <w:r>
        <w:t>Where did this boundary mapping come from?</w:t>
      </w:r>
    </w:p>
  </w:comment>
  <w:comment w:id="273" w:author="Microsoft Office User" w:date="2016-04-18T18:26:00Z" w:initials="Office">
    <w:p w14:paraId="35F2F6F5" w14:textId="70FFF33D" w:rsidR="003A6A56" w:rsidRDefault="003A6A56">
      <w:pPr>
        <w:pStyle w:val="CommentText"/>
      </w:pPr>
      <w:r>
        <w:rPr>
          <w:rStyle w:val="CommentReference"/>
        </w:rPr>
        <w:annotationRef/>
      </w:r>
      <w:r>
        <w:t>Like which ones?</w:t>
      </w:r>
    </w:p>
  </w:comment>
  <w:comment w:id="276" w:author="Microsoft Office User" w:date="2016-04-18T18:32:00Z" w:initials="Office">
    <w:p w14:paraId="50AB2CBD" w14:textId="68159FF1" w:rsidR="003A6A56" w:rsidRDefault="003A6A56">
      <w:pPr>
        <w:pStyle w:val="CommentText"/>
      </w:pPr>
      <w:r>
        <w:rPr>
          <w:rStyle w:val="CommentReference"/>
        </w:rPr>
        <w:annotationRef/>
      </w:r>
      <w:r>
        <w:t>What is this scaled matrix?  The one that takes baseline activation into account?  Sorry I see in the next paragraph that I’m mistaken here but I’m not sure what you are saying…</w:t>
      </w:r>
    </w:p>
  </w:comment>
  <w:comment w:id="277" w:author="Microsoft Office User" w:date="2016-04-18T18:32:00Z" w:initials="Office">
    <w:p w14:paraId="1F0E0807" w14:textId="1E5D8F47" w:rsidR="003A6A56" w:rsidRDefault="003A6A56">
      <w:pPr>
        <w:pStyle w:val="CommentText"/>
      </w:pPr>
      <w:r>
        <w:rPr>
          <w:rStyle w:val="CommentReference"/>
        </w:rPr>
        <w:annotationRef/>
      </w:r>
      <w:r>
        <w:t>Which parameters?</w:t>
      </w:r>
    </w:p>
  </w:comment>
  <w:comment w:id="279" w:author="Microsoft Office User" w:date="2016-04-18T18:34:00Z" w:initials="Office">
    <w:p w14:paraId="20A5CAF4" w14:textId="1C648AFE" w:rsidR="003A6A56" w:rsidRDefault="003A6A56">
      <w:pPr>
        <w:pStyle w:val="CommentText"/>
      </w:pPr>
      <w:r>
        <w:rPr>
          <w:rStyle w:val="CommentReference"/>
        </w:rPr>
        <w:annotationRef/>
      </w:r>
      <w:r>
        <w:t>Is “ward” a name or “ward” as in precinct?  I’m wondering because I keep capitalizing it but maybe if it is used in the second sense, it’s fine.</w:t>
      </w:r>
    </w:p>
  </w:comment>
  <w:comment w:id="282" w:author="Microsoft Office User" w:date="2016-04-18T18:40:00Z" w:initials="Office">
    <w:p w14:paraId="3775E7AE" w14:textId="5C35B5FD" w:rsidR="003A6A56" w:rsidRDefault="003A6A56">
      <w:pPr>
        <w:pStyle w:val="CommentText"/>
      </w:pPr>
      <w:r>
        <w:rPr>
          <w:rStyle w:val="CommentReference"/>
        </w:rPr>
        <w:annotationRef/>
      </w:r>
      <w:r>
        <w:t>Not following here…</w:t>
      </w:r>
    </w:p>
  </w:comment>
  <w:comment w:id="283" w:author="Microsoft Office User" w:date="2016-04-18T18:40:00Z" w:initials="Office">
    <w:p w14:paraId="13939310" w14:textId="1BB35579" w:rsidR="003A6A56" w:rsidRDefault="003A6A56">
      <w:pPr>
        <w:pStyle w:val="CommentText"/>
      </w:pPr>
      <w:r>
        <w:rPr>
          <w:rStyle w:val="CommentReference"/>
        </w:rPr>
        <w:annotationRef/>
      </w:r>
      <w:r>
        <w:t>Not following…</w:t>
      </w:r>
    </w:p>
  </w:comment>
  <w:comment w:id="284" w:author="Microsoft Office User" w:date="2016-04-18T18:41:00Z" w:initials="Office">
    <w:p w14:paraId="7AF9C3A1" w14:textId="59C16EEE" w:rsidR="003A6A56" w:rsidRDefault="003A6A56">
      <w:pPr>
        <w:pStyle w:val="CommentText"/>
      </w:pPr>
      <w:r>
        <w:rPr>
          <w:rStyle w:val="CommentReference"/>
        </w:rPr>
        <w:annotationRef/>
      </w:r>
      <w:r>
        <w:t>Does it depend on how modular the brain really is?  For example, one might predict that a good clustering solution would work better to produce coherent clusters fro the back half of the brain with clearly designated sensory regions as compared to the front half of the brain where such psychological parcellation might not be as distinct.</w:t>
      </w:r>
    </w:p>
  </w:comment>
  <w:comment w:id="285" w:author="Microsoft Office User" w:date="2016-04-18T18:43:00Z" w:initials="Office">
    <w:p w14:paraId="087E40C5" w14:textId="78A2728D" w:rsidR="003A6A56" w:rsidRDefault="003A6A56">
      <w:pPr>
        <w:pStyle w:val="CommentText"/>
      </w:pPr>
      <w:r>
        <w:rPr>
          <w:rStyle w:val="CommentReference"/>
        </w:rPr>
        <w:annotationRef/>
      </w:r>
      <w:r>
        <w:t>I believe as I mentioned before, not really sure what you did here..</w:t>
      </w:r>
    </w:p>
  </w:comment>
  <w:comment w:id="286" w:author="Microsoft Office User" w:date="2016-04-18T18:44:00Z" w:initials="Office">
    <w:p w14:paraId="0B1177DF" w14:textId="2D138D13" w:rsidR="003A6A56" w:rsidRDefault="003A6A56">
      <w:pPr>
        <w:pStyle w:val="CommentText"/>
      </w:pPr>
      <w:r>
        <w:rPr>
          <w:rStyle w:val="CommentReference"/>
        </w:rPr>
        <w:annotationRef/>
      </w:r>
      <w:r>
        <w:t>More appropriate than what?  More appropriate for what?</w:t>
      </w:r>
    </w:p>
  </w:comment>
  <w:comment w:id="290" w:author="Microsoft Office User" w:date="2016-04-18T18:45:00Z" w:initials="Office">
    <w:p w14:paraId="76897469" w14:textId="4DF1CB76" w:rsidR="003A6A56" w:rsidRDefault="003A6A56">
      <w:pPr>
        <w:pStyle w:val="CommentText"/>
      </w:pPr>
      <w:r>
        <w:rPr>
          <w:rStyle w:val="CommentReference"/>
        </w:rPr>
        <w:annotationRef/>
      </w:r>
      <w:r>
        <w:t>Do you mean clusters from these atlases?</w:t>
      </w:r>
    </w:p>
  </w:comment>
  <w:comment w:id="291" w:author="Microsoft Office User" w:date="2016-04-18T18:45:00Z" w:initials="Office">
    <w:p w14:paraId="50173B58" w14:textId="163C789E" w:rsidR="003A6A56" w:rsidRDefault="003A6A56">
      <w:pPr>
        <w:pStyle w:val="CommentText"/>
      </w:pPr>
      <w:r>
        <w:rPr>
          <w:rStyle w:val="CommentReference"/>
        </w:rPr>
        <w:annotationRef/>
      </w:r>
      <w:r>
        <w:t>In what way was it “matching”?</w:t>
      </w:r>
    </w:p>
  </w:comment>
  <w:comment w:id="294" w:author="Microsoft Office User" w:date="2016-04-18T18:45:00Z" w:initials="Office">
    <w:p w14:paraId="62CE82DE" w14:textId="08A2BAAF" w:rsidR="003A6A56" w:rsidRDefault="003A6A56">
      <w:pPr>
        <w:pStyle w:val="CommentText"/>
      </w:pPr>
      <w:r>
        <w:rPr>
          <w:rStyle w:val="CommentReference"/>
        </w:rPr>
        <w:annotationRef/>
      </w:r>
      <w:r>
        <w:t>But maybe you’d get a different result if you used ward’s……That is ward’s might not be as good on the factors you considered above, but might be better in this regard.  You don’t need to do this before you send the dissertation to the committee, but I think you need to be  prepared to defend this decision and/or to do some additional analyses after your defense…</w:t>
      </w:r>
    </w:p>
  </w:comment>
  <w:comment w:id="303" w:author="Microsoft Office User" w:date="2016-04-18T18:50:00Z" w:initials="Office">
    <w:p w14:paraId="7DF1EA69" w14:textId="4D1397D6" w:rsidR="003A6A56" w:rsidRDefault="003A6A56">
      <w:pPr>
        <w:pStyle w:val="CommentText"/>
      </w:pPr>
      <w:r>
        <w:rPr>
          <w:rStyle w:val="CommentReference"/>
        </w:rPr>
        <w:annotationRef/>
      </w:r>
      <w:r>
        <w:t>What do you mean by this phrase?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1DC850" w15:done="0"/>
  <w15:commentEx w15:paraId="64A6BF17" w15:done="0"/>
  <w15:commentEx w15:paraId="6C33BF35" w15:done="0"/>
  <w15:commentEx w15:paraId="1BE38E87" w15:done="0"/>
  <w15:commentEx w15:paraId="602078FA" w15:done="0"/>
  <w15:commentEx w15:paraId="1D500D32" w15:done="0"/>
  <w15:commentEx w15:paraId="61FB5AFA" w15:done="0"/>
  <w15:commentEx w15:paraId="7835FCDB" w15:done="0"/>
  <w15:commentEx w15:paraId="2921FE6E" w15:done="0"/>
  <w15:commentEx w15:paraId="067E172F" w15:done="0"/>
  <w15:commentEx w15:paraId="2660C5F6" w15:done="0"/>
  <w15:commentEx w15:paraId="06917783" w15:done="0"/>
  <w15:commentEx w15:paraId="1B71A0E5" w15:done="0"/>
  <w15:commentEx w15:paraId="36FAFAC2" w15:done="0"/>
  <w15:commentEx w15:paraId="379A536C" w15:done="0"/>
  <w15:commentEx w15:paraId="7FE7B6CE" w15:done="0"/>
  <w15:commentEx w15:paraId="1278E5A5" w15:done="0"/>
  <w15:commentEx w15:paraId="093E949F" w15:done="0"/>
  <w15:commentEx w15:paraId="78970753" w15:done="0"/>
  <w15:commentEx w15:paraId="6996DB7E" w15:done="0"/>
  <w15:commentEx w15:paraId="6AA7CBF6" w15:done="0"/>
  <w15:commentEx w15:paraId="1C3E0EC1" w15:done="0"/>
  <w15:commentEx w15:paraId="703FB935" w15:done="0"/>
  <w15:commentEx w15:paraId="6F2C9777" w15:done="0"/>
  <w15:commentEx w15:paraId="20765F45" w15:done="0"/>
  <w15:commentEx w15:paraId="2D3AC402" w15:done="0"/>
  <w15:commentEx w15:paraId="024B56C8" w15:done="0"/>
  <w15:commentEx w15:paraId="7E01DBF9" w15:done="0"/>
  <w15:commentEx w15:paraId="530B6409" w15:done="0"/>
  <w15:commentEx w15:paraId="61A67756" w15:done="0"/>
  <w15:commentEx w15:paraId="44670436" w15:done="0"/>
  <w15:commentEx w15:paraId="34EE65DD" w15:done="0"/>
  <w15:commentEx w15:paraId="7375D2DF" w15:done="0"/>
  <w15:commentEx w15:paraId="37FACB54" w15:done="0"/>
  <w15:commentEx w15:paraId="5E918869" w15:done="0"/>
  <w15:commentEx w15:paraId="3C7BD16C" w15:done="0"/>
  <w15:commentEx w15:paraId="64F8569D" w15:done="0"/>
  <w15:commentEx w15:paraId="2D4E72F6" w15:done="0"/>
  <w15:commentEx w15:paraId="57A1F887" w15:done="0"/>
  <w15:commentEx w15:paraId="2F05CF16" w15:done="0"/>
  <w15:commentEx w15:paraId="195C9A3C" w15:done="0"/>
  <w15:commentEx w15:paraId="4CD44CAA" w15:done="0"/>
  <w15:commentEx w15:paraId="056AC707" w15:done="0"/>
  <w15:commentEx w15:paraId="52E64582" w15:done="0"/>
  <w15:commentEx w15:paraId="3118894A" w15:done="0"/>
  <w15:commentEx w15:paraId="35F2F6F5" w15:done="0"/>
  <w15:commentEx w15:paraId="50AB2CBD" w15:done="0"/>
  <w15:commentEx w15:paraId="1F0E0807" w15:done="0"/>
  <w15:commentEx w15:paraId="20A5CAF4" w15:done="0"/>
  <w15:commentEx w15:paraId="3775E7AE" w15:done="0"/>
  <w15:commentEx w15:paraId="13939310" w15:done="0"/>
  <w15:commentEx w15:paraId="7AF9C3A1" w15:done="0"/>
  <w15:commentEx w15:paraId="087E40C5" w15:done="0"/>
  <w15:commentEx w15:paraId="0B1177DF" w15:done="0"/>
  <w15:commentEx w15:paraId="76897469" w15:done="0"/>
  <w15:commentEx w15:paraId="50173B58" w15:done="0"/>
  <w15:commentEx w15:paraId="62CE82DE" w15:done="0"/>
  <w15:commentEx w15:paraId="7DF1EA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95840" w14:textId="77777777" w:rsidR="00D23FC8" w:rsidRDefault="00D23FC8">
      <w:r>
        <w:separator/>
      </w:r>
    </w:p>
  </w:endnote>
  <w:endnote w:type="continuationSeparator" w:id="0">
    <w:p w14:paraId="36EBAB3E" w14:textId="77777777" w:rsidR="00D23FC8" w:rsidRDefault="00D23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Futura">
    <w:charset w:val="00"/>
    <w:family w:val="auto"/>
    <w:pitch w:val="variable"/>
    <w:sig w:usb0="80000067" w:usb1="00000000" w:usb2="00000000" w:usb3="00000000" w:csb0="000001FB" w:csb1="00000000"/>
  </w:font>
  <w:font w:name="Palatin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Academy Engraved LET">
    <w:charset w:val="00"/>
    <w:family w:val="auto"/>
    <w:pitch w:val="variable"/>
    <w:sig w:usb0="8000007F" w:usb1="4000000A"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1F68D" w14:textId="77777777" w:rsidR="003A6A56" w:rsidRDefault="003A6A56" w:rsidP="00AA6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C4F2C" w14:textId="77777777" w:rsidR="003A6A56" w:rsidRDefault="003A6A56" w:rsidP="00A41D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8B0DF" w14:textId="77777777" w:rsidR="003A6A56" w:rsidRDefault="003A6A56" w:rsidP="00AA649F">
    <w:pPr>
      <w:pStyle w:val="Footer"/>
      <w:framePr w:wrap="around" w:vAnchor="text" w:hAnchor="margin" w:xAlign="right" w:y="1"/>
      <w:rPr>
        <w:rStyle w:val="PageNumber"/>
      </w:rPr>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EB6F97">
      <w:rPr>
        <w:rStyle w:val="PageNumber"/>
        <w:noProof/>
      </w:rPr>
      <w:t>109</w:t>
    </w:r>
    <w:r>
      <w:rPr>
        <w:rStyle w:val="PageNumber"/>
      </w:rPr>
      <w:fldChar w:fldCharType="end"/>
    </w:r>
  </w:p>
  <w:p w14:paraId="26561E26" w14:textId="77777777" w:rsidR="003A6A56" w:rsidRDefault="003A6A56" w:rsidP="0050342D">
    <w:pPr>
      <w:pStyle w:val="Footer"/>
      <w:framePr w:w="370" w:h="181" w:hRule="exact" w:wrap="around" w:vAnchor="text" w:hAnchor="page" w:x="10417" w:y="-286"/>
      <w:ind w:right="360"/>
    </w:pPr>
  </w:p>
  <w:p w14:paraId="50CF680D" w14:textId="77777777" w:rsidR="003A6A56" w:rsidRDefault="003A6A56" w:rsidP="0050342D">
    <w:pPr>
      <w:pStyle w:val="Footer"/>
      <w:framePr w:w="370" w:h="181" w:hRule="exact" w:wrap="around" w:vAnchor="text" w:hAnchor="page" w:x="10417" w:y="-286"/>
      <w:rPr>
        <w:rStyle w:val="PageNumber"/>
      </w:rPr>
    </w:pPr>
  </w:p>
  <w:p w14:paraId="3FD7A92B" w14:textId="77777777" w:rsidR="003A6A56" w:rsidRPr="00E22657" w:rsidRDefault="003A6A56" w:rsidP="00E22657">
    <w:pPr>
      <w:jc w:val="center"/>
      <w:rPr>
        <w:rFonts w:ascii="Courier" w:hAnsi="Courier"/>
        <w:i w:val="0"/>
        <w:color w:val="0000FF"/>
        <w:sz w:val="18"/>
        <w:szCs w:val="18"/>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F3017" w14:textId="77777777" w:rsidR="00D23FC8" w:rsidRDefault="00D23FC8">
      <w:r>
        <w:separator/>
      </w:r>
    </w:p>
  </w:footnote>
  <w:footnote w:type="continuationSeparator" w:id="0">
    <w:p w14:paraId="7A2EDC17" w14:textId="77777777" w:rsidR="00D23FC8" w:rsidRDefault="00D23FC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465" w14:textId="77777777" w:rsidR="003A6A56" w:rsidRDefault="003A6A56" w:rsidP="0050342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Alejandro Isaac De La Vega">
    <w15:presenceInfo w15:providerId="None" w15:userId="Alejandro Isaac De La Veg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displayBackgroundShape/>
  <w:activeWritingStyle w:appName="MSWord" w:lang="en-US"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B58"/>
    <w:rsid w:val="00001181"/>
    <w:rsid w:val="0000334A"/>
    <w:rsid w:val="00003DBC"/>
    <w:rsid w:val="00006B77"/>
    <w:rsid w:val="00016E01"/>
    <w:rsid w:val="0002049A"/>
    <w:rsid w:val="00023BA0"/>
    <w:rsid w:val="00023C24"/>
    <w:rsid w:val="00027191"/>
    <w:rsid w:val="00031DFD"/>
    <w:rsid w:val="00041E47"/>
    <w:rsid w:val="00042BCE"/>
    <w:rsid w:val="0005127B"/>
    <w:rsid w:val="00051CB6"/>
    <w:rsid w:val="00053545"/>
    <w:rsid w:val="00070E84"/>
    <w:rsid w:val="0007372F"/>
    <w:rsid w:val="000748C4"/>
    <w:rsid w:val="0008036E"/>
    <w:rsid w:val="00084FA6"/>
    <w:rsid w:val="00085526"/>
    <w:rsid w:val="00087834"/>
    <w:rsid w:val="00096B37"/>
    <w:rsid w:val="000A73C7"/>
    <w:rsid w:val="000B2752"/>
    <w:rsid w:val="000B436D"/>
    <w:rsid w:val="000C48E3"/>
    <w:rsid w:val="000C4A8B"/>
    <w:rsid w:val="000C6B3B"/>
    <w:rsid w:val="000D13CE"/>
    <w:rsid w:val="000D2383"/>
    <w:rsid w:val="000D339D"/>
    <w:rsid w:val="000D39F5"/>
    <w:rsid w:val="000D3D58"/>
    <w:rsid w:val="000D7D04"/>
    <w:rsid w:val="000E1F81"/>
    <w:rsid w:val="000E3544"/>
    <w:rsid w:val="000E750C"/>
    <w:rsid w:val="00101351"/>
    <w:rsid w:val="00111EEA"/>
    <w:rsid w:val="001231D2"/>
    <w:rsid w:val="0012552F"/>
    <w:rsid w:val="0013596D"/>
    <w:rsid w:val="00140136"/>
    <w:rsid w:val="001609CC"/>
    <w:rsid w:val="00161DDC"/>
    <w:rsid w:val="00164392"/>
    <w:rsid w:val="00164849"/>
    <w:rsid w:val="00167C21"/>
    <w:rsid w:val="00175E73"/>
    <w:rsid w:val="001770B3"/>
    <w:rsid w:val="001817DC"/>
    <w:rsid w:val="001841DC"/>
    <w:rsid w:val="00187EC7"/>
    <w:rsid w:val="001901AA"/>
    <w:rsid w:val="00190498"/>
    <w:rsid w:val="0019614E"/>
    <w:rsid w:val="001D4AE7"/>
    <w:rsid w:val="001F25F8"/>
    <w:rsid w:val="001F3E8E"/>
    <w:rsid w:val="00215A56"/>
    <w:rsid w:val="00225723"/>
    <w:rsid w:val="002265E9"/>
    <w:rsid w:val="0024326C"/>
    <w:rsid w:val="0025232F"/>
    <w:rsid w:val="0025398D"/>
    <w:rsid w:val="002540E6"/>
    <w:rsid w:val="00256B50"/>
    <w:rsid w:val="002629ED"/>
    <w:rsid w:val="00266332"/>
    <w:rsid w:val="00271C8B"/>
    <w:rsid w:val="0027528B"/>
    <w:rsid w:val="00280573"/>
    <w:rsid w:val="00281A8C"/>
    <w:rsid w:val="00295CA0"/>
    <w:rsid w:val="002A1652"/>
    <w:rsid w:val="002B4DAC"/>
    <w:rsid w:val="002B5145"/>
    <w:rsid w:val="002C44F9"/>
    <w:rsid w:val="002D2921"/>
    <w:rsid w:val="002D33F6"/>
    <w:rsid w:val="002D5928"/>
    <w:rsid w:val="002E7E0F"/>
    <w:rsid w:val="002F3E4D"/>
    <w:rsid w:val="002F4A1A"/>
    <w:rsid w:val="002F5AE2"/>
    <w:rsid w:val="002F6CBF"/>
    <w:rsid w:val="00301ECE"/>
    <w:rsid w:val="00304514"/>
    <w:rsid w:val="00305C0A"/>
    <w:rsid w:val="00310499"/>
    <w:rsid w:val="00310F29"/>
    <w:rsid w:val="00312C41"/>
    <w:rsid w:val="00315E49"/>
    <w:rsid w:val="0032132D"/>
    <w:rsid w:val="003219A3"/>
    <w:rsid w:val="00327097"/>
    <w:rsid w:val="00330579"/>
    <w:rsid w:val="00335160"/>
    <w:rsid w:val="003359A7"/>
    <w:rsid w:val="00336851"/>
    <w:rsid w:val="003368BB"/>
    <w:rsid w:val="00345A9E"/>
    <w:rsid w:val="00350B6A"/>
    <w:rsid w:val="00351575"/>
    <w:rsid w:val="00352635"/>
    <w:rsid w:val="00361BA0"/>
    <w:rsid w:val="00366DD2"/>
    <w:rsid w:val="0036729D"/>
    <w:rsid w:val="00377AD2"/>
    <w:rsid w:val="003829F9"/>
    <w:rsid w:val="00383D5B"/>
    <w:rsid w:val="0039052E"/>
    <w:rsid w:val="00393FAA"/>
    <w:rsid w:val="00395F62"/>
    <w:rsid w:val="00396EC7"/>
    <w:rsid w:val="003979EF"/>
    <w:rsid w:val="003A30B1"/>
    <w:rsid w:val="003A638E"/>
    <w:rsid w:val="003A6886"/>
    <w:rsid w:val="003A6A56"/>
    <w:rsid w:val="003B073D"/>
    <w:rsid w:val="003B198E"/>
    <w:rsid w:val="003C0B9A"/>
    <w:rsid w:val="003C4CD3"/>
    <w:rsid w:val="003C6201"/>
    <w:rsid w:val="003D440C"/>
    <w:rsid w:val="003D6122"/>
    <w:rsid w:val="003E398C"/>
    <w:rsid w:val="003E7980"/>
    <w:rsid w:val="003F3B84"/>
    <w:rsid w:val="00405F15"/>
    <w:rsid w:val="004102B4"/>
    <w:rsid w:val="00422D1B"/>
    <w:rsid w:val="00422D61"/>
    <w:rsid w:val="004230A5"/>
    <w:rsid w:val="00424E04"/>
    <w:rsid w:val="004369CC"/>
    <w:rsid w:val="004400DB"/>
    <w:rsid w:val="00441408"/>
    <w:rsid w:val="004436AD"/>
    <w:rsid w:val="0045420F"/>
    <w:rsid w:val="004907A3"/>
    <w:rsid w:val="00491BA3"/>
    <w:rsid w:val="0049293F"/>
    <w:rsid w:val="004A2401"/>
    <w:rsid w:val="004A5B02"/>
    <w:rsid w:val="004A66BD"/>
    <w:rsid w:val="004A6740"/>
    <w:rsid w:val="004A6DC9"/>
    <w:rsid w:val="004C74F9"/>
    <w:rsid w:val="004D5909"/>
    <w:rsid w:val="004E01CE"/>
    <w:rsid w:val="004E198D"/>
    <w:rsid w:val="004E2159"/>
    <w:rsid w:val="004F4413"/>
    <w:rsid w:val="00501324"/>
    <w:rsid w:val="00502613"/>
    <w:rsid w:val="00503199"/>
    <w:rsid w:val="0050342D"/>
    <w:rsid w:val="00504267"/>
    <w:rsid w:val="005113F2"/>
    <w:rsid w:val="00525C69"/>
    <w:rsid w:val="00537B48"/>
    <w:rsid w:val="0054113D"/>
    <w:rsid w:val="0054377C"/>
    <w:rsid w:val="0054564B"/>
    <w:rsid w:val="00551C92"/>
    <w:rsid w:val="005711B2"/>
    <w:rsid w:val="00575900"/>
    <w:rsid w:val="00576A0E"/>
    <w:rsid w:val="0058234B"/>
    <w:rsid w:val="00586D00"/>
    <w:rsid w:val="00587C39"/>
    <w:rsid w:val="0059333C"/>
    <w:rsid w:val="005A1FB4"/>
    <w:rsid w:val="005C1E98"/>
    <w:rsid w:val="005C32DA"/>
    <w:rsid w:val="005C7EA1"/>
    <w:rsid w:val="005D19CE"/>
    <w:rsid w:val="005D61CC"/>
    <w:rsid w:val="005E6041"/>
    <w:rsid w:val="005F52E9"/>
    <w:rsid w:val="00600B71"/>
    <w:rsid w:val="00601CE9"/>
    <w:rsid w:val="00606D91"/>
    <w:rsid w:val="00611620"/>
    <w:rsid w:val="00622B58"/>
    <w:rsid w:val="006270DD"/>
    <w:rsid w:val="00640F7B"/>
    <w:rsid w:val="00651574"/>
    <w:rsid w:val="0066018A"/>
    <w:rsid w:val="006738F6"/>
    <w:rsid w:val="0067736A"/>
    <w:rsid w:val="00681180"/>
    <w:rsid w:val="006827CD"/>
    <w:rsid w:val="00686B0D"/>
    <w:rsid w:val="00690080"/>
    <w:rsid w:val="00697AF7"/>
    <w:rsid w:val="006B0FAB"/>
    <w:rsid w:val="006B4E85"/>
    <w:rsid w:val="006B5B0D"/>
    <w:rsid w:val="006C00E0"/>
    <w:rsid w:val="006C1234"/>
    <w:rsid w:val="006C6562"/>
    <w:rsid w:val="006C66BF"/>
    <w:rsid w:val="006D00CC"/>
    <w:rsid w:val="006D4A6C"/>
    <w:rsid w:val="006D609F"/>
    <w:rsid w:val="006D74FF"/>
    <w:rsid w:val="006E0B18"/>
    <w:rsid w:val="006E67C4"/>
    <w:rsid w:val="006F0193"/>
    <w:rsid w:val="006F21E7"/>
    <w:rsid w:val="006F4627"/>
    <w:rsid w:val="006F7139"/>
    <w:rsid w:val="00702519"/>
    <w:rsid w:val="007206D2"/>
    <w:rsid w:val="007246ED"/>
    <w:rsid w:val="007347ED"/>
    <w:rsid w:val="00740272"/>
    <w:rsid w:val="007416CD"/>
    <w:rsid w:val="00756E3D"/>
    <w:rsid w:val="007714B7"/>
    <w:rsid w:val="00771964"/>
    <w:rsid w:val="007760C7"/>
    <w:rsid w:val="00781EFC"/>
    <w:rsid w:val="00783894"/>
    <w:rsid w:val="00787E91"/>
    <w:rsid w:val="00790560"/>
    <w:rsid w:val="00791111"/>
    <w:rsid w:val="0079705E"/>
    <w:rsid w:val="007C5AA5"/>
    <w:rsid w:val="007D1800"/>
    <w:rsid w:val="007D3357"/>
    <w:rsid w:val="007D4FB8"/>
    <w:rsid w:val="007E056C"/>
    <w:rsid w:val="007E1A90"/>
    <w:rsid w:val="007E51E5"/>
    <w:rsid w:val="007E660E"/>
    <w:rsid w:val="007F5E37"/>
    <w:rsid w:val="00801631"/>
    <w:rsid w:val="008017B1"/>
    <w:rsid w:val="00803862"/>
    <w:rsid w:val="00803BD5"/>
    <w:rsid w:val="00803E36"/>
    <w:rsid w:val="00803EB5"/>
    <w:rsid w:val="00805811"/>
    <w:rsid w:val="008063BD"/>
    <w:rsid w:val="00807013"/>
    <w:rsid w:val="0080778F"/>
    <w:rsid w:val="00812776"/>
    <w:rsid w:val="00813DAE"/>
    <w:rsid w:val="00820505"/>
    <w:rsid w:val="008268D3"/>
    <w:rsid w:val="0082716F"/>
    <w:rsid w:val="00827447"/>
    <w:rsid w:val="008315A2"/>
    <w:rsid w:val="0084538C"/>
    <w:rsid w:val="0084619E"/>
    <w:rsid w:val="00847A10"/>
    <w:rsid w:val="008603D2"/>
    <w:rsid w:val="008664F4"/>
    <w:rsid w:val="00877335"/>
    <w:rsid w:val="008857F3"/>
    <w:rsid w:val="00894BA3"/>
    <w:rsid w:val="008A23FD"/>
    <w:rsid w:val="008A7311"/>
    <w:rsid w:val="008B064C"/>
    <w:rsid w:val="008B1B4B"/>
    <w:rsid w:val="008B4C54"/>
    <w:rsid w:val="008B5196"/>
    <w:rsid w:val="008B7476"/>
    <w:rsid w:val="008C02D7"/>
    <w:rsid w:val="008C71F5"/>
    <w:rsid w:val="008D0B0F"/>
    <w:rsid w:val="008D2AFA"/>
    <w:rsid w:val="008D31CB"/>
    <w:rsid w:val="008D6886"/>
    <w:rsid w:val="008E161B"/>
    <w:rsid w:val="008E2BC5"/>
    <w:rsid w:val="008E2BCC"/>
    <w:rsid w:val="008E3AAF"/>
    <w:rsid w:val="008F7C66"/>
    <w:rsid w:val="00901F1A"/>
    <w:rsid w:val="009051B8"/>
    <w:rsid w:val="00906A39"/>
    <w:rsid w:val="009269B7"/>
    <w:rsid w:val="009347CA"/>
    <w:rsid w:val="0093728A"/>
    <w:rsid w:val="009412BA"/>
    <w:rsid w:val="0094566E"/>
    <w:rsid w:val="00957533"/>
    <w:rsid w:val="00961107"/>
    <w:rsid w:val="00961217"/>
    <w:rsid w:val="00966108"/>
    <w:rsid w:val="0097142C"/>
    <w:rsid w:val="00975678"/>
    <w:rsid w:val="00976704"/>
    <w:rsid w:val="00992C7D"/>
    <w:rsid w:val="00993C23"/>
    <w:rsid w:val="009A2D78"/>
    <w:rsid w:val="009B6FE5"/>
    <w:rsid w:val="009D65BC"/>
    <w:rsid w:val="009D72A3"/>
    <w:rsid w:val="009D7722"/>
    <w:rsid w:val="009E1387"/>
    <w:rsid w:val="009E17AF"/>
    <w:rsid w:val="009F7229"/>
    <w:rsid w:val="00A1113B"/>
    <w:rsid w:val="00A232F0"/>
    <w:rsid w:val="00A23B0F"/>
    <w:rsid w:val="00A341D4"/>
    <w:rsid w:val="00A34ABC"/>
    <w:rsid w:val="00A40C73"/>
    <w:rsid w:val="00A41D53"/>
    <w:rsid w:val="00A476BF"/>
    <w:rsid w:val="00A47F9D"/>
    <w:rsid w:val="00A55B41"/>
    <w:rsid w:val="00A63394"/>
    <w:rsid w:val="00A7192A"/>
    <w:rsid w:val="00A730E0"/>
    <w:rsid w:val="00A74C95"/>
    <w:rsid w:val="00A74E8D"/>
    <w:rsid w:val="00A80455"/>
    <w:rsid w:val="00AA649F"/>
    <w:rsid w:val="00AC199C"/>
    <w:rsid w:val="00AC2F8E"/>
    <w:rsid w:val="00AD0445"/>
    <w:rsid w:val="00AD5533"/>
    <w:rsid w:val="00AD6551"/>
    <w:rsid w:val="00B011C4"/>
    <w:rsid w:val="00B07498"/>
    <w:rsid w:val="00B227BA"/>
    <w:rsid w:val="00B2596D"/>
    <w:rsid w:val="00B2716C"/>
    <w:rsid w:val="00B36DEA"/>
    <w:rsid w:val="00B406F4"/>
    <w:rsid w:val="00B47829"/>
    <w:rsid w:val="00B479FE"/>
    <w:rsid w:val="00B52A2C"/>
    <w:rsid w:val="00B54256"/>
    <w:rsid w:val="00B5444A"/>
    <w:rsid w:val="00B619DC"/>
    <w:rsid w:val="00B6379D"/>
    <w:rsid w:val="00B65E1A"/>
    <w:rsid w:val="00B749DD"/>
    <w:rsid w:val="00B76BCF"/>
    <w:rsid w:val="00B82598"/>
    <w:rsid w:val="00B85FDB"/>
    <w:rsid w:val="00B91487"/>
    <w:rsid w:val="00B926C0"/>
    <w:rsid w:val="00B96EB7"/>
    <w:rsid w:val="00B97C77"/>
    <w:rsid w:val="00BA5FA6"/>
    <w:rsid w:val="00BB7AAF"/>
    <w:rsid w:val="00BC5AD9"/>
    <w:rsid w:val="00BD5E14"/>
    <w:rsid w:val="00BE0299"/>
    <w:rsid w:val="00BE0B60"/>
    <w:rsid w:val="00BE0E84"/>
    <w:rsid w:val="00BE3867"/>
    <w:rsid w:val="00BE4AF1"/>
    <w:rsid w:val="00BE54DA"/>
    <w:rsid w:val="00BF108A"/>
    <w:rsid w:val="00BF1233"/>
    <w:rsid w:val="00BF196F"/>
    <w:rsid w:val="00C0632F"/>
    <w:rsid w:val="00C064A7"/>
    <w:rsid w:val="00C06F61"/>
    <w:rsid w:val="00C13F0A"/>
    <w:rsid w:val="00C3214C"/>
    <w:rsid w:val="00C40495"/>
    <w:rsid w:val="00C63E49"/>
    <w:rsid w:val="00C7729E"/>
    <w:rsid w:val="00C85972"/>
    <w:rsid w:val="00C92AFF"/>
    <w:rsid w:val="00C92B7D"/>
    <w:rsid w:val="00C92F28"/>
    <w:rsid w:val="00C9449F"/>
    <w:rsid w:val="00C95D40"/>
    <w:rsid w:val="00CA1768"/>
    <w:rsid w:val="00CB5CE9"/>
    <w:rsid w:val="00CC5D5F"/>
    <w:rsid w:val="00CD0FE3"/>
    <w:rsid w:val="00CD633D"/>
    <w:rsid w:val="00CE0215"/>
    <w:rsid w:val="00CE02C7"/>
    <w:rsid w:val="00CE261F"/>
    <w:rsid w:val="00CE411C"/>
    <w:rsid w:val="00CE702B"/>
    <w:rsid w:val="00CF06AF"/>
    <w:rsid w:val="00CF1C79"/>
    <w:rsid w:val="00D02988"/>
    <w:rsid w:val="00D03107"/>
    <w:rsid w:val="00D155C3"/>
    <w:rsid w:val="00D23FC8"/>
    <w:rsid w:val="00D2611D"/>
    <w:rsid w:val="00D53330"/>
    <w:rsid w:val="00D54A9B"/>
    <w:rsid w:val="00D6006E"/>
    <w:rsid w:val="00D62238"/>
    <w:rsid w:val="00D657AA"/>
    <w:rsid w:val="00D65F6E"/>
    <w:rsid w:val="00D70AD6"/>
    <w:rsid w:val="00D75AC3"/>
    <w:rsid w:val="00D77A25"/>
    <w:rsid w:val="00D8430F"/>
    <w:rsid w:val="00D92371"/>
    <w:rsid w:val="00D93B7A"/>
    <w:rsid w:val="00D954C9"/>
    <w:rsid w:val="00D95E74"/>
    <w:rsid w:val="00DA1202"/>
    <w:rsid w:val="00DA6CC6"/>
    <w:rsid w:val="00DA79FC"/>
    <w:rsid w:val="00DA7B4F"/>
    <w:rsid w:val="00DB2F77"/>
    <w:rsid w:val="00DC4FE0"/>
    <w:rsid w:val="00DC6899"/>
    <w:rsid w:val="00DD0336"/>
    <w:rsid w:val="00DD1556"/>
    <w:rsid w:val="00DE4843"/>
    <w:rsid w:val="00DE76C5"/>
    <w:rsid w:val="00DF1B5A"/>
    <w:rsid w:val="00DF2841"/>
    <w:rsid w:val="00E11D9A"/>
    <w:rsid w:val="00E14C30"/>
    <w:rsid w:val="00E15F2C"/>
    <w:rsid w:val="00E22657"/>
    <w:rsid w:val="00E337CC"/>
    <w:rsid w:val="00E3604B"/>
    <w:rsid w:val="00E40448"/>
    <w:rsid w:val="00E56638"/>
    <w:rsid w:val="00E75A3D"/>
    <w:rsid w:val="00E82971"/>
    <w:rsid w:val="00E831B1"/>
    <w:rsid w:val="00E84545"/>
    <w:rsid w:val="00E862C3"/>
    <w:rsid w:val="00E91AD2"/>
    <w:rsid w:val="00E95194"/>
    <w:rsid w:val="00E97412"/>
    <w:rsid w:val="00EA78AF"/>
    <w:rsid w:val="00EA7E02"/>
    <w:rsid w:val="00EB1A21"/>
    <w:rsid w:val="00EB2502"/>
    <w:rsid w:val="00EB3D91"/>
    <w:rsid w:val="00EB6F97"/>
    <w:rsid w:val="00EB7D88"/>
    <w:rsid w:val="00EC7DFE"/>
    <w:rsid w:val="00ED3A72"/>
    <w:rsid w:val="00ED6B4B"/>
    <w:rsid w:val="00ED6DE6"/>
    <w:rsid w:val="00EE2131"/>
    <w:rsid w:val="00EE2B6F"/>
    <w:rsid w:val="00EE48E8"/>
    <w:rsid w:val="00EF16D8"/>
    <w:rsid w:val="00EF2687"/>
    <w:rsid w:val="00EF5127"/>
    <w:rsid w:val="00EF5765"/>
    <w:rsid w:val="00EF7164"/>
    <w:rsid w:val="00F031F3"/>
    <w:rsid w:val="00F05E4C"/>
    <w:rsid w:val="00F107E1"/>
    <w:rsid w:val="00F11F0C"/>
    <w:rsid w:val="00F16CB1"/>
    <w:rsid w:val="00F22624"/>
    <w:rsid w:val="00F229FB"/>
    <w:rsid w:val="00F24424"/>
    <w:rsid w:val="00F25B2D"/>
    <w:rsid w:val="00F32C6B"/>
    <w:rsid w:val="00F37F4F"/>
    <w:rsid w:val="00F41AA1"/>
    <w:rsid w:val="00F474A0"/>
    <w:rsid w:val="00F52075"/>
    <w:rsid w:val="00F52EF8"/>
    <w:rsid w:val="00F64771"/>
    <w:rsid w:val="00F67600"/>
    <w:rsid w:val="00F77ACA"/>
    <w:rsid w:val="00F81E0D"/>
    <w:rsid w:val="00F83202"/>
    <w:rsid w:val="00F87A32"/>
    <w:rsid w:val="00F93354"/>
    <w:rsid w:val="00FA5453"/>
    <w:rsid w:val="00FA7C4F"/>
    <w:rsid w:val="00FB3153"/>
    <w:rsid w:val="00FC4406"/>
    <w:rsid w:val="00FD20A3"/>
    <w:rsid w:val="00FD5526"/>
    <w:rsid w:val="00FD5BB0"/>
    <w:rsid w:val="00FD6909"/>
    <w:rsid w:val="00FE0182"/>
    <w:rsid w:val="00FE6A21"/>
    <w:rsid w:val="00FF3AE3"/>
    <w:rsid w:val="00FF4D8D"/>
    <w:rsid w:val="00FF50DD"/>
    <w:rsid w:val="00FF5E17"/>
    <w:rsid w:val="00FF6F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89B86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9DC"/>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99399">
      <w:bodyDiv w:val="1"/>
      <w:marLeft w:val="0"/>
      <w:marRight w:val="0"/>
      <w:marTop w:val="0"/>
      <w:marBottom w:val="0"/>
      <w:divBdr>
        <w:top w:val="none" w:sz="0" w:space="0" w:color="auto"/>
        <w:left w:val="none" w:sz="0" w:space="0" w:color="auto"/>
        <w:bottom w:val="none" w:sz="0" w:space="0" w:color="auto"/>
        <w:right w:val="none" w:sz="0" w:space="0" w:color="auto"/>
      </w:divBdr>
    </w:div>
    <w:div w:id="257099110">
      <w:bodyDiv w:val="1"/>
      <w:marLeft w:val="0"/>
      <w:marRight w:val="0"/>
      <w:marTop w:val="0"/>
      <w:marBottom w:val="0"/>
      <w:divBdr>
        <w:top w:val="none" w:sz="0" w:space="0" w:color="auto"/>
        <w:left w:val="none" w:sz="0" w:space="0" w:color="auto"/>
        <w:bottom w:val="none" w:sz="0" w:space="0" w:color="auto"/>
        <w:right w:val="none" w:sz="0" w:space="0" w:color="auto"/>
      </w:divBdr>
    </w:div>
    <w:div w:id="285354975">
      <w:bodyDiv w:val="1"/>
      <w:marLeft w:val="0"/>
      <w:marRight w:val="0"/>
      <w:marTop w:val="0"/>
      <w:marBottom w:val="0"/>
      <w:divBdr>
        <w:top w:val="none" w:sz="0" w:space="0" w:color="auto"/>
        <w:left w:val="none" w:sz="0" w:space="0" w:color="auto"/>
        <w:bottom w:val="none" w:sz="0" w:space="0" w:color="auto"/>
        <w:right w:val="none" w:sz="0" w:space="0" w:color="auto"/>
      </w:divBdr>
    </w:div>
    <w:div w:id="631254357">
      <w:bodyDiv w:val="1"/>
      <w:marLeft w:val="0"/>
      <w:marRight w:val="0"/>
      <w:marTop w:val="0"/>
      <w:marBottom w:val="0"/>
      <w:divBdr>
        <w:top w:val="none" w:sz="0" w:space="0" w:color="auto"/>
        <w:left w:val="none" w:sz="0" w:space="0" w:color="auto"/>
        <w:bottom w:val="none" w:sz="0" w:space="0" w:color="auto"/>
        <w:right w:val="none" w:sz="0" w:space="0" w:color="auto"/>
      </w:divBdr>
    </w:div>
    <w:div w:id="1059941851">
      <w:bodyDiv w:val="1"/>
      <w:marLeft w:val="0"/>
      <w:marRight w:val="0"/>
      <w:marTop w:val="0"/>
      <w:marBottom w:val="0"/>
      <w:divBdr>
        <w:top w:val="none" w:sz="0" w:space="0" w:color="auto"/>
        <w:left w:val="none" w:sz="0" w:space="0" w:color="auto"/>
        <w:bottom w:val="none" w:sz="0" w:space="0" w:color="auto"/>
        <w:right w:val="none" w:sz="0" w:space="0" w:color="auto"/>
      </w:divBdr>
    </w:div>
    <w:div w:id="1145926134">
      <w:bodyDiv w:val="1"/>
      <w:marLeft w:val="0"/>
      <w:marRight w:val="0"/>
      <w:marTop w:val="0"/>
      <w:marBottom w:val="0"/>
      <w:divBdr>
        <w:top w:val="none" w:sz="0" w:space="0" w:color="auto"/>
        <w:left w:val="none" w:sz="0" w:space="0" w:color="auto"/>
        <w:bottom w:val="none" w:sz="0" w:space="0" w:color="auto"/>
        <w:right w:val="none" w:sz="0" w:space="0" w:color="auto"/>
      </w:divBdr>
    </w:div>
    <w:div w:id="1149206348">
      <w:bodyDiv w:val="1"/>
      <w:marLeft w:val="0"/>
      <w:marRight w:val="0"/>
      <w:marTop w:val="0"/>
      <w:marBottom w:val="0"/>
      <w:divBdr>
        <w:top w:val="none" w:sz="0" w:space="0" w:color="auto"/>
        <w:left w:val="none" w:sz="0" w:space="0" w:color="auto"/>
        <w:bottom w:val="none" w:sz="0" w:space="0" w:color="auto"/>
        <w:right w:val="none" w:sz="0" w:space="0" w:color="auto"/>
      </w:divBdr>
    </w:div>
    <w:div w:id="1866940301">
      <w:bodyDiv w:val="1"/>
      <w:marLeft w:val="0"/>
      <w:marRight w:val="0"/>
      <w:marTop w:val="0"/>
      <w:marBottom w:val="0"/>
      <w:divBdr>
        <w:top w:val="none" w:sz="0" w:space="0" w:color="auto"/>
        <w:left w:val="none" w:sz="0" w:space="0" w:color="auto"/>
        <w:bottom w:val="none" w:sz="0" w:space="0" w:color="auto"/>
        <w:right w:val="none" w:sz="0" w:space="0" w:color="auto"/>
      </w:divBdr>
    </w:div>
    <w:div w:id="21421856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emf"/><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yperlink" Target="http://www.codecogs.com/eqnedit.php?latex=s%20=%20%5Cfrac%7Bb-a%7D%7Bmax(a,b)%7D"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emf"/><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BB2524-BBB1-1E4C-849C-AADD6C8D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130</Pages>
  <Words>87347</Words>
  <Characters>497878</Characters>
  <Application>Microsoft Macintosh Word</Application>
  <DocSecurity>0</DocSecurity>
  <Lines>4148</Lines>
  <Paragraphs>1168</Paragraphs>
  <ScaleCrop>false</ScaleCrop>
  <HeadingPairs>
    <vt:vector size="2" baseType="variant">
      <vt:variant>
        <vt:lpstr>Title</vt:lpstr>
      </vt:variant>
      <vt:variant>
        <vt:i4>1</vt:i4>
      </vt:variant>
    </vt:vector>
  </HeadingPairs>
  <TitlesOfParts>
    <vt:vector size="1" baseType="lpstr">
      <vt:lpstr>University of Colorado at Boulder</vt:lpstr>
    </vt:vector>
  </TitlesOfParts>
  <Company>University of Colorado</Company>
  <LinksUpToDate>false</LinksUpToDate>
  <CharactersWithSpaces>584057</CharactersWithSpaces>
  <SharedDoc>false</SharedDoc>
  <HLinks>
    <vt:vector size="72" baseType="variant">
      <vt:variant>
        <vt:i4>3604519</vt:i4>
      </vt:variant>
      <vt:variant>
        <vt:i4>372</vt:i4>
      </vt:variant>
      <vt:variant>
        <vt:i4>0</vt:i4>
      </vt:variant>
      <vt:variant>
        <vt:i4>5</vt:i4>
      </vt:variant>
      <vt:variant>
        <vt:lpwstr>http://www.codecogs.com/eqnedit.php?latex=s%20=%20%255Cfrac%257Bb-a%257D%257Bmax(a,b)%257D</vt:lpwstr>
      </vt:variant>
      <vt:variant>
        <vt:lpwstr/>
      </vt:variant>
      <vt:variant>
        <vt:i4>655418</vt:i4>
      </vt:variant>
      <vt:variant>
        <vt:i4>227626</vt:i4>
      </vt:variant>
      <vt:variant>
        <vt:i4>1037</vt:i4>
      </vt:variant>
      <vt:variant>
        <vt:i4>1</vt:i4>
      </vt:variant>
      <vt:variant>
        <vt:lpwstr>Figure SI</vt:lpwstr>
      </vt:variant>
      <vt:variant>
        <vt:lpwstr/>
      </vt:variant>
      <vt:variant>
        <vt:i4>7995414</vt:i4>
      </vt:variant>
      <vt:variant>
        <vt:i4>269166</vt:i4>
      </vt:variant>
      <vt:variant>
        <vt:i4>1039</vt:i4>
      </vt:variant>
      <vt:variant>
        <vt:i4>1</vt:i4>
      </vt:variant>
      <vt:variant>
        <vt:lpwstr>Figure 3 - All clusters</vt:lpwstr>
      </vt:variant>
      <vt:variant>
        <vt:lpwstr/>
      </vt:variant>
      <vt:variant>
        <vt:i4>6881294</vt:i4>
      </vt:variant>
      <vt:variant>
        <vt:i4>296522</vt:i4>
      </vt:variant>
      <vt:variant>
        <vt:i4>1040</vt:i4>
      </vt:variant>
      <vt:variant>
        <vt:i4>1</vt:i4>
      </vt:variant>
      <vt:variant>
        <vt:lpwstr>Figure 6 - FPN Location &amp; Co-activation</vt:lpwstr>
      </vt:variant>
      <vt:variant>
        <vt:lpwstr/>
      </vt:variant>
      <vt:variant>
        <vt:i4>655475</vt:i4>
      </vt:variant>
      <vt:variant>
        <vt:i4>374188</vt:i4>
      </vt:variant>
      <vt:variant>
        <vt:i4>1030</vt:i4>
      </vt:variant>
      <vt:variant>
        <vt:i4>1</vt:i4>
      </vt:variant>
      <vt:variant>
        <vt:lpwstr>OrSApWbfprSiaykw-PFaiM_UshTxVscb6uWJsYlSVW8rlfHTnJUygIZBm1MAAQAQ5zpdrUKuvrcvUe-kHMmmr2tQalWD6rC1IF6X5J5VTUexXnPACvTbHRr3qmzZYU-6mBAj10qZ</vt:lpwstr>
      </vt:variant>
      <vt:variant>
        <vt:lpwstr/>
      </vt:variant>
      <vt:variant>
        <vt:i4>524369</vt:i4>
      </vt:variant>
      <vt:variant>
        <vt:i4>378568</vt:i4>
      </vt:variant>
      <vt:variant>
        <vt:i4>1029</vt:i4>
      </vt:variant>
      <vt:variant>
        <vt:i4>1</vt:i4>
      </vt:variant>
      <vt:variant>
        <vt:lpwstr>13b9851ac4673ae30e2ad181c3c45ace</vt:lpwstr>
      </vt:variant>
      <vt:variant>
        <vt:lpwstr/>
      </vt:variant>
      <vt:variant>
        <vt:i4>3735672</vt:i4>
      </vt:variant>
      <vt:variant>
        <vt:i4>396407</vt:i4>
      </vt:variant>
      <vt:variant>
        <vt:i4>1041</vt:i4>
      </vt:variant>
      <vt:variant>
        <vt:i4>1</vt:i4>
      </vt:variant>
      <vt:variant>
        <vt:lpwstr>C3 - Figure 1 - Clustering</vt:lpwstr>
      </vt:variant>
      <vt:variant>
        <vt:lpwstr/>
      </vt:variant>
      <vt:variant>
        <vt:i4>5177444</vt:i4>
      </vt:variant>
      <vt:variant>
        <vt:i4>401567</vt:i4>
      </vt:variant>
      <vt:variant>
        <vt:i4>1044</vt:i4>
      </vt:variant>
      <vt:variant>
        <vt:i4>1</vt:i4>
      </vt:variant>
      <vt:variant>
        <vt:lpwstr>C3 - Figure 3 - Reliability &amp; CV Perf</vt:lpwstr>
      </vt:variant>
      <vt:variant>
        <vt:lpwstr/>
      </vt:variant>
      <vt:variant>
        <vt:i4>6422553</vt:i4>
      </vt:variant>
      <vt:variant>
        <vt:i4>409631</vt:i4>
      </vt:variant>
      <vt:variant>
        <vt:i4>1045</vt:i4>
      </vt:variant>
      <vt:variant>
        <vt:i4>1</vt:i4>
      </vt:variant>
      <vt:variant>
        <vt:lpwstr>C3 - Figure 4 - Cross modal</vt:lpwstr>
      </vt:variant>
      <vt:variant>
        <vt:lpwstr/>
      </vt:variant>
      <vt:variant>
        <vt:i4>7864338</vt:i4>
      </vt:variant>
      <vt:variant>
        <vt:i4>515331</vt:i4>
      </vt:variant>
      <vt:variant>
        <vt:i4>1031</vt:i4>
      </vt:variant>
      <vt:variant>
        <vt:i4>1</vt:i4>
      </vt:variant>
      <vt:variant>
        <vt:lpwstr>Figure 7 - FPN Function</vt:lpwstr>
      </vt:variant>
      <vt:variant>
        <vt:lpwstr/>
      </vt:variant>
      <vt:variant>
        <vt:i4>8192101</vt:i4>
      </vt:variant>
      <vt:variant>
        <vt:i4>-1</vt:i4>
      </vt:variant>
      <vt:variant>
        <vt:i4>1043</vt:i4>
      </vt:variant>
      <vt:variant>
        <vt:i4>1</vt:i4>
      </vt:variant>
      <vt:variant>
        <vt:lpwstr>Figure 4 - Premotor - Long</vt:lpwstr>
      </vt:variant>
      <vt:variant>
        <vt:lpwstr/>
      </vt:variant>
      <vt:variant>
        <vt:i4>4194355</vt:i4>
      </vt:variant>
      <vt:variant>
        <vt:i4>-1</vt:i4>
      </vt:variant>
      <vt:variant>
        <vt:i4>1050</vt:i4>
      </vt:variant>
      <vt:variant>
        <vt:i4>1</vt:i4>
      </vt:variant>
      <vt:variant>
        <vt:lpwstr>Figure 8 - Default - Long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subject/>
  <dc:creator>Rosella Garcia</dc:creator>
  <cp:keywords/>
  <dc:description/>
  <cp:lastModifiedBy>Alejandro Isaac De La Vega</cp:lastModifiedBy>
  <cp:revision>3</cp:revision>
  <cp:lastPrinted>2014-09-26T17:18:00Z</cp:lastPrinted>
  <dcterms:created xsi:type="dcterms:W3CDTF">2016-04-19T01:40:00Z</dcterms:created>
  <dcterms:modified xsi:type="dcterms:W3CDTF">2016-04-19T05:04:00Z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citations="190" publications="152"/&gt;&lt;/info&gt;PAPERS2_INFO_END</vt:lpwstr>
  </property>
</Properties>
</file>